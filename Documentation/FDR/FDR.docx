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6EB5A2" w14:textId="1BDBC109" w:rsidR="00DC4A10" w:rsidRPr="00977999" w:rsidRDefault="00582B54" w:rsidP="001A0B61">
      <w:pPr>
        <w:jc w:val="center"/>
        <w:rPr>
          <w:rFonts w:asciiTheme="majorHAnsi" w:hAnsiTheme="majorHAnsi"/>
          <w:b/>
          <w:sz w:val="48"/>
          <w:szCs w:val="48"/>
        </w:rPr>
      </w:pPr>
      <w:bookmarkStart w:id="0" w:name="_Toc189332682"/>
      <w:bookmarkStart w:id="1" w:name="_Toc189332849"/>
      <w:r w:rsidRPr="00977999">
        <w:rPr>
          <w:rFonts w:asciiTheme="majorHAnsi" w:hAnsiTheme="majorHAnsi"/>
          <w:b/>
          <w:sz w:val="48"/>
          <w:szCs w:val="48"/>
        </w:rPr>
        <w:t xml:space="preserve"> </w:t>
      </w:r>
    </w:p>
    <w:p w14:paraId="57A9015A" w14:textId="77777777" w:rsidR="001A0B61" w:rsidRPr="00977999" w:rsidRDefault="001A0B61" w:rsidP="001A0B61">
      <w:pPr>
        <w:jc w:val="center"/>
        <w:rPr>
          <w:rFonts w:asciiTheme="majorHAnsi" w:hAnsiTheme="majorHAnsi"/>
          <w:b/>
          <w:bCs/>
          <w:sz w:val="48"/>
          <w:szCs w:val="48"/>
        </w:rPr>
      </w:pPr>
    </w:p>
    <w:p w14:paraId="6EB37EAA" w14:textId="77777777" w:rsidR="0012496A" w:rsidRPr="00977999" w:rsidRDefault="0012496A" w:rsidP="001A0B61">
      <w:pPr>
        <w:jc w:val="center"/>
        <w:rPr>
          <w:rFonts w:asciiTheme="majorHAnsi" w:hAnsiTheme="majorHAnsi"/>
          <w:b/>
          <w:bCs/>
          <w:sz w:val="48"/>
          <w:szCs w:val="48"/>
        </w:rPr>
      </w:pPr>
    </w:p>
    <w:p w14:paraId="113AE750" w14:textId="77777777" w:rsidR="00DC4A10" w:rsidRPr="00977999" w:rsidRDefault="00DC4A10" w:rsidP="001A0B61">
      <w:pPr>
        <w:jc w:val="center"/>
        <w:rPr>
          <w:rFonts w:asciiTheme="majorHAnsi" w:hAnsiTheme="majorHAnsi"/>
          <w:b/>
          <w:sz w:val="48"/>
          <w:szCs w:val="48"/>
        </w:rPr>
      </w:pPr>
      <w:proofErr w:type="spellStart"/>
      <w:r w:rsidRPr="00977999">
        <w:rPr>
          <w:rFonts w:asciiTheme="majorHAnsi" w:hAnsiTheme="majorHAnsi"/>
          <w:b/>
          <w:sz w:val="48"/>
          <w:szCs w:val="48"/>
        </w:rPr>
        <w:t>TerraProbe</w:t>
      </w:r>
      <w:proofErr w:type="spellEnd"/>
      <w:r w:rsidRPr="00977999">
        <w:rPr>
          <w:rFonts w:asciiTheme="majorHAnsi" w:hAnsiTheme="majorHAnsi"/>
          <w:b/>
          <w:sz w:val="48"/>
          <w:szCs w:val="48"/>
        </w:rPr>
        <w:t xml:space="preserve"> Soil Sampling Robot</w:t>
      </w:r>
    </w:p>
    <w:p w14:paraId="1BC8AB6D" w14:textId="7427DA06" w:rsidR="00DC4A10" w:rsidRPr="00977999" w:rsidRDefault="00C86EF9" w:rsidP="001A0B61">
      <w:pPr>
        <w:jc w:val="center"/>
        <w:rPr>
          <w:rFonts w:asciiTheme="majorHAnsi" w:hAnsiTheme="majorHAnsi"/>
          <w:sz w:val="48"/>
          <w:szCs w:val="48"/>
        </w:rPr>
      </w:pPr>
      <w:r w:rsidRPr="00977999">
        <w:rPr>
          <w:rFonts w:asciiTheme="majorHAnsi" w:hAnsiTheme="majorHAnsi"/>
          <w:sz w:val="48"/>
          <w:szCs w:val="48"/>
        </w:rPr>
        <w:t>Final</w:t>
      </w:r>
      <w:r w:rsidR="00DC4A10" w:rsidRPr="00977999">
        <w:rPr>
          <w:rFonts w:asciiTheme="majorHAnsi" w:hAnsiTheme="majorHAnsi"/>
          <w:sz w:val="48"/>
          <w:szCs w:val="48"/>
        </w:rPr>
        <w:t xml:space="preserve"> Design Review</w:t>
      </w:r>
    </w:p>
    <w:p w14:paraId="7C653362" w14:textId="77777777" w:rsidR="00DC4A10" w:rsidRPr="00977999" w:rsidRDefault="00DC4A10" w:rsidP="001A0B61">
      <w:pPr>
        <w:jc w:val="center"/>
        <w:rPr>
          <w:rFonts w:asciiTheme="majorHAnsi" w:hAnsiTheme="majorHAnsi"/>
          <w:sz w:val="48"/>
          <w:szCs w:val="48"/>
        </w:rPr>
      </w:pPr>
      <w:r w:rsidRPr="00977999">
        <w:rPr>
          <w:rFonts w:asciiTheme="majorHAnsi" w:hAnsiTheme="majorHAnsi"/>
          <w:sz w:val="48"/>
          <w:szCs w:val="48"/>
        </w:rPr>
        <w:t>ME463: Senior Design</w:t>
      </w:r>
    </w:p>
    <w:p w14:paraId="51713F0C" w14:textId="0EF3C8EC" w:rsidR="00DC4A10" w:rsidRPr="00977999" w:rsidRDefault="00C86EF9" w:rsidP="001A0B61">
      <w:pPr>
        <w:jc w:val="center"/>
        <w:rPr>
          <w:rFonts w:asciiTheme="majorHAnsi" w:hAnsiTheme="majorHAnsi"/>
          <w:sz w:val="48"/>
          <w:szCs w:val="48"/>
        </w:rPr>
      </w:pPr>
      <w:r w:rsidRPr="00977999">
        <w:rPr>
          <w:rFonts w:asciiTheme="majorHAnsi" w:hAnsiTheme="majorHAnsi"/>
          <w:sz w:val="48"/>
          <w:szCs w:val="48"/>
        </w:rPr>
        <w:t>1</w:t>
      </w:r>
      <w:r w:rsidR="00DC4A10" w:rsidRPr="00977999">
        <w:rPr>
          <w:rFonts w:asciiTheme="majorHAnsi" w:hAnsiTheme="majorHAnsi"/>
          <w:sz w:val="48"/>
          <w:szCs w:val="48"/>
        </w:rPr>
        <w:t xml:space="preserve"> </w:t>
      </w:r>
      <w:r w:rsidRPr="00977999">
        <w:rPr>
          <w:rFonts w:asciiTheme="majorHAnsi" w:hAnsiTheme="majorHAnsi"/>
          <w:sz w:val="48"/>
          <w:szCs w:val="48"/>
        </w:rPr>
        <w:t>May</w:t>
      </w:r>
      <w:r w:rsidR="00DC4A10" w:rsidRPr="00977999">
        <w:rPr>
          <w:rFonts w:asciiTheme="majorHAnsi" w:hAnsiTheme="majorHAnsi"/>
          <w:sz w:val="48"/>
          <w:szCs w:val="48"/>
        </w:rPr>
        <w:t xml:space="preserve"> 2025</w:t>
      </w:r>
    </w:p>
    <w:p w14:paraId="008C805C" w14:textId="77777777" w:rsidR="00DC4A10" w:rsidRPr="00977999" w:rsidRDefault="00DC4A10" w:rsidP="00DC4A10"/>
    <w:p w14:paraId="29250A76" w14:textId="76ADF5C8" w:rsidR="00DC4A10" w:rsidRPr="00977999" w:rsidRDefault="00DC4A10" w:rsidP="00DC4A10"/>
    <w:p w14:paraId="0D0F1DD3" w14:textId="0ABAFF1B" w:rsidR="00DC4A10" w:rsidRPr="00977999" w:rsidRDefault="001A0B61" w:rsidP="00DC4A10">
      <w:pPr>
        <w:rPr>
          <w:b/>
          <w:bCs/>
        </w:rPr>
      </w:pPr>
      <w:r w:rsidRPr="00977999">
        <w:rPr>
          <w:noProof/>
        </w:rPr>
        <w:drawing>
          <wp:anchor distT="0" distB="0" distL="114300" distR="114300" simplePos="0" relativeHeight="251658244" behindDoc="0" locked="0" layoutInCell="1" allowOverlap="1" wp14:anchorId="2CF5C40B" wp14:editId="58D355A8">
            <wp:simplePos x="0" y="0"/>
            <wp:positionH relativeFrom="column">
              <wp:posOffset>340850</wp:posOffset>
            </wp:positionH>
            <wp:positionV relativeFrom="paragraph">
              <wp:posOffset>73025</wp:posOffset>
            </wp:positionV>
            <wp:extent cx="2943225" cy="2943225"/>
            <wp:effectExtent l="0" t="0" r="3175" b="3175"/>
            <wp:wrapSquare wrapText="bothSides"/>
            <wp:docPr id="381917389" name="Picture 2" descr="A logo of a science fiction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17389" name="Picture 2" descr="A logo of a science fiction device&#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43225" cy="2943225"/>
                    </a:xfrm>
                    <a:prstGeom prst="rect">
                      <a:avLst/>
                    </a:prstGeom>
                    <a:noFill/>
                  </pic:spPr>
                </pic:pic>
              </a:graphicData>
            </a:graphic>
            <wp14:sizeRelH relativeFrom="page">
              <wp14:pctWidth>0</wp14:pctWidth>
            </wp14:sizeRelH>
            <wp14:sizeRelV relativeFrom="page">
              <wp14:pctHeight>0</wp14:pctHeight>
            </wp14:sizeRelV>
          </wp:anchor>
        </w:drawing>
      </w:r>
    </w:p>
    <w:p w14:paraId="17F7D52D" w14:textId="77777777" w:rsidR="00DC4A10" w:rsidRPr="00977999" w:rsidRDefault="00DC4A10" w:rsidP="00DC4A10">
      <w:pPr>
        <w:rPr>
          <w:b/>
          <w:bCs/>
        </w:rPr>
      </w:pPr>
    </w:p>
    <w:p w14:paraId="19B9CCF2" w14:textId="77777777" w:rsidR="00DC4A10" w:rsidRPr="00977999" w:rsidRDefault="00DC4A10" w:rsidP="00DC4A10">
      <w:pPr>
        <w:rPr>
          <w:b/>
          <w:bCs/>
        </w:rPr>
      </w:pPr>
    </w:p>
    <w:p w14:paraId="1BDBC0D1" w14:textId="77777777" w:rsidR="000C6EDC" w:rsidRPr="00977999" w:rsidRDefault="000C6EDC" w:rsidP="001A0B61">
      <w:pPr>
        <w:jc w:val="center"/>
        <w:rPr>
          <w:rFonts w:asciiTheme="majorHAnsi" w:hAnsiTheme="majorHAnsi"/>
          <w:b/>
          <w:sz w:val="56"/>
          <w:szCs w:val="56"/>
        </w:rPr>
      </w:pPr>
    </w:p>
    <w:p w14:paraId="07F8147B" w14:textId="72D0FE74" w:rsidR="00DC4A10" w:rsidRPr="00977999" w:rsidRDefault="00DC4A10" w:rsidP="001A0B61">
      <w:pPr>
        <w:jc w:val="center"/>
        <w:rPr>
          <w:rFonts w:asciiTheme="majorHAnsi" w:hAnsiTheme="majorHAnsi"/>
          <w:b/>
          <w:sz w:val="56"/>
          <w:szCs w:val="56"/>
        </w:rPr>
      </w:pPr>
      <w:r w:rsidRPr="00977999">
        <w:rPr>
          <w:rFonts w:asciiTheme="majorHAnsi" w:hAnsiTheme="majorHAnsi"/>
          <w:b/>
          <w:sz w:val="56"/>
          <w:szCs w:val="56"/>
        </w:rPr>
        <w:t xml:space="preserve">A Down </w:t>
      </w:r>
      <w:r w:rsidR="0012496A" w:rsidRPr="00977999">
        <w:rPr>
          <w:rFonts w:asciiTheme="majorHAnsi" w:hAnsiTheme="majorHAnsi"/>
          <w:b/>
          <w:sz w:val="56"/>
          <w:szCs w:val="56"/>
        </w:rPr>
        <w:t>2</w:t>
      </w:r>
      <w:r w:rsidRPr="00977999">
        <w:rPr>
          <w:rFonts w:asciiTheme="majorHAnsi" w:hAnsiTheme="majorHAnsi"/>
          <w:b/>
          <w:sz w:val="56"/>
          <w:szCs w:val="56"/>
        </w:rPr>
        <w:t xml:space="preserve"> Earth (D2E) Company</w:t>
      </w:r>
    </w:p>
    <w:p w14:paraId="53366320" w14:textId="77777777" w:rsidR="00DC4A10" w:rsidRPr="00977999" w:rsidRDefault="00DC4A10" w:rsidP="00DC4A10"/>
    <w:p w14:paraId="686A4774" w14:textId="77777777" w:rsidR="00DC4A10" w:rsidRPr="00977999" w:rsidRDefault="00DC4A10" w:rsidP="00DC4A10"/>
    <w:p w14:paraId="50442241" w14:textId="77777777" w:rsidR="00DC4A10" w:rsidRPr="00977999" w:rsidRDefault="00DC4A10" w:rsidP="00DC4A10"/>
    <w:p w14:paraId="60E2EDC7" w14:textId="77777777" w:rsidR="00DC4A10" w:rsidRPr="00977999" w:rsidRDefault="00DC4A10" w:rsidP="00DC4A10"/>
    <w:p w14:paraId="583F38EE" w14:textId="77777777" w:rsidR="00DC4A10" w:rsidRPr="00977999" w:rsidRDefault="00DC4A10" w:rsidP="00DC4A10"/>
    <w:p w14:paraId="5E1FB450" w14:textId="77777777" w:rsidR="001A0B61" w:rsidRPr="00977999" w:rsidRDefault="001A0B61" w:rsidP="00DC4A10"/>
    <w:p w14:paraId="3900985C" w14:textId="77777777" w:rsidR="001A0B61" w:rsidRPr="00977999" w:rsidRDefault="001A0B61" w:rsidP="00DC4A10"/>
    <w:p w14:paraId="66940D48" w14:textId="77777777" w:rsidR="000C6EDC" w:rsidRPr="00977999" w:rsidRDefault="000C6EDC" w:rsidP="001A0B61">
      <w:pPr>
        <w:jc w:val="center"/>
        <w:rPr>
          <w:rFonts w:asciiTheme="majorHAnsi" w:hAnsiTheme="majorHAnsi"/>
          <w:b/>
        </w:rPr>
      </w:pPr>
    </w:p>
    <w:p w14:paraId="02A85143" w14:textId="77777777" w:rsidR="000C6EDC" w:rsidRPr="00977999" w:rsidRDefault="000C6EDC" w:rsidP="001A0B61">
      <w:pPr>
        <w:jc w:val="center"/>
        <w:rPr>
          <w:rFonts w:asciiTheme="majorHAnsi" w:hAnsiTheme="majorHAnsi"/>
          <w:b/>
        </w:rPr>
      </w:pPr>
    </w:p>
    <w:p w14:paraId="0C77E153" w14:textId="42967BED" w:rsidR="00DC4A10" w:rsidRPr="00977999" w:rsidRDefault="00DC4A10" w:rsidP="001A0B61">
      <w:pPr>
        <w:jc w:val="center"/>
        <w:rPr>
          <w:rFonts w:asciiTheme="majorHAnsi" w:hAnsiTheme="majorHAnsi"/>
          <w:b/>
        </w:rPr>
      </w:pPr>
      <w:proofErr w:type="spellStart"/>
      <w:r w:rsidRPr="00977999">
        <w:rPr>
          <w:rFonts w:asciiTheme="majorHAnsi" w:hAnsiTheme="majorHAnsi"/>
          <w:b/>
        </w:rPr>
        <w:t>Awadhoot</w:t>
      </w:r>
      <w:proofErr w:type="spellEnd"/>
      <w:r w:rsidRPr="00977999">
        <w:rPr>
          <w:rFonts w:asciiTheme="majorHAnsi" w:hAnsiTheme="majorHAnsi"/>
          <w:b/>
        </w:rPr>
        <w:t xml:space="preserve"> Ghatge, </w:t>
      </w:r>
      <w:r w:rsidRPr="00977999">
        <w:rPr>
          <w:rFonts w:asciiTheme="majorHAnsi" w:hAnsiTheme="majorHAnsi"/>
          <w:b/>
          <w:bCs/>
        </w:rPr>
        <w:t>Chris</w:t>
      </w:r>
      <w:r w:rsidR="48F23502" w:rsidRPr="00977999">
        <w:rPr>
          <w:rFonts w:asciiTheme="majorHAnsi" w:hAnsiTheme="majorHAnsi"/>
          <w:b/>
          <w:bCs/>
        </w:rPr>
        <w:t>topher</w:t>
      </w:r>
      <w:r w:rsidRPr="00977999">
        <w:rPr>
          <w:rFonts w:asciiTheme="majorHAnsi" w:hAnsiTheme="majorHAnsi"/>
          <w:b/>
        </w:rPr>
        <w:t xml:space="preserve"> Meyers, Jacob McKenrick, Lokesh Sriram, Sankaran Iyer</w:t>
      </w:r>
    </w:p>
    <w:bookmarkEnd w:id="0"/>
    <w:bookmarkEnd w:id="1"/>
    <w:p w14:paraId="2D2B06AC" w14:textId="36E846ED" w:rsidR="000F2857" w:rsidRPr="00977999" w:rsidRDefault="009F3709" w:rsidP="009F3709">
      <w:pPr>
        <w:rPr>
          <w:rFonts w:eastAsiaTheme="majorEastAsia"/>
          <w:b/>
        </w:rPr>
      </w:pPr>
      <w:r w:rsidRPr="00977999">
        <w:rPr>
          <w:b/>
          <w:bCs/>
        </w:rPr>
        <w:t xml:space="preserve"> </w:t>
      </w:r>
    </w:p>
    <w:p w14:paraId="79B7BDB6" w14:textId="77777777" w:rsidR="009327EE" w:rsidRPr="00977999" w:rsidRDefault="009327EE" w:rsidP="009F3709">
      <w:pPr>
        <w:rPr>
          <w:b/>
          <w:bCs/>
        </w:rPr>
      </w:pPr>
    </w:p>
    <w:p w14:paraId="60A2B22F" w14:textId="77777777" w:rsidR="009327EE" w:rsidRPr="00977999" w:rsidRDefault="009327EE" w:rsidP="009F3709">
      <w:pPr>
        <w:rPr>
          <w:b/>
          <w:bCs/>
        </w:rPr>
      </w:pPr>
    </w:p>
    <w:p w14:paraId="58AB4F23" w14:textId="77777777" w:rsidR="009327EE" w:rsidRPr="00977999" w:rsidRDefault="009327EE" w:rsidP="009F3709">
      <w:pPr>
        <w:rPr>
          <w:b/>
          <w:bCs/>
        </w:rPr>
      </w:pPr>
    </w:p>
    <w:p w14:paraId="0E59469B" w14:textId="77777777" w:rsidR="009327EE" w:rsidRPr="00977999" w:rsidRDefault="009327EE" w:rsidP="009F3709">
      <w:pPr>
        <w:rPr>
          <w:b/>
          <w:bCs/>
        </w:rPr>
      </w:pPr>
    </w:p>
    <w:p w14:paraId="2D5FB8F1" w14:textId="77777777" w:rsidR="009327EE" w:rsidRPr="00977999" w:rsidRDefault="009327EE" w:rsidP="009F3709">
      <w:pPr>
        <w:rPr>
          <w:b/>
          <w:bCs/>
        </w:rPr>
      </w:pPr>
    </w:p>
    <w:p w14:paraId="6004D759" w14:textId="77777777" w:rsidR="009327EE" w:rsidRPr="00977999" w:rsidRDefault="009327EE" w:rsidP="009F3709">
      <w:pPr>
        <w:rPr>
          <w:b/>
          <w:bCs/>
        </w:rPr>
      </w:pPr>
    </w:p>
    <w:p w14:paraId="59712589" w14:textId="77777777" w:rsidR="009327EE" w:rsidRPr="00977999" w:rsidRDefault="009327EE" w:rsidP="009F3709">
      <w:pPr>
        <w:rPr>
          <w:b/>
          <w:bCs/>
        </w:rPr>
      </w:pPr>
    </w:p>
    <w:p w14:paraId="30127AB4" w14:textId="7E91B4C6" w:rsidR="009327EE" w:rsidRPr="00977999" w:rsidRDefault="009327EE" w:rsidP="009327EE">
      <w:pPr>
        <w:pStyle w:val="Heading1"/>
        <w:rPr>
          <w:rFonts w:hint="eastAsia"/>
          <w:b/>
          <w:bCs/>
          <w:color w:val="auto"/>
          <w:sz w:val="48"/>
          <w:szCs w:val="48"/>
        </w:rPr>
      </w:pPr>
      <w:bookmarkStart w:id="2" w:name="_Toc196766850"/>
      <w:r w:rsidRPr="00977999">
        <w:rPr>
          <w:b/>
          <w:bCs/>
          <w:color w:val="auto"/>
          <w:sz w:val="48"/>
          <w:szCs w:val="48"/>
        </w:rPr>
        <w:t>Executive Summary</w:t>
      </w:r>
      <w:bookmarkEnd w:id="2"/>
    </w:p>
    <w:p w14:paraId="7C78C9C6" w14:textId="6F817326" w:rsidR="0040390B" w:rsidRPr="00977999" w:rsidRDefault="0040390B" w:rsidP="00D97B15">
      <w:pPr>
        <w:pStyle w:val="NormalWeb"/>
        <w:ind w:firstLine="360"/>
        <w:jc w:val="both"/>
        <w:rPr>
          <w:rFonts w:ascii="Aptos" w:eastAsiaTheme="majorEastAsia" w:hAnsi="Aptos" w:hint="eastAsia"/>
        </w:rPr>
      </w:pPr>
      <w:r w:rsidRPr="00977999">
        <w:rPr>
          <w:rFonts w:ascii="Aptos" w:eastAsiaTheme="majorEastAsia" w:hAnsi="Aptos"/>
        </w:rPr>
        <w:t xml:space="preserve">The agricultural industry is striving to optimize crop productivity through data-driven solutions. However, traditional soil testing remains expensive, slow, and labor-intensive, limiting timely decision-making. Down2Earth addresses this gap with </w:t>
      </w:r>
      <w:proofErr w:type="spellStart"/>
      <w:r w:rsidRPr="00977999">
        <w:rPr>
          <w:rFonts w:ascii="Aptos" w:eastAsiaTheme="majorEastAsia" w:hAnsi="Aptos"/>
        </w:rPr>
        <w:t>TerraProbe</w:t>
      </w:r>
      <w:proofErr w:type="spellEnd"/>
      <w:r w:rsidRPr="00977999">
        <w:rPr>
          <w:rFonts w:ascii="Aptos" w:eastAsiaTheme="majorEastAsia" w:hAnsi="Aptos"/>
        </w:rPr>
        <w:t xml:space="preserve">, a cost-effective, portable, and efficient soil analysis system. By integrating real-time data collection with a hybrid auger-core sampling mechanism, </w:t>
      </w:r>
      <w:proofErr w:type="spellStart"/>
      <w:r w:rsidRPr="00977999">
        <w:rPr>
          <w:rFonts w:ascii="Aptos" w:eastAsiaTheme="majorEastAsia" w:hAnsi="Aptos"/>
        </w:rPr>
        <w:t>TerraProbe</w:t>
      </w:r>
      <w:proofErr w:type="spellEnd"/>
      <w:r w:rsidRPr="00977999">
        <w:rPr>
          <w:rFonts w:ascii="Aptos" w:eastAsiaTheme="majorEastAsia" w:hAnsi="Aptos"/>
        </w:rPr>
        <w:t xml:space="preserve"> enables multi-depth soil profiling and </w:t>
      </w:r>
      <w:r w:rsidR="000A6817" w:rsidRPr="000A6817">
        <w:rPr>
          <w:rFonts w:ascii="Aptos" w:eastAsiaTheme="majorEastAsia" w:hAnsi="Aptos"/>
          <w:color w:val="FF0000"/>
        </w:rPr>
        <w:t>predictive recommendations</w:t>
      </w:r>
      <w:r w:rsidRPr="00977999">
        <w:rPr>
          <w:rFonts w:ascii="Aptos" w:eastAsiaTheme="majorEastAsia" w:hAnsi="Aptos"/>
        </w:rPr>
        <w:t>, empowering farmers to make informed decisions.</w:t>
      </w:r>
    </w:p>
    <w:p w14:paraId="40E1B328" w14:textId="20AD4DE3" w:rsidR="0040390B" w:rsidRPr="00977999" w:rsidRDefault="0040390B" w:rsidP="00D97B15">
      <w:pPr>
        <w:pStyle w:val="NormalWeb"/>
        <w:ind w:firstLine="360"/>
        <w:jc w:val="both"/>
        <w:rPr>
          <w:rFonts w:ascii="Aptos" w:eastAsiaTheme="majorEastAsia" w:hAnsi="Aptos" w:hint="eastAsia"/>
        </w:rPr>
      </w:pPr>
      <w:proofErr w:type="spellStart"/>
      <w:r w:rsidRPr="00977999">
        <w:rPr>
          <w:rFonts w:ascii="Aptos" w:eastAsiaTheme="majorEastAsia" w:hAnsi="Aptos"/>
        </w:rPr>
        <w:t>TerraProbe</w:t>
      </w:r>
      <w:proofErr w:type="spellEnd"/>
      <w:r w:rsidRPr="00977999">
        <w:rPr>
          <w:rFonts w:ascii="Aptos" w:eastAsiaTheme="majorEastAsia" w:hAnsi="Aptos"/>
        </w:rPr>
        <w:t xml:space="preserve"> consists of two core components: a soil-sampling robot and an integrated testing probe</w:t>
      </w:r>
      <w:r w:rsidRPr="009078B0">
        <w:rPr>
          <w:rFonts w:ascii="Aptos" w:eastAsiaTheme="majorEastAsia" w:hAnsi="Aptos"/>
          <w:color w:val="FF0000"/>
        </w:rPr>
        <w:t xml:space="preserve">. The lightweight </w:t>
      </w:r>
      <w:r w:rsidR="00D520D8" w:rsidRPr="009078B0">
        <w:rPr>
          <w:rFonts w:ascii="Aptos" w:eastAsiaTheme="majorEastAsia" w:hAnsi="Aptos"/>
          <w:color w:val="FF0000"/>
        </w:rPr>
        <w:t>11.8 kg (approximately 26</w:t>
      </w:r>
      <w:r w:rsidRPr="009078B0">
        <w:rPr>
          <w:rFonts w:ascii="Aptos" w:eastAsiaTheme="majorEastAsia" w:hAnsi="Aptos"/>
          <w:color w:val="FF0000"/>
        </w:rPr>
        <w:t>-pound</w:t>
      </w:r>
      <w:r w:rsidR="00D520D8" w:rsidRPr="009078B0">
        <w:rPr>
          <w:rFonts w:ascii="Aptos" w:eastAsiaTheme="majorEastAsia" w:hAnsi="Aptos"/>
          <w:color w:val="FF0000"/>
        </w:rPr>
        <w:t>) system</w:t>
      </w:r>
      <w:r w:rsidRPr="009078B0">
        <w:rPr>
          <w:rFonts w:ascii="Aptos" w:eastAsiaTheme="majorEastAsia" w:hAnsi="Aptos"/>
          <w:color w:val="FF0000"/>
        </w:rPr>
        <w:t xml:space="preserve"> features a rack-and-pinion mechanism, powered by </w:t>
      </w:r>
      <w:r w:rsidR="00353CCB" w:rsidRPr="009078B0">
        <w:rPr>
          <w:rFonts w:ascii="Aptos" w:eastAsiaTheme="majorEastAsia" w:hAnsi="Aptos"/>
          <w:color w:val="FF0000"/>
        </w:rPr>
        <w:t>dual</w:t>
      </w:r>
      <w:r w:rsidRPr="009078B0">
        <w:rPr>
          <w:rFonts w:ascii="Aptos" w:eastAsiaTheme="majorEastAsia" w:hAnsi="Aptos"/>
          <w:color w:val="FF0000"/>
        </w:rPr>
        <w:t xml:space="preserve"> DC motors</w:t>
      </w:r>
      <w:r w:rsidRPr="00977999">
        <w:rPr>
          <w:rFonts w:ascii="Aptos" w:eastAsiaTheme="majorEastAsia" w:hAnsi="Aptos"/>
        </w:rPr>
        <w:t xml:space="preserve">, to drive the sampling payload into the soil with precision. An ergonomic foot pedal assists in applying additional force as needed. The probe is equipped with sensors that measure moisture and NPK (Nitrogen, Phosphorus, Potassium) levels, displaying results via a </w:t>
      </w:r>
      <w:r w:rsidR="00337E3B">
        <w:rPr>
          <w:rFonts w:ascii="Aptos" w:eastAsiaTheme="majorEastAsia" w:hAnsi="Aptos"/>
        </w:rPr>
        <w:t>dashboard</w:t>
      </w:r>
      <w:r w:rsidRPr="00977999">
        <w:rPr>
          <w:rFonts w:ascii="Aptos" w:eastAsiaTheme="majorEastAsia" w:hAnsi="Aptos"/>
        </w:rPr>
        <w:t xml:space="preserve"> for real-time health assessment.</w:t>
      </w:r>
    </w:p>
    <w:p w14:paraId="712E51B4" w14:textId="37F6AECB" w:rsidR="00A56244" w:rsidRPr="00484B5E" w:rsidRDefault="00A56244" w:rsidP="00D97B15">
      <w:pPr>
        <w:pStyle w:val="NormalWeb"/>
        <w:ind w:firstLine="360"/>
        <w:jc w:val="both"/>
        <w:rPr>
          <w:rFonts w:ascii="Aptos" w:eastAsiaTheme="majorEastAsia" w:hAnsi="Aptos"/>
          <w:color w:val="FF0000"/>
        </w:rPr>
      </w:pPr>
      <w:r w:rsidRPr="00484B5E">
        <w:rPr>
          <w:rFonts w:ascii="Aptos" w:eastAsiaTheme="majorEastAsia" w:hAnsi="Aptos"/>
          <w:color w:val="FF0000"/>
        </w:rPr>
        <w:t xml:space="preserve">Since the Critical Design Review (CDR), significant progress has been made in design, manufacturing, and testing. A full prototype was manufactured and assembled using refined manufacturing drawings and process plans. Testing validated the system’s portability, real-time data acquisition, and dashboard functionality. However, challenges emerged in motor torque performance, depth penetration, and wiring reliability. The current prototype successfully achieved sampling depths of up to 6.5 inches, but struggled to reach the 12-inch target, primarily due to motor limitations. </w:t>
      </w:r>
    </w:p>
    <w:p w14:paraId="025FD258" w14:textId="7ABC3339" w:rsidR="000C2209" w:rsidRPr="000C2209" w:rsidRDefault="000C2209" w:rsidP="00D97B15">
      <w:pPr>
        <w:pStyle w:val="NormalWeb"/>
        <w:ind w:firstLine="360"/>
        <w:jc w:val="both"/>
        <w:rPr>
          <w:rFonts w:ascii="Aptos" w:eastAsiaTheme="majorEastAsia" w:hAnsi="Aptos"/>
          <w:color w:val="FF0000"/>
        </w:rPr>
      </w:pPr>
      <w:r w:rsidRPr="000C2209">
        <w:rPr>
          <w:rFonts w:ascii="Aptos" w:eastAsiaTheme="majorEastAsia" w:hAnsi="Aptos"/>
          <w:color w:val="FF0000"/>
        </w:rPr>
        <w:t xml:space="preserve">Throughout testing, </w:t>
      </w:r>
      <w:proofErr w:type="spellStart"/>
      <w:r w:rsidRPr="000C2209">
        <w:rPr>
          <w:rFonts w:ascii="Aptos" w:eastAsiaTheme="majorEastAsia" w:hAnsi="Aptos"/>
          <w:color w:val="FF0000"/>
        </w:rPr>
        <w:t>TerraProbe</w:t>
      </w:r>
      <w:proofErr w:type="spellEnd"/>
      <w:r w:rsidRPr="000C2209">
        <w:rPr>
          <w:rFonts w:ascii="Aptos" w:eastAsiaTheme="majorEastAsia" w:hAnsi="Aptos"/>
          <w:color w:val="FF0000"/>
        </w:rPr>
        <w:t xml:space="preserve"> demonstrated many of its functional requirements. A neural network model was developed to generate crop recommendations based on real-time soil sensor data, achieving a model accuracy of 92.2%. However, the system</w:t>
      </w:r>
      <w:r>
        <w:rPr>
          <w:rFonts w:ascii="Aptos" w:eastAsiaTheme="majorEastAsia" w:hAnsi="Aptos"/>
          <w:color w:val="FF0000"/>
        </w:rPr>
        <w:t xml:space="preserve"> also</w:t>
      </w:r>
      <w:r w:rsidRPr="000C2209">
        <w:rPr>
          <w:rFonts w:ascii="Aptos" w:eastAsiaTheme="majorEastAsia" w:hAnsi="Aptos"/>
          <w:color w:val="FF0000"/>
        </w:rPr>
        <w:t xml:space="preserve"> showed limitations in dry soil conditions where deeper sampling was inconsistent, and occasional wiring issues impacted data capture reliability.</w:t>
      </w:r>
    </w:p>
    <w:p w14:paraId="35D143AD" w14:textId="3DECA516" w:rsidR="00165183" w:rsidRPr="00165183" w:rsidRDefault="00165183" w:rsidP="00165183">
      <w:pPr>
        <w:pStyle w:val="NormalWeb"/>
        <w:ind w:firstLine="360"/>
        <w:rPr>
          <w:rFonts w:ascii="Aptos" w:eastAsiaTheme="majorEastAsia" w:hAnsi="Aptos"/>
          <w:color w:val="FF0000"/>
        </w:rPr>
      </w:pPr>
      <w:r w:rsidRPr="00165183">
        <w:rPr>
          <w:rFonts w:ascii="Aptos" w:eastAsiaTheme="majorEastAsia" w:hAnsi="Aptos"/>
          <w:color w:val="FF0000"/>
        </w:rPr>
        <w:t xml:space="preserve">Moving forward, </w:t>
      </w:r>
      <w:r w:rsidRPr="00484B5E">
        <w:rPr>
          <w:rFonts w:ascii="Aptos" w:eastAsiaTheme="majorEastAsia" w:hAnsi="Aptos"/>
          <w:color w:val="FF0000"/>
        </w:rPr>
        <w:t>the key</w:t>
      </w:r>
      <w:r w:rsidRPr="00165183">
        <w:rPr>
          <w:rFonts w:ascii="Aptos" w:eastAsiaTheme="majorEastAsia" w:hAnsi="Aptos"/>
          <w:color w:val="FF0000"/>
        </w:rPr>
        <w:t xml:space="preserve"> steps have been identified to enhance </w:t>
      </w:r>
      <w:proofErr w:type="spellStart"/>
      <w:r w:rsidRPr="00165183">
        <w:rPr>
          <w:rFonts w:ascii="Aptos" w:eastAsiaTheme="majorEastAsia" w:hAnsi="Aptos"/>
          <w:color w:val="FF0000"/>
        </w:rPr>
        <w:t>TerraProbe’s</w:t>
      </w:r>
      <w:proofErr w:type="spellEnd"/>
      <w:r w:rsidRPr="00165183">
        <w:rPr>
          <w:rFonts w:ascii="Aptos" w:eastAsiaTheme="majorEastAsia" w:hAnsi="Aptos"/>
          <w:color w:val="FF0000"/>
        </w:rPr>
        <w:t xml:space="preserve"> design and scalability:</w:t>
      </w:r>
    </w:p>
    <w:p w14:paraId="01D061EF" w14:textId="2DF99EE6" w:rsidR="00232A9A" w:rsidRPr="00232A9A" w:rsidRDefault="00232A9A" w:rsidP="00232A9A">
      <w:pPr>
        <w:pStyle w:val="NormalWeb"/>
        <w:numPr>
          <w:ilvl w:val="0"/>
          <w:numId w:val="49"/>
        </w:numPr>
        <w:rPr>
          <w:rFonts w:ascii="Aptos" w:eastAsiaTheme="majorEastAsia" w:hAnsi="Aptos"/>
          <w:color w:val="FF0000"/>
        </w:rPr>
      </w:pPr>
      <w:r w:rsidRPr="00232A9A">
        <w:rPr>
          <w:rFonts w:ascii="Aptos" w:eastAsiaTheme="majorEastAsia" w:hAnsi="Aptos"/>
          <w:color w:val="FF0000"/>
        </w:rPr>
        <w:t>Component Upgrades: Installing higher torque, 50 RPM motors and upgrading to a 24V power system for better penetration.</w:t>
      </w:r>
    </w:p>
    <w:p w14:paraId="3249CA38" w14:textId="43AACD55" w:rsidR="00232A9A" w:rsidRPr="00232A9A" w:rsidRDefault="00232A9A" w:rsidP="00232A9A">
      <w:pPr>
        <w:pStyle w:val="NormalWeb"/>
        <w:numPr>
          <w:ilvl w:val="0"/>
          <w:numId w:val="49"/>
        </w:numPr>
        <w:rPr>
          <w:rFonts w:ascii="Aptos" w:eastAsiaTheme="majorEastAsia" w:hAnsi="Aptos"/>
          <w:color w:val="FF0000"/>
        </w:rPr>
      </w:pPr>
      <w:r w:rsidRPr="00232A9A">
        <w:rPr>
          <w:rFonts w:ascii="Aptos" w:eastAsiaTheme="majorEastAsia" w:hAnsi="Aptos"/>
          <w:color w:val="FF0000"/>
        </w:rPr>
        <w:t>Manufacturing Refinements: Expanding the baseplate, improving cable management, and optimizing cleaning and maintenance features.</w:t>
      </w:r>
    </w:p>
    <w:p w14:paraId="53DF8942" w14:textId="419CE759" w:rsidR="00232A9A" w:rsidRPr="00232A9A" w:rsidRDefault="00232A9A" w:rsidP="00232A9A">
      <w:pPr>
        <w:pStyle w:val="NormalWeb"/>
        <w:numPr>
          <w:ilvl w:val="0"/>
          <w:numId w:val="49"/>
        </w:numPr>
        <w:rPr>
          <w:rFonts w:ascii="Aptos" w:eastAsiaTheme="majorEastAsia" w:hAnsi="Aptos"/>
          <w:color w:val="FF0000"/>
        </w:rPr>
      </w:pPr>
      <w:r w:rsidRPr="00232A9A">
        <w:rPr>
          <w:rFonts w:ascii="Aptos" w:eastAsiaTheme="majorEastAsia" w:hAnsi="Aptos"/>
          <w:color w:val="FF0000"/>
        </w:rPr>
        <w:t>Electronics Improvements: Developing a custom PCB to streamline wiring and enhance system durability.</w:t>
      </w:r>
    </w:p>
    <w:p w14:paraId="0B9CB87F" w14:textId="2B844F5C" w:rsidR="000D03DC" w:rsidRPr="00F4628F" w:rsidRDefault="000D03DC" w:rsidP="00D97B15">
      <w:pPr>
        <w:pStyle w:val="NormalWeb"/>
        <w:ind w:firstLine="360"/>
        <w:jc w:val="both"/>
        <w:rPr>
          <w:rFonts w:ascii="Aptos" w:eastAsiaTheme="majorEastAsia" w:hAnsi="Aptos"/>
          <w:color w:val="FF0000"/>
        </w:rPr>
      </w:pPr>
      <w:r w:rsidRPr="00F4628F">
        <w:rPr>
          <w:rFonts w:ascii="Aptos" w:eastAsiaTheme="majorEastAsia" w:hAnsi="Aptos"/>
          <w:color w:val="FF0000"/>
        </w:rPr>
        <w:t xml:space="preserve">At the Final Design Review (FDR), </w:t>
      </w:r>
      <w:proofErr w:type="spellStart"/>
      <w:r w:rsidRPr="00F4628F">
        <w:rPr>
          <w:rFonts w:ascii="Aptos" w:eastAsiaTheme="majorEastAsia" w:hAnsi="Aptos"/>
          <w:color w:val="FF0000"/>
        </w:rPr>
        <w:t>TerraProbe</w:t>
      </w:r>
      <w:proofErr w:type="spellEnd"/>
      <w:r w:rsidRPr="00F4628F">
        <w:rPr>
          <w:rFonts w:ascii="Aptos" w:eastAsiaTheme="majorEastAsia" w:hAnsi="Aptos"/>
          <w:color w:val="FF0000"/>
        </w:rPr>
        <w:t xml:space="preserve"> successfully met several critical milestones, including full prototype assembly, sensor integration, real-time dashboard visualization, and functional soil sampling tests. Although certain performance targets such as full 12-inch sampling depth and autonomous operation were not fully achieved, the current system captures reliable soil samples to a depth of 6.5 inches. These outcomes validate </w:t>
      </w:r>
      <w:proofErr w:type="spellStart"/>
      <w:r w:rsidRPr="00F4628F">
        <w:rPr>
          <w:rFonts w:ascii="Aptos" w:eastAsiaTheme="majorEastAsia" w:hAnsi="Aptos"/>
          <w:color w:val="FF0000"/>
        </w:rPr>
        <w:t>TerraProbe</w:t>
      </w:r>
      <w:proofErr w:type="spellEnd"/>
      <w:r w:rsidRPr="00F4628F">
        <w:rPr>
          <w:rFonts w:ascii="Aptos" w:eastAsiaTheme="majorEastAsia" w:hAnsi="Aptos"/>
          <w:color w:val="FF0000"/>
        </w:rPr>
        <w:t xml:space="preserve"> as a functional Minimum Viable Product (MVP), demonstrating a strong foundation for further refinement and market entry.</w:t>
      </w:r>
    </w:p>
    <w:p w14:paraId="165EA12D" w14:textId="36D3DBEE" w:rsidR="000D03DC" w:rsidRPr="00F4628F" w:rsidRDefault="000D03DC" w:rsidP="00D97B15">
      <w:pPr>
        <w:pStyle w:val="NormalWeb"/>
        <w:ind w:firstLine="360"/>
        <w:jc w:val="both"/>
        <w:rPr>
          <w:rFonts w:ascii="Aptos" w:eastAsiaTheme="majorEastAsia" w:hAnsi="Aptos"/>
          <w:color w:val="FF0000"/>
        </w:rPr>
      </w:pPr>
      <w:r w:rsidRPr="00F4628F">
        <w:rPr>
          <w:rFonts w:ascii="Aptos" w:eastAsiaTheme="majorEastAsia" w:hAnsi="Aptos"/>
          <w:color w:val="FF0000"/>
        </w:rPr>
        <w:t xml:space="preserve">Financially, </w:t>
      </w:r>
      <w:proofErr w:type="spellStart"/>
      <w:r w:rsidRPr="00F4628F">
        <w:rPr>
          <w:rFonts w:ascii="Aptos" w:eastAsiaTheme="majorEastAsia" w:hAnsi="Aptos"/>
          <w:color w:val="FF0000"/>
        </w:rPr>
        <w:t>TerraProbe's</w:t>
      </w:r>
      <w:proofErr w:type="spellEnd"/>
      <w:r w:rsidRPr="00F4628F">
        <w:rPr>
          <w:rFonts w:ascii="Aptos" w:eastAsiaTheme="majorEastAsia" w:hAnsi="Aptos"/>
          <w:color w:val="FF0000"/>
        </w:rPr>
        <w:t xml:space="preserve"> prototype was developed within a cost range of approximately $</w:t>
      </w:r>
      <w:r w:rsidR="00F4628F" w:rsidRPr="00F4628F">
        <w:rPr>
          <w:rFonts w:ascii="Aptos" w:eastAsiaTheme="majorEastAsia" w:hAnsi="Aptos"/>
          <w:color w:val="FF0000"/>
        </w:rPr>
        <w:t>862</w:t>
      </w:r>
      <w:r w:rsidRPr="00F4628F">
        <w:rPr>
          <w:rFonts w:ascii="Aptos" w:eastAsiaTheme="majorEastAsia" w:hAnsi="Aptos"/>
          <w:color w:val="FF0000"/>
        </w:rPr>
        <w:t>, positioning the final device at an estimated sales price of $1,</w:t>
      </w:r>
      <w:r w:rsidR="00F4628F" w:rsidRPr="00F4628F">
        <w:rPr>
          <w:rFonts w:ascii="Aptos" w:eastAsiaTheme="majorEastAsia" w:hAnsi="Aptos"/>
          <w:color w:val="FF0000"/>
        </w:rPr>
        <w:t>10</w:t>
      </w:r>
      <w:r w:rsidRPr="00F4628F">
        <w:rPr>
          <w:rFonts w:ascii="Aptos" w:eastAsiaTheme="majorEastAsia" w:hAnsi="Aptos"/>
          <w:color w:val="FF0000"/>
        </w:rPr>
        <w:t>0 per unit. This intermediate pricing offers small</w:t>
      </w:r>
      <w:r w:rsidR="00CD1B99">
        <w:rPr>
          <w:rFonts w:ascii="Aptos" w:eastAsiaTheme="majorEastAsia" w:hAnsi="Aptos"/>
          <w:color w:val="FF0000"/>
        </w:rPr>
        <w:t>/</w:t>
      </w:r>
      <w:r w:rsidRPr="00F4628F">
        <w:rPr>
          <w:rFonts w:ascii="Aptos" w:eastAsiaTheme="majorEastAsia" w:hAnsi="Aptos"/>
          <w:color w:val="FF0000"/>
        </w:rPr>
        <w:t xml:space="preserve">medium-sized farms an affordable alternative to expensive </w:t>
      </w:r>
      <w:r w:rsidR="00CD1B99">
        <w:rPr>
          <w:rFonts w:ascii="Aptos" w:eastAsiaTheme="majorEastAsia" w:hAnsi="Aptos"/>
          <w:color w:val="FF0000"/>
        </w:rPr>
        <w:t>lab</w:t>
      </w:r>
      <w:r w:rsidRPr="00F4628F">
        <w:rPr>
          <w:rFonts w:ascii="Aptos" w:eastAsiaTheme="majorEastAsia" w:hAnsi="Aptos"/>
          <w:color w:val="FF0000"/>
        </w:rPr>
        <w:t xml:space="preserve">-based soil testing, while opening opportunities for recurring revenue through sensor tube replacements and </w:t>
      </w:r>
      <w:r w:rsidR="00CD1B99">
        <w:rPr>
          <w:rFonts w:ascii="Aptos" w:eastAsiaTheme="majorEastAsia" w:hAnsi="Aptos"/>
          <w:color w:val="FF0000"/>
        </w:rPr>
        <w:t>dashboard fees</w:t>
      </w:r>
      <w:r w:rsidRPr="00F4628F">
        <w:rPr>
          <w:rFonts w:ascii="Aptos" w:eastAsiaTheme="majorEastAsia" w:hAnsi="Aptos"/>
          <w:color w:val="FF0000"/>
        </w:rPr>
        <w:t>.</w:t>
      </w:r>
    </w:p>
    <w:p w14:paraId="517B2D86" w14:textId="09292BC8" w:rsidR="00F21EEB" w:rsidRPr="00977999" w:rsidRDefault="0040390B" w:rsidP="00D97B15">
      <w:pPr>
        <w:pStyle w:val="NormalWeb"/>
        <w:ind w:firstLine="360"/>
        <w:jc w:val="both"/>
        <w:rPr>
          <w:rStyle w:val="Strong"/>
          <w:rFonts w:ascii="Aptos" w:eastAsiaTheme="majorEastAsia" w:hAnsi="Aptos" w:hint="eastAsia"/>
          <w:b w:val="0"/>
          <w:bCs w:val="0"/>
        </w:rPr>
      </w:pPr>
      <w:proofErr w:type="spellStart"/>
      <w:r w:rsidRPr="00977999">
        <w:rPr>
          <w:rFonts w:ascii="Aptos" w:eastAsiaTheme="majorEastAsia" w:hAnsi="Aptos"/>
        </w:rPr>
        <w:t>TerraProbe’s</w:t>
      </w:r>
      <w:proofErr w:type="spellEnd"/>
      <w:r w:rsidRPr="00977999">
        <w:rPr>
          <w:rFonts w:ascii="Aptos" w:eastAsiaTheme="majorEastAsia" w:hAnsi="Aptos"/>
        </w:rPr>
        <w:t xml:space="preserve"> vision is to revolutionize soil sampling with an on-demand, portable, and efficient solution, delivering real-time analytics across various soil depths. By providing accurate, data-driven insights, </w:t>
      </w:r>
      <w:proofErr w:type="spellStart"/>
      <w:r w:rsidRPr="00977999">
        <w:rPr>
          <w:rFonts w:ascii="Aptos" w:eastAsiaTheme="majorEastAsia" w:hAnsi="Aptos"/>
        </w:rPr>
        <w:t>TerraProbe</w:t>
      </w:r>
      <w:proofErr w:type="spellEnd"/>
      <w:r w:rsidRPr="00977999">
        <w:rPr>
          <w:rFonts w:ascii="Aptos" w:eastAsiaTheme="majorEastAsia" w:hAnsi="Aptos"/>
        </w:rPr>
        <w:t xml:space="preserve"> empowers agricultural professionals to optimize crop yields and enhance soil health management worldwide.</w:t>
      </w:r>
    </w:p>
    <w:p w14:paraId="572D763F" w14:textId="08405E92" w:rsidR="00F21EEB" w:rsidRPr="00977999" w:rsidRDefault="00446AA5" w:rsidP="00F21EEB">
      <w:pPr>
        <w:pStyle w:val="NormalWeb"/>
        <w:ind w:firstLine="360"/>
        <w:jc w:val="center"/>
        <w:rPr>
          <w:rFonts w:ascii="Aptos" w:hAnsi="Aptos"/>
          <w:b/>
          <w:bCs/>
        </w:rPr>
      </w:pPr>
      <w:r w:rsidRPr="00446AA5">
        <w:rPr>
          <w:rFonts w:ascii="Aptos" w:hAnsi="Aptos"/>
          <w:b/>
          <w:bCs/>
          <w:noProof/>
        </w:rPr>
        <w:drawing>
          <wp:inline distT="0" distB="0" distL="0" distR="0" wp14:anchorId="07000484" wp14:editId="48C8D7EB">
            <wp:extent cx="3429479" cy="3886742"/>
            <wp:effectExtent l="0" t="0" r="0" b="0"/>
            <wp:docPr id="302718339" name="Picture 1" descr="A metal pole in a trash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18339" name="Picture 1" descr="A metal pole in a trash can&#10;&#10;AI-generated content may be incorrect."/>
                    <pic:cNvPicPr/>
                  </pic:nvPicPr>
                  <pic:blipFill>
                    <a:blip r:embed="rId9"/>
                    <a:stretch>
                      <a:fillRect/>
                    </a:stretch>
                  </pic:blipFill>
                  <pic:spPr>
                    <a:xfrm>
                      <a:off x="0" y="0"/>
                      <a:ext cx="3429479" cy="3886742"/>
                    </a:xfrm>
                    <a:prstGeom prst="rect">
                      <a:avLst/>
                    </a:prstGeom>
                  </pic:spPr>
                </pic:pic>
              </a:graphicData>
            </a:graphic>
          </wp:inline>
        </w:drawing>
      </w:r>
    </w:p>
    <w:p w14:paraId="19D76C07" w14:textId="21FDA50C" w:rsidR="001170BF" w:rsidRPr="00977999" w:rsidRDefault="00F21EEB" w:rsidP="00F21EEB">
      <w:pPr>
        <w:pStyle w:val="NormalWeb"/>
        <w:ind w:firstLine="360"/>
        <w:jc w:val="center"/>
        <w:rPr>
          <w:rFonts w:ascii="Aptos" w:hAnsi="Aptos"/>
          <w:b/>
          <w:bCs/>
        </w:rPr>
      </w:pPr>
      <w:r w:rsidRPr="00977999">
        <w:rPr>
          <w:rFonts w:ascii="Aptos" w:hAnsi="Aptos"/>
          <w:b/>
          <w:bCs/>
        </w:rPr>
        <w:t xml:space="preserve">Figure </w:t>
      </w:r>
      <w:r w:rsidR="00B23E2B" w:rsidRPr="00977999">
        <w:rPr>
          <w:rFonts w:ascii="Aptos" w:hAnsi="Aptos"/>
          <w:b/>
          <w:bCs/>
        </w:rPr>
        <w:t>1</w:t>
      </w:r>
      <w:r w:rsidRPr="00977999">
        <w:rPr>
          <w:rFonts w:ascii="Aptos" w:hAnsi="Aptos"/>
          <w:b/>
          <w:bCs/>
        </w:rPr>
        <w:t xml:space="preserve">: </w:t>
      </w:r>
      <w:proofErr w:type="spellStart"/>
      <w:r w:rsidRPr="00977999">
        <w:rPr>
          <w:rFonts w:ascii="Aptos" w:hAnsi="Aptos"/>
          <w:b/>
          <w:bCs/>
        </w:rPr>
        <w:t>TerraProbe</w:t>
      </w:r>
      <w:proofErr w:type="spellEnd"/>
      <w:r w:rsidRPr="00977999">
        <w:rPr>
          <w:rFonts w:ascii="Aptos" w:hAnsi="Aptos"/>
          <w:b/>
          <w:bCs/>
        </w:rPr>
        <w:t xml:space="preserve"> </w:t>
      </w:r>
      <w:r w:rsidR="00446AA5">
        <w:rPr>
          <w:rFonts w:ascii="Aptos" w:hAnsi="Aptos"/>
          <w:b/>
          <w:bCs/>
        </w:rPr>
        <w:t>Minimum Viable Product (MVP)</w:t>
      </w:r>
      <w:r w:rsidR="001170BF" w:rsidRPr="00977999">
        <w:rPr>
          <w:rFonts w:ascii="Aptos" w:hAnsi="Aptos"/>
          <w:b/>
          <w:bCs/>
        </w:rPr>
        <w:br w:type="page"/>
      </w:r>
    </w:p>
    <w:sdt>
      <w:sdtPr>
        <w:rPr>
          <w:rFonts w:ascii="Times New Roman" w:eastAsia="Times New Roman" w:hAnsi="Times New Roman" w:cs="Times New Roman"/>
          <w:b w:val="0"/>
          <w:bCs w:val="0"/>
          <w:color w:val="auto"/>
          <w:sz w:val="36"/>
          <w:szCs w:val="36"/>
        </w:rPr>
        <w:id w:val="1168670699"/>
        <w:docPartObj>
          <w:docPartGallery w:val="Table of Contents"/>
          <w:docPartUnique/>
        </w:docPartObj>
      </w:sdtPr>
      <w:sdtEndPr>
        <w:rPr>
          <w:noProof/>
          <w:sz w:val="24"/>
          <w:szCs w:val="24"/>
        </w:rPr>
      </w:sdtEndPr>
      <w:sdtContent>
        <w:p w14:paraId="2D386774" w14:textId="3E4D004A" w:rsidR="009D2F88" w:rsidRPr="00977999" w:rsidRDefault="00D04B32">
          <w:pPr>
            <w:pStyle w:val="TOCHeading"/>
            <w:rPr>
              <w:rFonts w:hint="eastAsia"/>
              <w:color w:val="auto"/>
              <w:sz w:val="36"/>
              <w:szCs w:val="36"/>
            </w:rPr>
          </w:pPr>
          <w:r w:rsidRPr="00977999">
            <w:rPr>
              <w:color w:val="auto"/>
              <w:sz w:val="36"/>
              <w:szCs w:val="36"/>
            </w:rPr>
            <w:t xml:space="preserve">Table of </w:t>
          </w:r>
          <w:r w:rsidR="009D2F88" w:rsidRPr="00977999">
            <w:rPr>
              <w:color w:val="auto"/>
              <w:sz w:val="36"/>
              <w:szCs w:val="36"/>
            </w:rPr>
            <w:t>Contents</w:t>
          </w:r>
        </w:p>
        <w:p w14:paraId="208F4EA4" w14:textId="4A1C9930" w:rsidR="00D60BDE" w:rsidRDefault="009D2F88">
          <w:pPr>
            <w:pStyle w:val="TOC1"/>
            <w:tabs>
              <w:tab w:val="right" w:leader="dot" w:pos="9350"/>
            </w:tabs>
            <w:rPr>
              <w:rFonts w:asciiTheme="minorHAnsi" w:eastAsiaTheme="minorEastAsia" w:hAnsiTheme="minorHAnsi" w:cstheme="minorBidi"/>
              <w:b w:val="0"/>
              <w:bCs w:val="0"/>
              <w:caps w:val="0"/>
              <w:noProof/>
              <w:kern w:val="2"/>
              <w14:ligatures w14:val="standardContextual"/>
            </w:rPr>
          </w:pPr>
          <w:r w:rsidRPr="00977999">
            <w:fldChar w:fldCharType="begin"/>
          </w:r>
          <w:r w:rsidRPr="00977999">
            <w:instrText xml:space="preserve"> TOC \o "1-3" \h \z \u </w:instrText>
          </w:r>
          <w:r w:rsidRPr="00977999">
            <w:fldChar w:fldCharType="separate"/>
          </w:r>
          <w:hyperlink w:anchor="_Toc196766850" w:history="1">
            <w:r w:rsidR="00D60BDE" w:rsidRPr="00901385">
              <w:rPr>
                <w:rStyle w:val="Hyperlink"/>
                <w:rFonts w:eastAsiaTheme="majorEastAsia"/>
                <w:noProof/>
              </w:rPr>
              <w:t>Executive Summary</w:t>
            </w:r>
            <w:r w:rsidR="00D60BDE">
              <w:rPr>
                <w:noProof/>
                <w:webHidden/>
              </w:rPr>
              <w:tab/>
            </w:r>
            <w:r w:rsidR="00D60BDE">
              <w:rPr>
                <w:noProof/>
                <w:webHidden/>
              </w:rPr>
              <w:fldChar w:fldCharType="begin"/>
            </w:r>
            <w:r w:rsidR="00D60BDE">
              <w:rPr>
                <w:noProof/>
                <w:webHidden/>
              </w:rPr>
              <w:instrText xml:space="preserve"> PAGEREF _Toc196766850 \h </w:instrText>
            </w:r>
            <w:r w:rsidR="00D60BDE">
              <w:rPr>
                <w:noProof/>
                <w:webHidden/>
              </w:rPr>
            </w:r>
            <w:r w:rsidR="00D60BDE">
              <w:rPr>
                <w:noProof/>
                <w:webHidden/>
              </w:rPr>
              <w:fldChar w:fldCharType="separate"/>
            </w:r>
            <w:r w:rsidR="00D60BDE">
              <w:rPr>
                <w:noProof/>
                <w:webHidden/>
              </w:rPr>
              <w:t>2</w:t>
            </w:r>
            <w:r w:rsidR="00D60BDE">
              <w:rPr>
                <w:noProof/>
                <w:webHidden/>
              </w:rPr>
              <w:fldChar w:fldCharType="end"/>
            </w:r>
          </w:hyperlink>
        </w:p>
        <w:p w14:paraId="34C8B063" w14:textId="012F372C" w:rsidR="00D60BDE" w:rsidRDefault="00D60BDE">
          <w:pPr>
            <w:pStyle w:val="TOC1"/>
            <w:tabs>
              <w:tab w:val="right" w:leader="dot" w:pos="9350"/>
            </w:tabs>
            <w:rPr>
              <w:rFonts w:asciiTheme="minorHAnsi" w:eastAsiaTheme="minorEastAsia" w:hAnsiTheme="minorHAnsi" w:cstheme="minorBidi"/>
              <w:b w:val="0"/>
              <w:bCs w:val="0"/>
              <w:caps w:val="0"/>
              <w:noProof/>
              <w:kern w:val="2"/>
              <w14:ligatures w14:val="standardContextual"/>
            </w:rPr>
          </w:pPr>
          <w:hyperlink w:anchor="_Toc196766851" w:history="1">
            <w:r w:rsidRPr="00901385">
              <w:rPr>
                <w:rStyle w:val="Hyperlink"/>
                <w:rFonts w:eastAsiaTheme="majorEastAsia"/>
                <w:noProof/>
              </w:rPr>
              <w:t>Introduction</w:t>
            </w:r>
            <w:r>
              <w:rPr>
                <w:noProof/>
                <w:webHidden/>
              </w:rPr>
              <w:tab/>
            </w:r>
            <w:r>
              <w:rPr>
                <w:noProof/>
                <w:webHidden/>
              </w:rPr>
              <w:fldChar w:fldCharType="begin"/>
            </w:r>
            <w:r>
              <w:rPr>
                <w:noProof/>
                <w:webHidden/>
              </w:rPr>
              <w:instrText xml:space="preserve"> PAGEREF _Toc196766851 \h </w:instrText>
            </w:r>
            <w:r>
              <w:rPr>
                <w:noProof/>
                <w:webHidden/>
              </w:rPr>
            </w:r>
            <w:r>
              <w:rPr>
                <w:noProof/>
                <w:webHidden/>
              </w:rPr>
              <w:fldChar w:fldCharType="separate"/>
            </w:r>
            <w:r>
              <w:rPr>
                <w:noProof/>
                <w:webHidden/>
              </w:rPr>
              <w:t>5</w:t>
            </w:r>
            <w:r>
              <w:rPr>
                <w:noProof/>
                <w:webHidden/>
              </w:rPr>
              <w:fldChar w:fldCharType="end"/>
            </w:r>
          </w:hyperlink>
        </w:p>
        <w:p w14:paraId="12239265" w14:textId="7E20F1B7" w:rsidR="00D60BDE" w:rsidRDefault="00D60BDE">
          <w:pPr>
            <w:pStyle w:val="TOC1"/>
            <w:tabs>
              <w:tab w:val="left" w:pos="480"/>
              <w:tab w:val="right" w:leader="dot" w:pos="9350"/>
            </w:tabs>
            <w:rPr>
              <w:rFonts w:asciiTheme="minorHAnsi" w:eastAsiaTheme="minorEastAsia" w:hAnsiTheme="minorHAnsi" w:cstheme="minorBidi"/>
              <w:b w:val="0"/>
              <w:bCs w:val="0"/>
              <w:caps w:val="0"/>
              <w:noProof/>
              <w:kern w:val="2"/>
              <w14:ligatures w14:val="standardContextual"/>
            </w:rPr>
          </w:pPr>
          <w:hyperlink w:anchor="_Toc196766852" w:history="1">
            <w:r w:rsidRPr="00901385">
              <w:rPr>
                <w:rStyle w:val="Hyperlink"/>
                <w:rFonts w:eastAsiaTheme="majorEastAsia"/>
                <w:noProof/>
              </w:rPr>
              <w:t>I.</w:t>
            </w:r>
            <w:r>
              <w:rPr>
                <w:rFonts w:asciiTheme="minorHAnsi" w:eastAsiaTheme="minorEastAsia" w:hAnsiTheme="minorHAnsi" w:cstheme="minorBidi"/>
                <w:b w:val="0"/>
                <w:bCs w:val="0"/>
                <w:caps w:val="0"/>
                <w:noProof/>
                <w:kern w:val="2"/>
                <w14:ligatures w14:val="standardContextual"/>
              </w:rPr>
              <w:tab/>
            </w:r>
            <w:r w:rsidRPr="00901385">
              <w:rPr>
                <w:rStyle w:val="Hyperlink"/>
                <w:rFonts w:eastAsiaTheme="majorEastAsia"/>
                <w:noProof/>
              </w:rPr>
              <w:t>Identifying the Problem</w:t>
            </w:r>
            <w:r>
              <w:rPr>
                <w:noProof/>
                <w:webHidden/>
              </w:rPr>
              <w:tab/>
            </w:r>
            <w:r>
              <w:rPr>
                <w:noProof/>
                <w:webHidden/>
              </w:rPr>
              <w:fldChar w:fldCharType="begin"/>
            </w:r>
            <w:r>
              <w:rPr>
                <w:noProof/>
                <w:webHidden/>
              </w:rPr>
              <w:instrText xml:space="preserve"> PAGEREF _Toc196766852 \h </w:instrText>
            </w:r>
            <w:r>
              <w:rPr>
                <w:noProof/>
                <w:webHidden/>
              </w:rPr>
            </w:r>
            <w:r>
              <w:rPr>
                <w:noProof/>
                <w:webHidden/>
              </w:rPr>
              <w:fldChar w:fldCharType="separate"/>
            </w:r>
            <w:r>
              <w:rPr>
                <w:noProof/>
                <w:webHidden/>
              </w:rPr>
              <w:t>5</w:t>
            </w:r>
            <w:r>
              <w:rPr>
                <w:noProof/>
                <w:webHidden/>
              </w:rPr>
              <w:fldChar w:fldCharType="end"/>
            </w:r>
          </w:hyperlink>
        </w:p>
        <w:p w14:paraId="79B3EAA7" w14:textId="3953F636" w:rsidR="00D60BDE" w:rsidRDefault="00D60BDE">
          <w:pPr>
            <w:pStyle w:val="TOC1"/>
            <w:tabs>
              <w:tab w:val="left" w:pos="480"/>
              <w:tab w:val="right" w:leader="dot" w:pos="9350"/>
            </w:tabs>
            <w:rPr>
              <w:rFonts w:asciiTheme="minorHAnsi" w:eastAsiaTheme="minorEastAsia" w:hAnsiTheme="minorHAnsi" w:cstheme="minorBidi"/>
              <w:b w:val="0"/>
              <w:bCs w:val="0"/>
              <w:caps w:val="0"/>
              <w:noProof/>
              <w:kern w:val="2"/>
              <w14:ligatures w14:val="standardContextual"/>
            </w:rPr>
          </w:pPr>
          <w:hyperlink w:anchor="_Toc196766853" w:history="1">
            <w:r w:rsidRPr="00901385">
              <w:rPr>
                <w:rStyle w:val="Hyperlink"/>
                <w:rFonts w:ascii="Aptos" w:eastAsiaTheme="majorEastAsia" w:hAnsi="Aptos"/>
                <w:noProof/>
              </w:rPr>
              <w:t>II.</w:t>
            </w:r>
            <w:r>
              <w:rPr>
                <w:rFonts w:asciiTheme="minorHAnsi" w:eastAsiaTheme="minorEastAsia" w:hAnsiTheme="minorHAnsi" w:cstheme="minorBidi"/>
                <w:b w:val="0"/>
                <w:bCs w:val="0"/>
                <w:caps w:val="0"/>
                <w:noProof/>
                <w:kern w:val="2"/>
                <w14:ligatures w14:val="standardContextual"/>
              </w:rPr>
              <w:tab/>
            </w:r>
            <w:r w:rsidRPr="00901385">
              <w:rPr>
                <w:rStyle w:val="Hyperlink"/>
                <w:rFonts w:eastAsiaTheme="majorEastAsia"/>
                <w:noProof/>
              </w:rPr>
              <w:t>Understanding the Stakeholders &amp; Market</w:t>
            </w:r>
            <w:r>
              <w:rPr>
                <w:noProof/>
                <w:webHidden/>
              </w:rPr>
              <w:tab/>
            </w:r>
            <w:r>
              <w:rPr>
                <w:noProof/>
                <w:webHidden/>
              </w:rPr>
              <w:fldChar w:fldCharType="begin"/>
            </w:r>
            <w:r>
              <w:rPr>
                <w:noProof/>
                <w:webHidden/>
              </w:rPr>
              <w:instrText xml:space="preserve"> PAGEREF _Toc196766853 \h </w:instrText>
            </w:r>
            <w:r>
              <w:rPr>
                <w:noProof/>
                <w:webHidden/>
              </w:rPr>
            </w:r>
            <w:r>
              <w:rPr>
                <w:noProof/>
                <w:webHidden/>
              </w:rPr>
              <w:fldChar w:fldCharType="separate"/>
            </w:r>
            <w:r>
              <w:rPr>
                <w:noProof/>
                <w:webHidden/>
              </w:rPr>
              <w:t>5</w:t>
            </w:r>
            <w:r>
              <w:rPr>
                <w:noProof/>
                <w:webHidden/>
              </w:rPr>
              <w:fldChar w:fldCharType="end"/>
            </w:r>
          </w:hyperlink>
        </w:p>
        <w:p w14:paraId="063E1131" w14:textId="1FA3F3BA" w:rsidR="00D60BDE" w:rsidRDefault="00D60BDE">
          <w:pPr>
            <w:pStyle w:val="TOC1"/>
            <w:tabs>
              <w:tab w:val="left" w:pos="720"/>
              <w:tab w:val="right" w:leader="dot" w:pos="9350"/>
            </w:tabs>
            <w:rPr>
              <w:rFonts w:asciiTheme="minorHAnsi" w:eastAsiaTheme="minorEastAsia" w:hAnsiTheme="minorHAnsi" w:cstheme="minorBidi"/>
              <w:b w:val="0"/>
              <w:bCs w:val="0"/>
              <w:caps w:val="0"/>
              <w:noProof/>
              <w:kern w:val="2"/>
              <w14:ligatures w14:val="standardContextual"/>
            </w:rPr>
          </w:pPr>
          <w:hyperlink w:anchor="_Toc196766854" w:history="1">
            <w:r w:rsidRPr="00901385">
              <w:rPr>
                <w:rStyle w:val="Hyperlink"/>
                <w:rFonts w:eastAsiaTheme="majorEastAsia"/>
                <w:noProof/>
              </w:rPr>
              <w:t>III.</w:t>
            </w:r>
            <w:r>
              <w:rPr>
                <w:rFonts w:asciiTheme="minorHAnsi" w:eastAsiaTheme="minorEastAsia" w:hAnsiTheme="minorHAnsi" w:cstheme="minorBidi"/>
                <w:b w:val="0"/>
                <w:bCs w:val="0"/>
                <w:caps w:val="0"/>
                <w:noProof/>
                <w:kern w:val="2"/>
                <w14:ligatures w14:val="standardContextual"/>
              </w:rPr>
              <w:tab/>
            </w:r>
            <w:r w:rsidRPr="00901385">
              <w:rPr>
                <w:rStyle w:val="Hyperlink"/>
                <w:rFonts w:eastAsiaTheme="majorEastAsia"/>
                <w:noProof/>
              </w:rPr>
              <w:t>Final System Design</w:t>
            </w:r>
            <w:r>
              <w:rPr>
                <w:noProof/>
                <w:webHidden/>
              </w:rPr>
              <w:tab/>
            </w:r>
            <w:r>
              <w:rPr>
                <w:noProof/>
                <w:webHidden/>
              </w:rPr>
              <w:fldChar w:fldCharType="begin"/>
            </w:r>
            <w:r>
              <w:rPr>
                <w:noProof/>
                <w:webHidden/>
              </w:rPr>
              <w:instrText xml:space="preserve"> PAGEREF _Toc196766854 \h </w:instrText>
            </w:r>
            <w:r>
              <w:rPr>
                <w:noProof/>
                <w:webHidden/>
              </w:rPr>
            </w:r>
            <w:r>
              <w:rPr>
                <w:noProof/>
                <w:webHidden/>
              </w:rPr>
              <w:fldChar w:fldCharType="separate"/>
            </w:r>
            <w:r>
              <w:rPr>
                <w:noProof/>
                <w:webHidden/>
              </w:rPr>
              <w:t>8</w:t>
            </w:r>
            <w:r>
              <w:rPr>
                <w:noProof/>
                <w:webHidden/>
              </w:rPr>
              <w:fldChar w:fldCharType="end"/>
            </w:r>
          </w:hyperlink>
        </w:p>
        <w:p w14:paraId="1626367B" w14:textId="42D6CE56" w:rsidR="00D60BDE" w:rsidRDefault="00D60BDE">
          <w:pPr>
            <w:pStyle w:val="TOC1"/>
            <w:tabs>
              <w:tab w:val="left" w:pos="720"/>
              <w:tab w:val="right" w:leader="dot" w:pos="9350"/>
            </w:tabs>
            <w:rPr>
              <w:rFonts w:asciiTheme="minorHAnsi" w:eastAsiaTheme="minorEastAsia" w:hAnsiTheme="minorHAnsi" w:cstheme="minorBidi"/>
              <w:b w:val="0"/>
              <w:bCs w:val="0"/>
              <w:caps w:val="0"/>
              <w:noProof/>
              <w:kern w:val="2"/>
              <w14:ligatures w14:val="standardContextual"/>
            </w:rPr>
          </w:pPr>
          <w:hyperlink w:anchor="_Toc196766855" w:history="1">
            <w:r w:rsidRPr="00901385">
              <w:rPr>
                <w:rStyle w:val="Hyperlink"/>
                <w:rFonts w:eastAsiaTheme="majorEastAsia"/>
                <w:noProof/>
              </w:rPr>
              <w:t>IV.</w:t>
            </w:r>
            <w:r>
              <w:rPr>
                <w:rFonts w:asciiTheme="minorHAnsi" w:eastAsiaTheme="minorEastAsia" w:hAnsiTheme="minorHAnsi" w:cstheme="minorBidi"/>
                <w:b w:val="0"/>
                <w:bCs w:val="0"/>
                <w:caps w:val="0"/>
                <w:noProof/>
                <w:kern w:val="2"/>
                <w14:ligatures w14:val="standardContextual"/>
              </w:rPr>
              <w:tab/>
            </w:r>
            <w:r w:rsidRPr="00901385">
              <w:rPr>
                <w:rStyle w:val="Hyperlink"/>
                <w:rFonts w:eastAsiaTheme="majorEastAsia"/>
                <w:noProof/>
              </w:rPr>
              <w:t>Manufacturing and Assembly</w:t>
            </w:r>
            <w:r>
              <w:rPr>
                <w:noProof/>
                <w:webHidden/>
              </w:rPr>
              <w:tab/>
            </w:r>
            <w:r>
              <w:rPr>
                <w:noProof/>
                <w:webHidden/>
              </w:rPr>
              <w:fldChar w:fldCharType="begin"/>
            </w:r>
            <w:r>
              <w:rPr>
                <w:noProof/>
                <w:webHidden/>
              </w:rPr>
              <w:instrText xml:space="preserve"> PAGEREF _Toc196766855 \h </w:instrText>
            </w:r>
            <w:r>
              <w:rPr>
                <w:noProof/>
                <w:webHidden/>
              </w:rPr>
            </w:r>
            <w:r>
              <w:rPr>
                <w:noProof/>
                <w:webHidden/>
              </w:rPr>
              <w:fldChar w:fldCharType="separate"/>
            </w:r>
            <w:r>
              <w:rPr>
                <w:noProof/>
                <w:webHidden/>
              </w:rPr>
              <w:t>17</w:t>
            </w:r>
            <w:r>
              <w:rPr>
                <w:noProof/>
                <w:webHidden/>
              </w:rPr>
              <w:fldChar w:fldCharType="end"/>
            </w:r>
          </w:hyperlink>
        </w:p>
        <w:p w14:paraId="5304D091" w14:textId="37DA85E8" w:rsidR="00D60BDE" w:rsidRDefault="00D60BDE">
          <w:pPr>
            <w:pStyle w:val="TOC1"/>
            <w:tabs>
              <w:tab w:val="left" w:pos="480"/>
              <w:tab w:val="right" w:leader="dot" w:pos="9350"/>
            </w:tabs>
            <w:rPr>
              <w:rFonts w:asciiTheme="minorHAnsi" w:eastAsiaTheme="minorEastAsia" w:hAnsiTheme="minorHAnsi" w:cstheme="minorBidi"/>
              <w:b w:val="0"/>
              <w:bCs w:val="0"/>
              <w:caps w:val="0"/>
              <w:noProof/>
              <w:kern w:val="2"/>
              <w14:ligatures w14:val="standardContextual"/>
            </w:rPr>
          </w:pPr>
          <w:hyperlink w:anchor="_Toc196766856" w:history="1">
            <w:r w:rsidRPr="00901385">
              <w:rPr>
                <w:rStyle w:val="Hyperlink"/>
                <w:rFonts w:eastAsiaTheme="majorEastAsia"/>
                <w:noProof/>
              </w:rPr>
              <w:t>V.</w:t>
            </w:r>
            <w:r>
              <w:rPr>
                <w:rFonts w:asciiTheme="minorHAnsi" w:eastAsiaTheme="minorEastAsia" w:hAnsiTheme="minorHAnsi" w:cstheme="minorBidi"/>
                <w:b w:val="0"/>
                <w:bCs w:val="0"/>
                <w:caps w:val="0"/>
                <w:noProof/>
                <w:kern w:val="2"/>
                <w14:ligatures w14:val="standardContextual"/>
              </w:rPr>
              <w:tab/>
            </w:r>
            <w:r w:rsidRPr="00901385">
              <w:rPr>
                <w:rStyle w:val="Hyperlink"/>
                <w:rFonts w:eastAsiaTheme="majorEastAsia"/>
                <w:noProof/>
              </w:rPr>
              <w:t>Simulation-Analysis and Validation Testing</w:t>
            </w:r>
            <w:r>
              <w:rPr>
                <w:noProof/>
                <w:webHidden/>
              </w:rPr>
              <w:tab/>
            </w:r>
            <w:r>
              <w:rPr>
                <w:noProof/>
                <w:webHidden/>
              </w:rPr>
              <w:fldChar w:fldCharType="begin"/>
            </w:r>
            <w:r>
              <w:rPr>
                <w:noProof/>
                <w:webHidden/>
              </w:rPr>
              <w:instrText xml:space="preserve"> PAGEREF _Toc196766856 \h </w:instrText>
            </w:r>
            <w:r>
              <w:rPr>
                <w:noProof/>
                <w:webHidden/>
              </w:rPr>
            </w:r>
            <w:r>
              <w:rPr>
                <w:noProof/>
                <w:webHidden/>
              </w:rPr>
              <w:fldChar w:fldCharType="separate"/>
            </w:r>
            <w:r>
              <w:rPr>
                <w:noProof/>
                <w:webHidden/>
              </w:rPr>
              <w:t>22</w:t>
            </w:r>
            <w:r>
              <w:rPr>
                <w:noProof/>
                <w:webHidden/>
              </w:rPr>
              <w:fldChar w:fldCharType="end"/>
            </w:r>
          </w:hyperlink>
        </w:p>
        <w:p w14:paraId="7AC23A3E" w14:textId="2B8AC8E4" w:rsidR="00D60BDE" w:rsidRDefault="00D60BDE">
          <w:pPr>
            <w:pStyle w:val="TOC1"/>
            <w:tabs>
              <w:tab w:val="left" w:pos="720"/>
              <w:tab w:val="right" w:leader="dot" w:pos="9350"/>
            </w:tabs>
            <w:rPr>
              <w:rFonts w:asciiTheme="minorHAnsi" w:eastAsiaTheme="minorEastAsia" w:hAnsiTheme="minorHAnsi" w:cstheme="minorBidi"/>
              <w:b w:val="0"/>
              <w:bCs w:val="0"/>
              <w:caps w:val="0"/>
              <w:noProof/>
              <w:kern w:val="2"/>
              <w14:ligatures w14:val="standardContextual"/>
            </w:rPr>
          </w:pPr>
          <w:hyperlink w:anchor="_Toc196766857" w:history="1">
            <w:r w:rsidRPr="00901385">
              <w:rPr>
                <w:rStyle w:val="Hyperlink"/>
                <w:rFonts w:eastAsiaTheme="majorEastAsia"/>
                <w:noProof/>
              </w:rPr>
              <w:t>VI.</w:t>
            </w:r>
            <w:r>
              <w:rPr>
                <w:rFonts w:asciiTheme="minorHAnsi" w:eastAsiaTheme="minorEastAsia" w:hAnsiTheme="minorHAnsi" w:cstheme="minorBidi"/>
                <w:b w:val="0"/>
                <w:bCs w:val="0"/>
                <w:caps w:val="0"/>
                <w:noProof/>
                <w:kern w:val="2"/>
                <w14:ligatures w14:val="standardContextual"/>
              </w:rPr>
              <w:tab/>
            </w:r>
            <w:r w:rsidRPr="00901385">
              <w:rPr>
                <w:rStyle w:val="Hyperlink"/>
                <w:rFonts w:eastAsiaTheme="majorEastAsia"/>
                <w:noProof/>
              </w:rPr>
              <w:t>Failure Modes &amp; Risk Management</w:t>
            </w:r>
            <w:r>
              <w:rPr>
                <w:noProof/>
                <w:webHidden/>
              </w:rPr>
              <w:tab/>
            </w:r>
            <w:r>
              <w:rPr>
                <w:noProof/>
                <w:webHidden/>
              </w:rPr>
              <w:fldChar w:fldCharType="begin"/>
            </w:r>
            <w:r>
              <w:rPr>
                <w:noProof/>
                <w:webHidden/>
              </w:rPr>
              <w:instrText xml:space="preserve"> PAGEREF _Toc196766857 \h </w:instrText>
            </w:r>
            <w:r>
              <w:rPr>
                <w:noProof/>
                <w:webHidden/>
              </w:rPr>
            </w:r>
            <w:r>
              <w:rPr>
                <w:noProof/>
                <w:webHidden/>
              </w:rPr>
              <w:fldChar w:fldCharType="separate"/>
            </w:r>
            <w:r>
              <w:rPr>
                <w:noProof/>
                <w:webHidden/>
              </w:rPr>
              <w:t>26</w:t>
            </w:r>
            <w:r>
              <w:rPr>
                <w:noProof/>
                <w:webHidden/>
              </w:rPr>
              <w:fldChar w:fldCharType="end"/>
            </w:r>
          </w:hyperlink>
        </w:p>
        <w:p w14:paraId="08414820" w14:textId="45470369" w:rsidR="00D60BDE" w:rsidRDefault="00D60BDE">
          <w:pPr>
            <w:pStyle w:val="TOC1"/>
            <w:tabs>
              <w:tab w:val="left" w:pos="720"/>
              <w:tab w:val="right" w:leader="dot" w:pos="9350"/>
            </w:tabs>
            <w:rPr>
              <w:rFonts w:asciiTheme="minorHAnsi" w:eastAsiaTheme="minorEastAsia" w:hAnsiTheme="minorHAnsi" w:cstheme="minorBidi"/>
              <w:b w:val="0"/>
              <w:bCs w:val="0"/>
              <w:caps w:val="0"/>
              <w:noProof/>
              <w:kern w:val="2"/>
              <w14:ligatures w14:val="standardContextual"/>
            </w:rPr>
          </w:pPr>
          <w:hyperlink w:anchor="_Toc196766858" w:history="1">
            <w:r w:rsidRPr="00901385">
              <w:rPr>
                <w:rStyle w:val="Hyperlink"/>
                <w:rFonts w:ascii="Aptos" w:eastAsiaTheme="majorEastAsia" w:hAnsi="Aptos"/>
                <w:noProof/>
              </w:rPr>
              <w:t>VII.</w:t>
            </w:r>
            <w:r>
              <w:rPr>
                <w:rFonts w:asciiTheme="minorHAnsi" w:eastAsiaTheme="minorEastAsia" w:hAnsiTheme="minorHAnsi" w:cstheme="minorBidi"/>
                <w:b w:val="0"/>
                <w:bCs w:val="0"/>
                <w:caps w:val="0"/>
                <w:noProof/>
                <w:kern w:val="2"/>
                <w14:ligatures w14:val="standardContextual"/>
              </w:rPr>
              <w:tab/>
            </w:r>
            <w:r w:rsidRPr="00901385">
              <w:rPr>
                <w:rStyle w:val="Hyperlink"/>
                <w:rFonts w:ascii="Aptos" w:eastAsiaTheme="majorEastAsia" w:hAnsi="Aptos"/>
                <w:noProof/>
              </w:rPr>
              <w:t>Insights into Future Design Iteration</w:t>
            </w:r>
            <w:r>
              <w:rPr>
                <w:noProof/>
                <w:webHidden/>
              </w:rPr>
              <w:tab/>
            </w:r>
            <w:r>
              <w:rPr>
                <w:noProof/>
                <w:webHidden/>
              </w:rPr>
              <w:fldChar w:fldCharType="begin"/>
            </w:r>
            <w:r>
              <w:rPr>
                <w:noProof/>
                <w:webHidden/>
              </w:rPr>
              <w:instrText xml:space="preserve"> PAGEREF _Toc196766858 \h </w:instrText>
            </w:r>
            <w:r>
              <w:rPr>
                <w:noProof/>
                <w:webHidden/>
              </w:rPr>
            </w:r>
            <w:r>
              <w:rPr>
                <w:noProof/>
                <w:webHidden/>
              </w:rPr>
              <w:fldChar w:fldCharType="separate"/>
            </w:r>
            <w:r>
              <w:rPr>
                <w:noProof/>
                <w:webHidden/>
              </w:rPr>
              <w:t>27</w:t>
            </w:r>
            <w:r>
              <w:rPr>
                <w:noProof/>
                <w:webHidden/>
              </w:rPr>
              <w:fldChar w:fldCharType="end"/>
            </w:r>
          </w:hyperlink>
        </w:p>
        <w:p w14:paraId="4B78A0CE" w14:textId="627B1818" w:rsidR="00D60BDE" w:rsidRDefault="00D60BDE">
          <w:pPr>
            <w:pStyle w:val="TOC1"/>
            <w:tabs>
              <w:tab w:val="left" w:pos="720"/>
              <w:tab w:val="right" w:leader="dot" w:pos="9350"/>
            </w:tabs>
            <w:rPr>
              <w:rFonts w:asciiTheme="minorHAnsi" w:eastAsiaTheme="minorEastAsia" w:hAnsiTheme="minorHAnsi" w:cstheme="minorBidi"/>
              <w:b w:val="0"/>
              <w:bCs w:val="0"/>
              <w:caps w:val="0"/>
              <w:noProof/>
              <w:kern w:val="2"/>
              <w14:ligatures w14:val="standardContextual"/>
            </w:rPr>
          </w:pPr>
          <w:hyperlink w:anchor="_Toc196766859" w:history="1">
            <w:r w:rsidRPr="00901385">
              <w:rPr>
                <w:rStyle w:val="Hyperlink"/>
                <w:rFonts w:ascii="Aptos" w:eastAsiaTheme="majorEastAsia" w:hAnsi="Aptos"/>
                <w:noProof/>
              </w:rPr>
              <w:t>IX.</w:t>
            </w:r>
            <w:r>
              <w:rPr>
                <w:rFonts w:asciiTheme="minorHAnsi" w:eastAsiaTheme="minorEastAsia" w:hAnsiTheme="minorHAnsi" w:cstheme="minorBidi"/>
                <w:b w:val="0"/>
                <w:bCs w:val="0"/>
                <w:caps w:val="0"/>
                <w:noProof/>
                <w:kern w:val="2"/>
                <w14:ligatures w14:val="standardContextual"/>
              </w:rPr>
              <w:tab/>
            </w:r>
            <w:r w:rsidRPr="00901385">
              <w:rPr>
                <w:rStyle w:val="Hyperlink"/>
                <w:rFonts w:eastAsiaTheme="majorEastAsia"/>
                <w:noProof/>
              </w:rPr>
              <w:t>Conclusion &amp; Next Steps</w:t>
            </w:r>
            <w:r>
              <w:rPr>
                <w:noProof/>
                <w:webHidden/>
              </w:rPr>
              <w:tab/>
            </w:r>
            <w:r>
              <w:rPr>
                <w:noProof/>
                <w:webHidden/>
              </w:rPr>
              <w:fldChar w:fldCharType="begin"/>
            </w:r>
            <w:r>
              <w:rPr>
                <w:noProof/>
                <w:webHidden/>
              </w:rPr>
              <w:instrText xml:space="preserve"> PAGEREF _Toc196766859 \h </w:instrText>
            </w:r>
            <w:r>
              <w:rPr>
                <w:noProof/>
                <w:webHidden/>
              </w:rPr>
            </w:r>
            <w:r>
              <w:rPr>
                <w:noProof/>
                <w:webHidden/>
              </w:rPr>
              <w:fldChar w:fldCharType="separate"/>
            </w:r>
            <w:r>
              <w:rPr>
                <w:noProof/>
                <w:webHidden/>
              </w:rPr>
              <w:t>30</w:t>
            </w:r>
            <w:r>
              <w:rPr>
                <w:noProof/>
                <w:webHidden/>
              </w:rPr>
              <w:fldChar w:fldCharType="end"/>
            </w:r>
          </w:hyperlink>
        </w:p>
        <w:p w14:paraId="6DBDECFA" w14:textId="3F2DCFE9" w:rsidR="00D60BDE" w:rsidRDefault="00D60BDE">
          <w:pPr>
            <w:pStyle w:val="TOC1"/>
            <w:tabs>
              <w:tab w:val="right" w:leader="dot" w:pos="9350"/>
            </w:tabs>
            <w:rPr>
              <w:rFonts w:asciiTheme="minorHAnsi" w:eastAsiaTheme="minorEastAsia" w:hAnsiTheme="minorHAnsi" w:cstheme="minorBidi"/>
              <w:b w:val="0"/>
              <w:bCs w:val="0"/>
              <w:caps w:val="0"/>
              <w:noProof/>
              <w:kern w:val="2"/>
              <w14:ligatures w14:val="standardContextual"/>
            </w:rPr>
          </w:pPr>
          <w:hyperlink w:anchor="_Toc196766860" w:history="1">
            <w:r w:rsidRPr="00901385">
              <w:rPr>
                <w:rStyle w:val="Hyperlink"/>
                <w:rFonts w:eastAsiaTheme="majorEastAsia"/>
                <w:noProof/>
              </w:rPr>
              <w:t>APPENDIX</w:t>
            </w:r>
            <w:r>
              <w:rPr>
                <w:noProof/>
                <w:webHidden/>
              </w:rPr>
              <w:tab/>
            </w:r>
            <w:r>
              <w:rPr>
                <w:noProof/>
                <w:webHidden/>
              </w:rPr>
              <w:fldChar w:fldCharType="begin"/>
            </w:r>
            <w:r>
              <w:rPr>
                <w:noProof/>
                <w:webHidden/>
              </w:rPr>
              <w:instrText xml:space="preserve"> PAGEREF _Toc196766860 \h </w:instrText>
            </w:r>
            <w:r>
              <w:rPr>
                <w:noProof/>
                <w:webHidden/>
              </w:rPr>
            </w:r>
            <w:r>
              <w:rPr>
                <w:noProof/>
                <w:webHidden/>
              </w:rPr>
              <w:fldChar w:fldCharType="separate"/>
            </w:r>
            <w:r>
              <w:rPr>
                <w:noProof/>
                <w:webHidden/>
              </w:rPr>
              <w:t>31</w:t>
            </w:r>
            <w:r>
              <w:rPr>
                <w:noProof/>
                <w:webHidden/>
              </w:rPr>
              <w:fldChar w:fldCharType="end"/>
            </w:r>
          </w:hyperlink>
        </w:p>
        <w:p w14:paraId="2A393379" w14:textId="139382D5" w:rsidR="00D60BDE" w:rsidRDefault="00D60BDE">
          <w:pPr>
            <w:pStyle w:val="TOC1"/>
            <w:tabs>
              <w:tab w:val="right" w:leader="dot" w:pos="9350"/>
            </w:tabs>
            <w:rPr>
              <w:rFonts w:asciiTheme="minorHAnsi" w:eastAsiaTheme="minorEastAsia" w:hAnsiTheme="minorHAnsi" w:cstheme="minorBidi"/>
              <w:b w:val="0"/>
              <w:bCs w:val="0"/>
              <w:caps w:val="0"/>
              <w:noProof/>
              <w:kern w:val="2"/>
              <w14:ligatures w14:val="standardContextual"/>
            </w:rPr>
          </w:pPr>
          <w:hyperlink w:anchor="_Toc196766861" w:history="1">
            <w:r w:rsidRPr="00901385">
              <w:rPr>
                <w:rStyle w:val="Hyperlink"/>
                <w:rFonts w:eastAsiaTheme="majorEastAsia"/>
                <w:noProof/>
              </w:rPr>
              <w:t>A.1 - Project Management</w:t>
            </w:r>
            <w:r>
              <w:rPr>
                <w:noProof/>
                <w:webHidden/>
              </w:rPr>
              <w:tab/>
            </w:r>
            <w:r>
              <w:rPr>
                <w:noProof/>
                <w:webHidden/>
              </w:rPr>
              <w:fldChar w:fldCharType="begin"/>
            </w:r>
            <w:r>
              <w:rPr>
                <w:noProof/>
                <w:webHidden/>
              </w:rPr>
              <w:instrText xml:space="preserve"> PAGEREF _Toc196766861 \h </w:instrText>
            </w:r>
            <w:r>
              <w:rPr>
                <w:noProof/>
                <w:webHidden/>
              </w:rPr>
            </w:r>
            <w:r>
              <w:rPr>
                <w:noProof/>
                <w:webHidden/>
              </w:rPr>
              <w:fldChar w:fldCharType="separate"/>
            </w:r>
            <w:r>
              <w:rPr>
                <w:noProof/>
                <w:webHidden/>
              </w:rPr>
              <w:t>32</w:t>
            </w:r>
            <w:r>
              <w:rPr>
                <w:noProof/>
                <w:webHidden/>
              </w:rPr>
              <w:fldChar w:fldCharType="end"/>
            </w:r>
          </w:hyperlink>
        </w:p>
        <w:p w14:paraId="6F787E26" w14:textId="3AE14CA2" w:rsidR="00D60BDE" w:rsidRDefault="00D60BDE">
          <w:pPr>
            <w:pStyle w:val="TOC1"/>
            <w:tabs>
              <w:tab w:val="right" w:leader="dot" w:pos="9350"/>
            </w:tabs>
            <w:rPr>
              <w:rFonts w:asciiTheme="minorHAnsi" w:eastAsiaTheme="minorEastAsia" w:hAnsiTheme="minorHAnsi" w:cstheme="minorBidi"/>
              <w:b w:val="0"/>
              <w:bCs w:val="0"/>
              <w:caps w:val="0"/>
              <w:noProof/>
              <w:kern w:val="2"/>
              <w14:ligatures w14:val="standardContextual"/>
            </w:rPr>
          </w:pPr>
          <w:hyperlink w:anchor="_Toc196766862" w:history="1">
            <w:r w:rsidRPr="00901385">
              <w:rPr>
                <w:rStyle w:val="Hyperlink"/>
                <w:rFonts w:eastAsiaTheme="majorEastAsia"/>
                <w:noProof/>
              </w:rPr>
              <w:t>A.2 – Business / Marketing</w:t>
            </w:r>
            <w:r>
              <w:rPr>
                <w:noProof/>
                <w:webHidden/>
              </w:rPr>
              <w:tab/>
            </w:r>
            <w:r>
              <w:rPr>
                <w:noProof/>
                <w:webHidden/>
              </w:rPr>
              <w:fldChar w:fldCharType="begin"/>
            </w:r>
            <w:r>
              <w:rPr>
                <w:noProof/>
                <w:webHidden/>
              </w:rPr>
              <w:instrText xml:space="preserve"> PAGEREF _Toc196766862 \h </w:instrText>
            </w:r>
            <w:r>
              <w:rPr>
                <w:noProof/>
                <w:webHidden/>
              </w:rPr>
            </w:r>
            <w:r>
              <w:rPr>
                <w:noProof/>
                <w:webHidden/>
              </w:rPr>
              <w:fldChar w:fldCharType="separate"/>
            </w:r>
            <w:r>
              <w:rPr>
                <w:noProof/>
                <w:webHidden/>
              </w:rPr>
              <w:t>36</w:t>
            </w:r>
            <w:r>
              <w:rPr>
                <w:noProof/>
                <w:webHidden/>
              </w:rPr>
              <w:fldChar w:fldCharType="end"/>
            </w:r>
          </w:hyperlink>
        </w:p>
        <w:p w14:paraId="7C8C65CC" w14:textId="39A20BF1" w:rsidR="00D60BDE" w:rsidRDefault="00D60BDE">
          <w:pPr>
            <w:pStyle w:val="TOC1"/>
            <w:tabs>
              <w:tab w:val="right" w:leader="dot" w:pos="9350"/>
            </w:tabs>
            <w:rPr>
              <w:rFonts w:asciiTheme="minorHAnsi" w:eastAsiaTheme="minorEastAsia" w:hAnsiTheme="minorHAnsi" w:cstheme="minorBidi"/>
              <w:b w:val="0"/>
              <w:bCs w:val="0"/>
              <w:caps w:val="0"/>
              <w:noProof/>
              <w:kern w:val="2"/>
              <w14:ligatures w14:val="standardContextual"/>
            </w:rPr>
          </w:pPr>
          <w:hyperlink w:anchor="_Toc196766863" w:history="1">
            <w:r w:rsidRPr="00901385">
              <w:rPr>
                <w:rStyle w:val="Hyperlink"/>
                <w:rFonts w:eastAsiaTheme="majorEastAsia"/>
                <w:noProof/>
              </w:rPr>
              <w:t>A.3 – Design Process</w:t>
            </w:r>
            <w:r>
              <w:rPr>
                <w:noProof/>
                <w:webHidden/>
              </w:rPr>
              <w:tab/>
            </w:r>
            <w:r>
              <w:rPr>
                <w:noProof/>
                <w:webHidden/>
              </w:rPr>
              <w:fldChar w:fldCharType="begin"/>
            </w:r>
            <w:r>
              <w:rPr>
                <w:noProof/>
                <w:webHidden/>
              </w:rPr>
              <w:instrText xml:space="preserve"> PAGEREF _Toc196766863 \h </w:instrText>
            </w:r>
            <w:r>
              <w:rPr>
                <w:noProof/>
                <w:webHidden/>
              </w:rPr>
            </w:r>
            <w:r>
              <w:rPr>
                <w:noProof/>
                <w:webHidden/>
              </w:rPr>
              <w:fldChar w:fldCharType="separate"/>
            </w:r>
            <w:r>
              <w:rPr>
                <w:noProof/>
                <w:webHidden/>
              </w:rPr>
              <w:t>46</w:t>
            </w:r>
            <w:r>
              <w:rPr>
                <w:noProof/>
                <w:webHidden/>
              </w:rPr>
              <w:fldChar w:fldCharType="end"/>
            </w:r>
          </w:hyperlink>
        </w:p>
        <w:p w14:paraId="67E58EA0" w14:textId="312A35D3" w:rsidR="009D2F88" w:rsidRPr="00977999" w:rsidRDefault="009D2F88">
          <w:r w:rsidRPr="00977999">
            <w:rPr>
              <w:b/>
              <w:bCs/>
              <w:noProof/>
            </w:rPr>
            <w:fldChar w:fldCharType="end"/>
          </w:r>
        </w:p>
      </w:sdtContent>
    </w:sdt>
    <w:p w14:paraId="65C1D714" w14:textId="77777777" w:rsidR="001170BF" w:rsidRPr="00977999" w:rsidRDefault="001170BF" w:rsidP="001170BF"/>
    <w:p w14:paraId="2A3B0735" w14:textId="7997FB4F" w:rsidR="001628DF" w:rsidRPr="00977999" w:rsidRDefault="009D2F88">
      <w:pPr>
        <w:spacing w:after="160" w:line="279" w:lineRule="auto"/>
      </w:pPr>
      <w:r w:rsidRPr="00977999">
        <w:br w:type="page"/>
      </w:r>
      <w:bookmarkStart w:id="3" w:name="_Toc189332684"/>
      <w:bookmarkStart w:id="4" w:name="_Toc189332850"/>
    </w:p>
    <w:p w14:paraId="68DA12E4" w14:textId="6C58EAF7" w:rsidR="00C3388A" w:rsidRPr="00977999" w:rsidRDefault="003A4281" w:rsidP="00785B6A">
      <w:pPr>
        <w:pStyle w:val="Heading1"/>
        <w:rPr>
          <w:rFonts w:hint="eastAsia"/>
          <w:b/>
          <w:color w:val="auto"/>
          <w:sz w:val="48"/>
          <w:szCs w:val="48"/>
        </w:rPr>
      </w:pPr>
      <w:bookmarkStart w:id="5" w:name="_Toc196766851"/>
      <w:r w:rsidRPr="00977999">
        <w:rPr>
          <w:b/>
          <w:color w:val="auto"/>
          <w:sz w:val="48"/>
          <w:szCs w:val="48"/>
        </w:rPr>
        <w:t>Introduction</w:t>
      </w:r>
      <w:bookmarkEnd w:id="3"/>
      <w:bookmarkEnd w:id="4"/>
      <w:bookmarkEnd w:id="5"/>
    </w:p>
    <w:p w14:paraId="47422E3B" w14:textId="1C322E41" w:rsidR="00E66E04" w:rsidRPr="00977999" w:rsidRDefault="00907A3C" w:rsidP="00290326">
      <w:pPr>
        <w:pStyle w:val="Heading1"/>
        <w:numPr>
          <w:ilvl w:val="0"/>
          <w:numId w:val="12"/>
        </w:numPr>
        <w:rPr>
          <w:rFonts w:hint="eastAsia"/>
          <w:b/>
          <w:color w:val="auto"/>
          <w:sz w:val="32"/>
          <w:szCs w:val="32"/>
        </w:rPr>
      </w:pPr>
      <w:bookmarkStart w:id="6" w:name="_Toc189332851"/>
      <w:bookmarkStart w:id="7" w:name="_Toc196766852"/>
      <w:r w:rsidRPr="00977999">
        <w:rPr>
          <w:b/>
          <w:color w:val="auto"/>
          <w:sz w:val="32"/>
          <w:szCs w:val="32"/>
        </w:rPr>
        <w:t>Identifying the Problem</w:t>
      </w:r>
      <w:bookmarkEnd w:id="6"/>
      <w:bookmarkEnd w:id="7"/>
    </w:p>
    <w:p w14:paraId="4BDA46AD" w14:textId="77777777" w:rsidR="00D22CAA" w:rsidRPr="00977999" w:rsidRDefault="00D22CAA" w:rsidP="00D22CAA"/>
    <w:p w14:paraId="40559AE7" w14:textId="25B282DD" w:rsidR="00677F49" w:rsidRPr="00977999" w:rsidRDefault="00D51547" w:rsidP="004751A6">
      <w:pPr>
        <w:pStyle w:val="paragraph"/>
        <w:spacing w:before="0" w:beforeAutospacing="0" w:after="0" w:afterAutospacing="0"/>
        <w:ind w:firstLine="720"/>
        <w:jc w:val="both"/>
        <w:rPr>
          <w:rFonts w:ascii="Aptos" w:hAnsi="Aptos"/>
        </w:rPr>
      </w:pPr>
      <w:r w:rsidRPr="00977999">
        <w:rPr>
          <w:rFonts w:ascii="Aptos" w:hAnsi="Aptos"/>
        </w:rPr>
        <w:t xml:space="preserve">The </w:t>
      </w:r>
      <w:r w:rsidR="000A4E9B" w:rsidRPr="00977999">
        <w:rPr>
          <w:rFonts w:ascii="Aptos" w:hAnsi="Aptos"/>
        </w:rPr>
        <w:t>Down To Earth (D2E)</w:t>
      </w:r>
      <w:r w:rsidRPr="00977999">
        <w:rPr>
          <w:rFonts w:ascii="Aptos" w:hAnsi="Aptos"/>
        </w:rPr>
        <w:t xml:space="preserve"> team has identified </w:t>
      </w:r>
      <w:r w:rsidR="001D4E98" w:rsidRPr="00977999">
        <w:rPr>
          <w:rFonts w:ascii="Aptos" w:hAnsi="Aptos"/>
        </w:rPr>
        <w:t xml:space="preserve">a significant gap in the </w:t>
      </w:r>
      <w:r w:rsidR="00DD0AE7" w:rsidRPr="00977999">
        <w:rPr>
          <w:rFonts w:ascii="Aptos" w:hAnsi="Aptos"/>
        </w:rPr>
        <w:t xml:space="preserve">soil sampling market. Soil sampling </w:t>
      </w:r>
      <w:r w:rsidR="0053586C" w:rsidRPr="00977999">
        <w:rPr>
          <w:rFonts w:ascii="Aptos" w:hAnsi="Aptos"/>
        </w:rPr>
        <w:t>plays a crucial role in agriculture, environmental monitoring</w:t>
      </w:r>
      <w:r w:rsidR="007D47D1" w:rsidRPr="00977999">
        <w:rPr>
          <w:rFonts w:ascii="Aptos" w:hAnsi="Aptos"/>
        </w:rPr>
        <w:t xml:space="preserve">, and geotechnical engineering. </w:t>
      </w:r>
      <w:r w:rsidR="00B00B77" w:rsidRPr="00977999">
        <w:rPr>
          <w:rFonts w:ascii="Aptos" w:hAnsi="Aptos"/>
        </w:rPr>
        <w:t xml:space="preserve">Reliable </w:t>
      </w:r>
      <w:r w:rsidR="00846801" w:rsidRPr="00977999">
        <w:rPr>
          <w:rFonts w:ascii="Aptos" w:hAnsi="Aptos"/>
        </w:rPr>
        <w:t xml:space="preserve">soil analysis </w:t>
      </w:r>
      <w:r w:rsidR="00A10309" w:rsidRPr="00977999">
        <w:rPr>
          <w:rFonts w:ascii="Aptos" w:hAnsi="Aptos"/>
        </w:rPr>
        <w:t xml:space="preserve">provides insights into soil composition, fertility, contamination levels, and mechanical </w:t>
      </w:r>
      <w:r w:rsidR="00C02267" w:rsidRPr="00977999">
        <w:rPr>
          <w:rFonts w:ascii="Aptos" w:hAnsi="Aptos"/>
        </w:rPr>
        <w:t xml:space="preserve">properties. However, </w:t>
      </w:r>
      <w:r w:rsidR="00317B6A" w:rsidRPr="00977999">
        <w:rPr>
          <w:rFonts w:ascii="Aptos" w:hAnsi="Aptos"/>
        </w:rPr>
        <w:t xml:space="preserve">traditional </w:t>
      </w:r>
      <w:r w:rsidR="00C02267" w:rsidRPr="00977999">
        <w:rPr>
          <w:rFonts w:ascii="Aptos" w:hAnsi="Aptos"/>
        </w:rPr>
        <w:t xml:space="preserve">soil </w:t>
      </w:r>
      <w:r w:rsidR="4CE199E2" w:rsidRPr="00977999">
        <w:rPr>
          <w:rFonts w:ascii="Aptos" w:hAnsi="Aptos"/>
        </w:rPr>
        <w:t xml:space="preserve">sampling and testing </w:t>
      </w:r>
      <w:r w:rsidR="00317B6A" w:rsidRPr="00977999">
        <w:rPr>
          <w:rFonts w:ascii="Aptos" w:hAnsi="Aptos"/>
        </w:rPr>
        <w:t xml:space="preserve">methods </w:t>
      </w:r>
      <w:r w:rsidR="00B37873" w:rsidRPr="00977999">
        <w:rPr>
          <w:rFonts w:ascii="Aptos" w:hAnsi="Aptos"/>
        </w:rPr>
        <w:t>involve</w:t>
      </w:r>
      <w:r w:rsidR="4CE199E2" w:rsidRPr="00977999">
        <w:rPr>
          <w:rFonts w:ascii="Aptos" w:hAnsi="Aptos"/>
        </w:rPr>
        <w:t xml:space="preserve"> several challenges</w:t>
      </w:r>
      <w:r w:rsidR="00B6292B" w:rsidRPr="00977999">
        <w:rPr>
          <w:rFonts w:ascii="Aptos" w:hAnsi="Aptos"/>
        </w:rPr>
        <w:t xml:space="preserve"> including inconsistencies in sample collection due to heavy bulky equipment, soil contamination between depth layers, and inefficiencies in manual operations. </w:t>
      </w:r>
      <w:r w:rsidR="00B81EA7" w:rsidRPr="00977999">
        <w:rPr>
          <w:rFonts w:ascii="Aptos" w:hAnsi="Aptos"/>
        </w:rPr>
        <w:t xml:space="preserve">These limitations hinder the accuracy of soil assessments, leading to suboptimal decision-making in farming, land development, and environmental remediation. </w:t>
      </w:r>
      <w:r w:rsidR="009566EC" w:rsidRPr="00977999">
        <w:rPr>
          <w:rFonts w:ascii="Aptos" w:hAnsi="Aptos"/>
        </w:rPr>
        <w:t xml:space="preserve">The market consists of either manually operated soil </w:t>
      </w:r>
      <w:r w:rsidR="005231B0" w:rsidRPr="00977999">
        <w:rPr>
          <w:rFonts w:ascii="Aptos" w:hAnsi="Aptos"/>
        </w:rPr>
        <w:t xml:space="preserve">sampling equipment </w:t>
      </w:r>
      <w:r w:rsidR="00212765" w:rsidRPr="00977999">
        <w:rPr>
          <w:rFonts w:ascii="Aptos" w:hAnsi="Aptos"/>
        </w:rPr>
        <w:t>or complex</w:t>
      </w:r>
      <w:r w:rsidR="00F13FA7" w:rsidRPr="00977999">
        <w:rPr>
          <w:rFonts w:ascii="Aptos" w:hAnsi="Aptos"/>
        </w:rPr>
        <w:t>, bulky machinery that require skilled access to</w:t>
      </w:r>
      <w:r w:rsidR="001062A7" w:rsidRPr="00977999">
        <w:rPr>
          <w:rFonts w:ascii="Aptos" w:hAnsi="Aptos"/>
        </w:rPr>
        <w:t xml:space="preserve"> greater soil depths. </w:t>
      </w:r>
      <w:r w:rsidR="00315555" w:rsidRPr="00977999">
        <w:rPr>
          <w:rFonts w:ascii="Aptos" w:hAnsi="Aptos"/>
        </w:rPr>
        <w:t xml:space="preserve">This presents an opportunity for an intermediate solution, a device that is portable, efficient, and capable of </w:t>
      </w:r>
      <w:r w:rsidR="00446AA5" w:rsidRPr="00977999">
        <w:rPr>
          <w:rFonts w:ascii="Aptos" w:hAnsi="Aptos"/>
        </w:rPr>
        <w:t>borrowing</w:t>
      </w:r>
      <w:r w:rsidR="00315555" w:rsidRPr="00977999">
        <w:rPr>
          <w:rFonts w:ascii="Aptos" w:hAnsi="Aptos"/>
        </w:rPr>
        <w:t xml:space="preserve"> and collecting soil samples at multiple depths without compromising sample integrity</w:t>
      </w:r>
      <w:r w:rsidR="00CA237D" w:rsidRPr="00977999">
        <w:rPr>
          <w:rFonts w:ascii="Aptos" w:hAnsi="Aptos"/>
        </w:rPr>
        <w:t xml:space="preserve"> (Refer to Appendix A.2)</w:t>
      </w:r>
    </w:p>
    <w:p w14:paraId="0A3A28FC" w14:textId="521E5744" w:rsidR="00F13FA7" w:rsidRPr="00977999" w:rsidRDefault="00F13FA7" w:rsidP="004751A6">
      <w:pPr>
        <w:pStyle w:val="paragraph"/>
        <w:spacing w:before="0" w:beforeAutospacing="0" w:after="0" w:afterAutospacing="0"/>
        <w:ind w:firstLine="720"/>
        <w:jc w:val="both"/>
        <w:rPr>
          <w:rFonts w:ascii="Aptos" w:hAnsi="Aptos"/>
        </w:rPr>
      </w:pPr>
    </w:p>
    <w:p w14:paraId="6561DCE5" w14:textId="09EDA51A" w:rsidR="00907A3C" w:rsidRPr="00977999" w:rsidRDefault="006A3766" w:rsidP="004751A6">
      <w:pPr>
        <w:pStyle w:val="paragraph"/>
        <w:spacing w:before="0" w:beforeAutospacing="0" w:after="0" w:afterAutospacing="0"/>
        <w:ind w:firstLine="720"/>
        <w:jc w:val="both"/>
        <w:rPr>
          <w:rFonts w:ascii="Aptos" w:hAnsi="Aptos"/>
        </w:rPr>
      </w:pPr>
      <w:r w:rsidRPr="00977999">
        <w:rPr>
          <w:rFonts w:ascii="Aptos" w:hAnsi="Aptos"/>
        </w:rPr>
        <w:t xml:space="preserve">To address this gap, we intend to build </w:t>
      </w:r>
      <w:proofErr w:type="spellStart"/>
      <w:r w:rsidRPr="00977999">
        <w:rPr>
          <w:rFonts w:ascii="Aptos" w:hAnsi="Aptos"/>
        </w:rPr>
        <w:t>TerraProbe</w:t>
      </w:r>
      <w:proofErr w:type="spellEnd"/>
      <w:r w:rsidRPr="00977999">
        <w:rPr>
          <w:rFonts w:ascii="Aptos" w:hAnsi="Aptos"/>
        </w:rPr>
        <w:t xml:space="preserve">, a soil sampling robot specifically designed for small to mid-sized farmers who cultivate a limited variety of crops. Unlike large-scale agribusinesses with access to industrial-grade soil testing solutions, these farmers often lack affordable, efficient tools for precise soil analysis. </w:t>
      </w:r>
      <w:proofErr w:type="spellStart"/>
      <w:r w:rsidRPr="00977999">
        <w:rPr>
          <w:rFonts w:ascii="Aptos" w:hAnsi="Aptos"/>
        </w:rPr>
        <w:t>TerraProbe</w:t>
      </w:r>
      <w:proofErr w:type="spellEnd"/>
      <w:r w:rsidRPr="00977999">
        <w:rPr>
          <w:rFonts w:ascii="Aptos" w:hAnsi="Aptos"/>
        </w:rPr>
        <w:t xml:space="preserve"> aims to bridge this gap by providing an accessible, easy-to-use, and data-driven solution tailored to their needs. </w:t>
      </w:r>
      <w:r w:rsidR="002004B8" w:rsidRPr="00977999">
        <w:rPr>
          <w:rFonts w:ascii="Aptos" w:hAnsi="Aptos"/>
        </w:rPr>
        <w:t xml:space="preserve">The system will efficiently burrow into the soil, extract samples at various depths, and provide </w:t>
      </w:r>
      <w:r w:rsidR="00B83630" w:rsidRPr="00977999">
        <w:rPr>
          <w:rFonts w:ascii="Aptos" w:hAnsi="Aptos"/>
        </w:rPr>
        <w:t xml:space="preserve">a soil testing probe that collects </w:t>
      </w:r>
      <w:r w:rsidR="002004B8" w:rsidRPr="00977999">
        <w:rPr>
          <w:rFonts w:ascii="Aptos" w:hAnsi="Aptos"/>
        </w:rPr>
        <w:t xml:space="preserve">real-time data through an integrated dashboard, displaying critical soil properties such as </w:t>
      </w:r>
      <w:r w:rsidR="00947611" w:rsidRPr="00977999">
        <w:rPr>
          <w:rFonts w:ascii="Aptos" w:hAnsi="Aptos"/>
        </w:rPr>
        <w:t>NPK (Nitrogen, Phosphorus, Potassium Concentrations)</w:t>
      </w:r>
      <w:r w:rsidR="00DE25AA" w:rsidRPr="00977999">
        <w:rPr>
          <w:rFonts w:ascii="Aptos" w:hAnsi="Aptos"/>
        </w:rPr>
        <w:t xml:space="preserve"> and moisture</w:t>
      </w:r>
      <w:r w:rsidR="002004B8" w:rsidRPr="00977999">
        <w:rPr>
          <w:rFonts w:ascii="Aptos" w:hAnsi="Aptos"/>
        </w:rPr>
        <w:t>. Our vision is to revolutionize soil sampling and monitoring by delivering an on-demand, portable, and labor-efficient solution that offers real-time analytics across different soil depths.</w:t>
      </w:r>
      <w:r w:rsidR="00947611" w:rsidRPr="00977999">
        <w:rPr>
          <w:rFonts w:ascii="Aptos" w:hAnsi="Aptos"/>
        </w:rPr>
        <w:t xml:space="preserve"> The device will not only provide a method to accurately excavate and extract soil samples </w:t>
      </w:r>
      <w:r w:rsidR="001F3C10" w:rsidRPr="00977999">
        <w:rPr>
          <w:rFonts w:ascii="Aptos" w:hAnsi="Aptos"/>
        </w:rPr>
        <w:t xml:space="preserve">but also provide </w:t>
      </w:r>
      <w:r w:rsidR="002A584C" w:rsidRPr="00977999">
        <w:rPr>
          <w:rFonts w:ascii="Aptos" w:hAnsi="Aptos"/>
        </w:rPr>
        <w:t>data on-site</w:t>
      </w:r>
      <w:r w:rsidR="00163DA0" w:rsidRPr="00977999">
        <w:rPr>
          <w:rFonts w:ascii="Aptos" w:hAnsi="Aptos"/>
        </w:rPr>
        <w:t xml:space="preserve"> instead of </w:t>
      </w:r>
      <w:r w:rsidR="00362F9D" w:rsidRPr="00977999">
        <w:rPr>
          <w:rFonts w:ascii="Aptos" w:hAnsi="Aptos"/>
        </w:rPr>
        <w:t xml:space="preserve">requiring </w:t>
      </w:r>
      <w:r w:rsidR="00923D22" w:rsidRPr="00977999">
        <w:rPr>
          <w:rFonts w:ascii="Aptos" w:hAnsi="Aptos"/>
        </w:rPr>
        <w:t>testing at the lab.</w:t>
      </w:r>
      <w:r w:rsidR="002004B8" w:rsidRPr="00977999">
        <w:rPr>
          <w:rFonts w:ascii="Aptos" w:hAnsi="Aptos"/>
        </w:rPr>
        <w:t xml:space="preserve"> </w:t>
      </w:r>
      <w:proofErr w:type="spellStart"/>
      <w:r w:rsidR="00923D22" w:rsidRPr="00977999">
        <w:rPr>
          <w:rFonts w:ascii="Aptos" w:hAnsi="Aptos"/>
        </w:rPr>
        <w:t>TerraProbe</w:t>
      </w:r>
      <w:proofErr w:type="spellEnd"/>
      <w:r w:rsidR="00923D22" w:rsidRPr="00977999">
        <w:rPr>
          <w:rFonts w:ascii="Aptos" w:hAnsi="Aptos"/>
        </w:rPr>
        <w:t xml:space="preserve"> </w:t>
      </w:r>
      <w:r w:rsidR="00074732" w:rsidRPr="00977999">
        <w:rPr>
          <w:rFonts w:ascii="Aptos" w:hAnsi="Aptos"/>
        </w:rPr>
        <w:t>is</w:t>
      </w:r>
      <w:r w:rsidR="00923D22" w:rsidRPr="00977999">
        <w:rPr>
          <w:rFonts w:ascii="Aptos" w:hAnsi="Aptos"/>
        </w:rPr>
        <w:t xml:space="preserve"> a</w:t>
      </w:r>
      <w:r w:rsidR="002110D0" w:rsidRPr="00977999">
        <w:rPr>
          <w:rFonts w:ascii="Aptos" w:hAnsi="Aptos"/>
        </w:rPr>
        <w:t xml:space="preserve"> tool not </w:t>
      </w:r>
      <w:r w:rsidR="000D7275" w:rsidRPr="00977999">
        <w:rPr>
          <w:rFonts w:ascii="Aptos" w:hAnsi="Aptos"/>
        </w:rPr>
        <w:t>only</w:t>
      </w:r>
      <w:r w:rsidR="002110D0" w:rsidRPr="00977999">
        <w:rPr>
          <w:rFonts w:ascii="Aptos" w:hAnsi="Aptos"/>
        </w:rPr>
        <w:t xml:space="preserve"> for farmers</w:t>
      </w:r>
      <w:r w:rsidR="00F9456C" w:rsidRPr="00977999">
        <w:rPr>
          <w:rFonts w:ascii="Aptos" w:hAnsi="Aptos"/>
        </w:rPr>
        <w:t xml:space="preserve"> and </w:t>
      </w:r>
      <w:r w:rsidR="00A51ADD" w:rsidRPr="00977999">
        <w:rPr>
          <w:rFonts w:ascii="Aptos" w:hAnsi="Aptos"/>
        </w:rPr>
        <w:t>agronomists but</w:t>
      </w:r>
      <w:r w:rsidR="0026417E" w:rsidRPr="00977999">
        <w:rPr>
          <w:rFonts w:ascii="Aptos" w:hAnsi="Aptos"/>
        </w:rPr>
        <w:t xml:space="preserve"> </w:t>
      </w:r>
      <w:r w:rsidR="008275C4" w:rsidRPr="00977999">
        <w:rPr>
          <w:rFonts w:ascii="Aptos" w:hAnsi="Aptos"/>
        </w:rPr>
        <w:t xml:space="preserve">eventually has the potential </w:t>
      </w:r>
      <w:r w:rsidR="00A51ADD" w:rsidRPr="00977999">
        <w:rPr>
          <w:rFonts w:ascii="Aptos" w:hAnsi="Aptos"/>
        </w:rPr>
        <w:t xml:space="preserve">to become </w:t>
      </w:r>
      <w:r w:rsidR="0026417E" w:rsidRPr="00977999">
        <w:rPr>
          <w:rFonts w:ascii="Aptos" w:hAnsi="Aptos"/>
        </w:rPr>
        <w:t>a daily household</w:t>
      </w:r>
      <w:r w:rsidR="00923D22" w:rsidRPr="00977999">
        <w:rPr>
          <w:rFonts w:ascii="Aptos" w:hAnsi="Aptos"/>
        </w:rPr>
        <w:t xml:space="preserve"> solution </w:t>
      </w:r>
      <w:r w:rsidR="002110D0" w:rsidRPr="00977999">
        <w:rPr>
          <w:rFonts w:ascii="Aptos" w:hAnsi="Aptos"/>
        </w:rPr>
        <w:t>that will</w:t>
      </w:r>
      <w:r w:rsidR="002004B8" w:rsidRPr="00977999">
        <w:rPr>
          <w:rFonts w:ascii="Aptos" w:hAnsi="Aptos"/>
        </w:rPr>
        <w:t xml:space="preserve"> enable data-driven decision-making to optimize crop yield, improve construction planning, and promote sustainable land management practices globally.</w:t>
      </w:r>
    </w:p>
    <w:p w14:paraId="127E6181" w14:textId="497A912B" w:rsidR="00345FF0" w:rsidRPr="00977999" w:rsidRDefault="00907A3C" w:rsidP="00290326">
      <w:pPr>
        <w:pStyle w:val="Heading1"/>
        <w:numPr>
          <w:ilvl w:val="0"/>
          <w:numId w:val="12"/>
        </w:numPr>
        <w:rPr>
          <w:rFonts w:ascii="Aptos" w:hAnsi="Aptos" w:hint="eastAsia"/>
          <w:b/>
          <w:bCs/>
          <w:color w:val="auto"/>
          <w:sz w:val="32"/>
          <w:szCs w:val="32"/>
        </w:rPr>
      </w:pPr>
      <w:bookmarkStart w:id="8" w:name="_Toc189332852"/>
      <w:bookmarkStart w:id="9" w:name="_Toc196766853"/>
      <w:r w:rsidRPr="00977999">
        <w:rPr>
          <w:b/>
          <w:color w:val="auto"/>
          <w:sz w:val="32"/>
          <w:szCs w:val="32"/>
        </w:rPr>
        <w:t>Understanding the Stakeholders &amp; Market</w:t>
      </w:r>
      <w:bookmarkEnd w:id="8"/>
      <w:bookmarkEnd w:id="9"/>
    </w:p>
    <w:p w14:paraId="5125B3D6" w14:textId="77777777" w:rsidR="00C853AD" w:rsidRPr="00977999" w:rsidRDefault="00C853AD" w:rsidP="00343A57">
      <w:pPr>
        <w:pStyle w:val="paragraph"/>
        <w:spacing w:before="0" w:beforeAutospacing="0" w:after="0" w:afterAutospacing="0"/>
        <w:rPr>
          <w:rFonts w:ascii="Aptos" w:hAnsi="Aptos"/>
        </w:rPr>
      </w:pPr>
    </w:p>
    <w:p w14:paraId="43D05DEA" w14:textId="0BCB17E3" w:rsidR="008B43E3" w:rsidRPr="00977999" w:rsidRDefault="00253114" w:rsidP="00470034">
      <w:pPr>
        <w:pStyle w:val="paragraph"/>
        <w:spacing w:before="0" w:beforeAutospacing="0" w:after="0" w:afterAutospacing="0"/>
        <w:ind w:firstLine="720"/>
        <w:jc w:val="both"/>
        <w:rPr>
          <w:rFonts w:ascii="Aptos" w:hAnsi="Aptos"/>
        </w:rPr>
      </w:pPr>
      <w:r w:rsidRPr="00977999">
        <w:rPr>
          <w:rFonts w:ascii="Aptos" w:hAnsi="Aptos"/>
        </w:rPr>
        <w:t xml:space="preserve">In the agricultural market, </w:t>
      </w:r>
      <w:r w:rsidR="00DC7B82" w:rsidRPr="00977999">
        <w:rPr>
          <w:rFonts w:ascii="Aptos" w:hAnsi="Aptos"/>
        </w:rPr>
        <w:t xml:space="preserve">the need for more efficient, accurate, and accessible soil testing is becoming increasingly important. </w:t>
      </w:r>
      <w:r w:rsidR="00120E6B" w:rsidRPr="00977999">
        <w:rPr>
          <w:rFonts w:ascii="Aptos" w:hAnsi="Aptos"/>
        </w:rPr>
        <w:t>Our primary and target consumers are farmers and agronomists who require the collection of soil samples to analyze properties at various depths.</w:t>
      </w:r>
      <w:r w:rsidR="00470034" w:rsidRPr="00977999">
        <w:rPr>
          <w:rFonts w:ascii="Aptos" w:hAnsi="Aptos"/>
        </w:rPr>
        <w:t xml:space="preserve"> </w:t>
      </w:r>
      <w:r w:rsidR="00CB674E" w:rsidRPr="00977999">
        <w:rPr>
          <w:rFonts w:ascii="Aptos" w:hAnsi="Aptos"/>
        </w:rPr>
        <w:t xml:space="preserve">Specifically, </w:t>
      </w:r>
      <w:proofErr w:type="spellStart"/>
      <w:r w:rsidR="008B43E3" w:rsidRPr="00977999">
        <w:rPr>
          <w:rFonts w:ascii="Aptos" w:hAnsi="Aptos"/>
        </w:rPr>
        <w:t>TerraProb</w:t>
      </w:r>
      <w:r w:rsidR="00CB674E" w:rsidRPr="00977999">
        <w:rPr>
          <w:rFonts w:ascii="Aptos" w:hAnsi="Aptos"/>
        </w:rPr>
        <w:t>e’s</w:t>
      </w:r>
      <w:proofErr w:type="spellEnd"/>
      <w:r w:rsidR="00CB674E" w:rsidRPr="00977999">
        <w:rPr>
          <w:rFonts w:ascii="Aptos" w:hAnsi="Aptos"/>
        </w:rPr>
        <w:t xml:space="preserve"> target consumer</w:t>
      </w:r>
      <w:r w:rsidR="008B43E3" w:rsidRPr="00977999">
        <w:rPr>
          <w:rFonts w:ascii="Aptos" w:hAnsi="Aptos"/>
        </w:rPr>
        <w:t xml:space="preserve"> is designed primarily for small to mid-sized farmers who cultivate a few crops and often lack affordable, efficient soil testing solutions. Currently,</w:t>
      </w:r>
      <w:r w:rsidR="00CB674E" w:rsidRPr="00977999">
        <w:rPr>
          <w:rFonts w:ascii="Aptos" w:hAnsi="Aptos"/>
        </w:rPr>
        <w:t xml:space="preserve"> according to a study by Crop Nutrition,</w:t>
      </w:r>
      <w:r w:rsidR="008B43E3" w:rsidRPr="00977999">
        <w:rPr>
          <w:rFonts w:ascii="Aptos" w:hAnsi="Aptos"/>
        </w:rPr>
        <w:t xml:space="preserve"> only 10-15% of fields in small-grain farming regions undergo annual soil testing, largely due to the high cost and time commitment associated with third-party services. With soil testing prices varying by region and increasing due to rising fuel costs, many farmers </w:t>
      </w:r>
      <w:r w:rsidR="00470034" w:rsidRPr="00977999">
        <w:rPr>
          <w:rFonts w:ascii="Aptos" w:hAnsi="Aptos"/>
        </w:rPr>
        <w:t xml:space="preserve">forgo </w:t>
      </w:r>
      <w:r w:rsidR="008B43E3" w:rsidRPr="00977999">
        <w:rPr>
          <w:rFonts w:ascii="Aptos" w:hAnsi="Aptos"/>
        </w:rPr>
        <w:t>testing altogether, leading to suboptimal soil management and lower crop yields</w:t>
      </w:r>
      <w:r w:rsidR="00470034" w:rsidRPr="00977999">
        <w:rPr>
          <w:rFonts w:ascii="Aptos" w:hAnsi="Aptos"/>
        </w:rPr>
        <w:t xml:space="preserve"> for many small-</w:t>
      </w:r>
      <w:r w:rsidR="00B84E94" w:rsidRPr="00977999">
        <w:rPr>
          <w:rFonts w:ascii="Aptos" w:hAnsi="Aptos"/>
        </w:rPr>
        <w:t>scale</w:t>
      </w:r>
      <w:r w:rsidR="00470034" w:rsidRPr="00977999">
        <w:rPr>
          <w:rFonts w:ascii="Aptos" w:hAnsi="Aptos"/>
        </w:rPr>
        <w:t xml:space="preserve"> farmers</w:t>
      </w:r>
      <w:r w:rsidR="008B43E3" w:rsidRPr="00977999">
        <w:rPr>
          <w:rFonts w:ascii="Aptos" w:hAnsi="Aptos"/>
        </w:rPr>
        <w:t>.</w:t>
      </w:r>
    </w:p>
    <w:p w14:paraId="5BDDA23C" w14:textId="77777777" w:rsidR="008B43E3" w:rsidRPr="00977999" w:rsidRDefault="008B43E3" w:rsidP="00470034">
      <w:pPr>
        <w:pStyle w:val="paragraph"/>
        <w:spacing w:before="0" w:beforeAutospacing="0" w:after="0" w:afterAutospacing="0"/>
        <w:jc w:val="both"/>
        <w:rPr>
          <w:rFonts w:ascii="Aptos" w:hAnsi="Aptos"/>
        </w:rPr>
      </w:pPr>
    </w:p>
    <w:p w14:paraId="3A88C86B" w14:textId="67EBCB28" w:rsidR="000B5C75" w:rsidRPr="00977999" w:rsidRDefault="00120E6B" w:rsidP="004751A6">
      <w:pPr>
        <w:pStyle w:val="paragraph"/>
        <w:spacing w:before="0" w:beforeAutospacing="0" w:after="0" w:afterAutospacing="0"/>
        <w:ind w:firstLine="720"/>
        <w:jc w:val="both"/>
        <w:rPr>
          <w:rFonts w:ascii="Aptos" w:hAnsi="Aptos"/>
        </w:rPr>
      </w:pPr>
      <w:r w:rsidRPr="00977999">
        <w:rPr>
          <w:rFonts w:ascii="Aptos" w:hAnsi="Aptos"/>
        </w:rPr>
        <w:t xml:space="preserve"> </w:t>
      </w:r>
      <w:r w:rsidR="0012398D" w:rsidRPr="00977999">
        <w:rPr>
          <w:rFonts w:ascii="Aptos" w:hAnsi="Aptos"/>
        </w:rPr>
        <w:t xml:space="preserve">The global soil testing market, valued at $5.5 billion in 2023, is experiencing significant growth, driven by the expanding adoption of precision agriculture technologies. </w:t>
      </w:r>
    </w:p>
    <w:p w14:paraId="65061365" w14:textId="382E51AD" w:rsidR="000B5C75" w:rsidRPr="00977999" w:rsidRDefault="000B5C75" w:rsidP="004751A6">
      <w:pPr>
        <w:pStyle w:val="paragraph"/>
        <w:spacing w:before="0" w:beforeAutospacing="0" w:after="0" w:afterAutospacing="0"/>
        <w:ind w:firstLine="720"/>
        <w:jc w:val="both"/>
        <w:rPr>
          <w:rFonts w:ascii="Aptos" w:hAnsi="Aptos"/>
        </w:rPr>
      </w:pPr>
    </w:p>
    <w:p w14:paraId="403921CD" w14:textId="43CA2C36" w:rsidR="000B5C75" w:rsidRPr="00977999" w:rsidRDefault="000B5C75" w:rsidP="000B5C75">
      <w:pPr>
        <w:pStyle w:val="paragraph"/>
        <w:spacing w:before="0" w:beforeAutospacing="0" w:after="0" w:afterAutospacing="0"/>
        <w:ind w:firstLine="720"/>
        <w:jc w:val="center"/>
        <w:rPr>
          <w:rFonts w:ascii="Aptos" w:hAnsi="Aptos"/>
        </w:rPr>
      </w:pPr>
      <w:r w:rsidRPr="00977999">
        <w:rPr>
          <w:noProof/>
        </w:rPr>
        <w:drawing>
          <wp:inline distT="0" distB="0" distL="0" distR="0" wp14:anchorId="3E0F4806" wp14:editId="37BDB5E5">
            <wp:extent cx="4505325" cy="2350856"/>
            <wp:effectExtent l="0" t="0" r="0" b="0"/>
            <wp:docPr id="564392833" name="Picture 1" descr="Soil Testing Equipment Market size and growth rate, 2024 -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505325" cy="2350856"/>
                    </a:xfrm>
                    <a:prstGeom prst="rect">
                      <a:avLst/>
                    </a:prstGeom>
                  </pic:spPr>
                </pic:pic>
              </a:graphicData>
            </a:graphic>
          </wp:inline>
        </w:drawing>
      </w:r>
    </w:p>
    <w:p w14:paraId="2D23C6F7" w14:textId="23982349" w:rsidR="000B5C75" w:rsidRPr="00977999" w:rsidRDefault="000B5C75" w:rsidP="000B5C75">
      <w:pPr>
        <w:pStyle w:val="paragraph"/>
        <w:spacing w:before="0" w:beforeAutospacing="0" w:after="0" w:afterAutospacing="0"/>
        <w:ind w:firstLine="720"/>
        <w:jc w:val="center"/>
        <w:rPr>
          <w:rFonts w:ascii="Aptos" w:hAnsi="Aptos"/>
        </w:rPr>
      </w:pPr>
    </w:p>
    <w:p w14:paraId="17FB1903" w14:textId="3F0125C8" w:rsidR="000B5C75" w:rsidRPr="00977999" w:rsidRDefault="000B5C75" w:rsidP="000B5C75">
      <w:pPr>
        <w:pStyle w:val="paragraph"/>
        <w:spacing w:before="0" w:beforeAutospacing="0" w:after="0" w:afterAutospacing="0"/>
        <w:ind w:firstLine="720"/>
        <w:jc w:val="center"/>
        <w:rPr>
          <w:rFonts w:ascii="Aptos" w:hAnsi="Aptos"/>
          <w:b/>
          <w:bCs/>
        </w:rPr>
      </w:pPr>
      <w:r w:rsidRPr="00977999">
        <w:rPr>
          <w:rFonts w:ascii="Aptos" w:hAnsi="Aptos"/>
          <w:b/>
          <w:bCs/>
        </w:rPr>
        <w:t xml:space="preserve">Figure </w:t>
      </w:r>
      <w:r w:rsidR="0052003E" w:rsidRPr="00977999">
        <w:rPr>
          <w:rFonts w:ascii="Aptos" w:hAnsi="Aptos"/>
          <w:b/>
          <w:bCs/>
        </w:rPr>
        <w:t>2</w:t>
      </w:r>
      <w:r w:rsidRPr="00977999">
        <w:rPr>
          <w:rFonts w:ascii="Aptos" w:hAnsi="Aptos"/>
          <w:b/>
          <w:bCs/>
        </w:rPr>
        <w:t>: Market Growth</w:t>
      </w:r>
    </w:p>
    <w:p w14:paraId="46BBD821" w14:textId="61A0A045" w:rsidR="000B5C75" w:rsidRPr="00977999" w:rsidRDefault="000B5C75" w:rsidP="000B5C75">
      <w:pPr>
        <w:pStyle w:val="paragraph"/>
        <w:spacing w:before="0" w:beforeAutospacing="0" w:after="0" w:afterAutospacing="0"/>
        <w:rPr>
          <w:rFonts w:ascii="Aptos" w:hAnsi="Aptos"/>
        </w:rPr>
      </w:pPr>
    </w:p>
    <w:p w14:paraId="3291BD3F" w14:textId="255E9F0E" w:rsidR="00790113" w:rsidRPr="00977999" w:rsidRDefault="00DF680E" w:rsidP="00865F92">
      <w:pPr>
        <w:pStyle w:val="paragraph"/>
        <w:spacing w:before="0" w:beforeAutospacing="0" w:after="0" w:afterAutospacing="0"/>
        <w:ind w:firstLine="720"/>
        <w:rPr>
          <w:rFonts w:ascii="Aptos" w:hAnsi="Aptos"/>
        </w:rPr>
      </w:pPr>
      <w:r w:rsidRPr="00977999">
        <w:rPr>
          <w:rFonts w:ascii="Aptos" w:hAnsi="Aptos"/>
        </w:rPr>
        <w:t>As shown in Figure 2, with a compound annual growth rate (CAGR) of 10.4%, the soil testing market presents a strong opportunity, particularly given the inefficiencies of existing solutions. In the U.S. alone,</w:t>
      </w:r>
      <w:r w:rsidR="00AE20E7" w:rsidRPr="00977999">
        <w:rPr>
          <w:rFonts w:ascii="Aptos" w:hAnsi="Aptos"/>
        </w:rPr>
        <w:t xml:space="preserve"> there are 1.8 million total farmers</w:t>
      </w:r>
      <w:r w:rsidR="009A5600" w:rsidRPr="00977999">
        <w:rPr>
          <w:rFonts w:ascii="Aptos" w:hAnsi="Aptos"/>
        </w:rPr>
        <w:t>. Roughly</w:t>
      </w:r>
      <w:r w:rsidRPr="00977999">
        <w:rPr>
          <w:rFonts w:ascii="Aptos" w:hAnsi="Aptos"/>
        </w:rPr>
        <w:t xml:space="preserve"> 671,000 </w:t>
      </w:r>
      <w:r w:rsidR="009A5600" w:rsidRPr="00977999">
        <w:rPr>
          <w:rFonts w:ascii="Aptos" w:hAnsi="Aptos"/>
        </w:rPr>
        <w:t xml:space="preserve">of these are </w:t>
      </w:r>
      <w:r w:rsidRPr="00977999">
        <w:rPr>
          <w:rFonts w:ascii="Aptos" w:hAnsi="Aptos"/>
        </w:rPr>
        <w:t xml:space="preserve">small to medium-acreage farms </w:t>
      </w:r>
      <w:r w:rsidR="009A5600" w:rsidRPr="00977999">
        <w:rPr>
          <w:rFonts w:ascii="Aptos" w:hAnsi="Aptos"/>
        </w:rPr>
        <w:t>who align</w:t>
      </w:r>
      <w:r w:rsidRPr="00977999">
        <w:rPr>
          <w:rFonts w:ascii="Aptos" w:hAnsi="Aptos"/>
        </w:rPr>
        <w:t xml:space="preserve"> with </w:t>
      </w:r>
      <w:proofErr w:type="spellStart"/>
      <w:r w:rsidRPr="00977999">
        <w:rPr>
          <w:rFonts w:ascii="Aptos" w:hAnsi="Aptos"/>
        </w:rPr>
        <w:t>TerraProbe’s</w:t>
      </w:r>
      <w:proofErr w:type="spellEnd"/>
      <w:r w:rsidRPr="00977999">
        <w:rPr>
          <w:rFonts w:ascii="Aptos" w:hAnsi="Aptos"/>
        </w:rPr>
        <w:t xml:space="preserve"> target consumers. Assuming a conservative 20% adoption rate, this represents a potential market figure of 134,200 units. </w:t>
      </w:r>
      <w:proofErr w:type="spellStart"/>
      <w:r w:rsidRPr="00977999">
        <w:rPr>
          <w:rFonts w:ascii="Aptos" w:hAnsi="Aptos"/>
        </w:rPr>
        <w:t>TerraProbe’s</w:t>
      </w:r>
      <w:proofErr w:type="spellEnd"/>
      <w:r w:rsidRPr="00977999">
        <w:rPr>
          <w:rFonts w:ascii="Aptos" w:hAnsi="Aptos"/>
        </w:rPr>
        <w:t xml:space="preserve"> innovative </w:t>
      </w:r>
      <w:r w:rsidR="00E21639" w:rsidRPr="00977999">
        <w:rPr>
          <w:rFonts w:ascii="Aptos" w:hAnsi="Aptos"/>
        </w:rPr>
        <w:t>offerings</w:t>
      </w:r>
      <w:r w:rsidRPr="00977999">
        <w:rPr>
          <w:rFonts w:ascii="Aptos" w:hAnsi="Aptos"/>
        </w:rPr>
        <w:t xml:space="preserve">—combining autonomous soil burrowing </w:t>
      </w:r>
      <w:r w:rsidR="00E21639" w:rsidRPr="00977999">
        <w:rPr>
          <w:rFonts w:ascii="Aptos" w:hAnsi="Aptos"/>
        </w:rPr>
        <w:t xml:space="preserve">system </w:t>
      </w:r>
      <w:r w:rsidRPr="00977999">
        <w:rPr>
          <w:rFonts w:ascii="Aptos" w:hAnsi="Aptos"/>
        </w:rPr>
        <w:t xml:space="preserve">with integrated data collection and real-time </w:t>
      </w:r>
      <w:r w:rsidR="00E21639" w:rsidRPr="00977999">
        <w:rPr>
          <w:rFonts w:ascii="Aptos" w:hAnsi="Aptos"/>
        </w:rPr>
        <w:t>testing probe</w:t>
      </w:r>
      <w:r w:rsidRPr="00977999">
        <w:rPr>
          <w:rFonts w:ascii="Aptos" w:hAnsi="Aptos"/>
        </w:rPr>
        <w:t xml:space="preserve">—creates multiple revenue streams, including unit sales and recurring subscription services for advanced analytics. With rising costs and labor-intensive processes limiting widespread soil testing, </w:t>
      </w:r>
      <w:proofErr w:type="spellStart"/>
      <w:r w:rsidRPr="00977999">
        <w:rPr>
          <w:rFonts w:ascii="Aptos" w:hAnsi="Aptos"/>
        </w:rPr>
        <w:t>TerraProbe</w:t>
      </w:r>
      <w:proofErr w:type="spellEnd"/>
      <w:r w:rsidRPr="00977999">
        <w:rPr>
          <w:rFonts w:ascii="Aptos" w:hAnsi="Aptos"/>
        </w:rPr>
        <w:t xml:space="preserve"> offers an efficient, affordable, and scalable solution, making it well-positioned to address this growing market demand.</w:t>
      </w:r>
    </w:p>
    <w:tbl>
      <w:tblPr>
        <w:tblStyle w:val="TableGrid"/>
        <w:tblW w:w="9990"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5"/>
        <w:gridCol w:w="3932"/>
        <w:gridCol w:w="3493"/>
      </w:tblGrid>
      <w:tr w:rsidR="00977999" w:rsidRPr="00977999" w14:paraId="299E18EF" w14:textId="77777777" w:rsidTr="0000387E">
        <w:tc>
          <w:tcPr>
            <w:tcW w:w="2565" w:type="dxa"/>
          </w:tcPr>
          <w:p w14:paraId="375F8669" w14:textId="3A8B25C9" w:rsidR="00790113" w:rsidRPr="00977999" w:rsidRDefault="00790113" w:rsidP="00970C7D">
            <w:pPr>
              <w:jc w:val="center"/>
              <w:rPr>
                <w:rFonts w:ascii="Aptos" w:eastAsiaTheme="majorEastAsia" w:hAnsi="Aptos" w:cstheme="majorBidi" w:hint="eastAsia"/>
                <w:b/>
                <w:bCs/>
              </w:rPr>
            </w:pPr>
            <w:hyperlink r:id="rId11" w:history="1">
              <w:r w:rsidRPr="00977999">
                <w:rPr>
                  <w:rStyle w:val="Hyperlink"/>
                  <w:rFonts w:ascii="Aptos" w:eastAsiaTheme="majorEastAsia" w:hAnsi="Aptos" w:cstheme="majorBidi"/>
                  <w:b/>
                  <w:bCs/>
                  <w:color w:val="auto"/>
                </w:rPr>
                <w:t>AMS Soil Probes</w:t>
              </w:r>
            </w:hyperlink>
          </w:p>
          <w:p w14:paraId="66B43AC4" w14:textId="0735733A" w:rsidR="00790113" w:rsidRPr="00977999" w:rsidRDefault="004976C8" w:rsidP="00970C7D">
            <w:pPr>
              <w:jc w:val="center"/>
              <w:rPr>
                <w:rFonts w:ascii="Aptos" w:eastAsiaTheme="majorEastAsia" w:hAnsi="Aptos" w:cstheme="majorBidi" w:hint="eastAsia"/>
                <w:b/>
                <w:bCs/>
              </w:rPr>
            </w:pPr>
            <w:r w:rsidRPr="00977999">
              <w:rPr>
                <w:rFonts w:ascii="Aptos" w:hAnsi="Aptos"/>
                <w:noProof/>
              </w:rPr>
              <w:drawing>
                <wp:anchor distT="0" distB="0" distL="114300" distR="114300" simplePos="0" relativeHeight="251658243" behindDoc="0" locked="0" layoutInCell="1" allowOverlap="1" wp14:anchorId="643F6E31" wp14:editId="569FCB41">
                  <wp:simplePos x="0" y="0"/>
                  <wp:positionH relativeFrom="column">
                    <wp:posOffset>48895</wp:posOffset>
                  </wp:positionH>
                  <wp:positionV relativeFrom="paragraph">
                    <wp:posOffset>267970</wp:posOffset>
                  </wp:positionV>
                  <wp:extent cx="1412112" cy="1412112"/>
                  <wp:effectExtent l="0" t="0" r="0" b="0"/>
                  <wp:wrapSquare wrapText="bothSides"/>
                  <wp:docPr id="210677124" name="Picture 1" descr="7/8&quot; X 21&quot; Soil Probe w/ Handle, 5/8&quo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8&quot; X 21&quot; Soil Probe w/ Handle, 5/8&quot; Threa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2112" cy="1412112"/>
                          </a:xfrm>
                          <a:prstGeom prst="rect">
                            <a:avLst/>
                          </a:prstGeom>
                          <a:noFill/>
                          <a:ln>
                            <a:noFill/>
                          </a:ln>
                        </pic:spPr>
                      </pic:pic>
                    </a:graphicData>
                  </a:graphic>
                </wp:anchor>
              </w:drawing>
            </w:r>
          </w:p>
          <w:p w14:paraId="2B3F5C21" w14:textId="0FCF3ED7" w:rsidR="00790113" w:rsidRPr="00977999" w:rsidRDefault="00790113" w:rsidP="00970C7D">
            <w:pPr>
              <w:jc w:val="center"/>
              <w:rPr>
                <w:rFonts w:ascii="Aptos" w:eastAsiaTheme="majorEastAsia" w:hAnsi="Aptos" w:cstheme="majorBidi" w:hint="eastAsia"/>
                <w:b/>
                <w:bCs/>
              </w:rPr>
            </w:pPr>
            <w:r w:rsidRPr="00977999">
              <w:rPr>
                <w:rFonts w:ascii="Aptos" w:hAnsi="Aptos"/>
              </w:rPr>
              <w:fldChar w:fldCharType="begin"/>
            </w:r>
            <w:r w:rsidRPr="00977999">
              <w:rPr>
                <w:rFonts w:ascii="Aptos" w:hAnsi="Aptos"/>
              </w:rPr>
              <w:instrText xml:space="preserve"> INCLUDEPICTURE "https://cdn11.bigcommerce.com/s-pddm91389y/images/stencil/590x590/products/535/3588/401.04__84102.1671566223.png?c=1" \* MERGEFORMATINET </w:instrText>
            </w:r>
            <w:r w:rsidRPr="00977999">
              <w:rPr>
                <w:rFonts w:ascii="Aptos" w:hAnsi="Aptos"/>
              </w:rPr>
              <w:fldChar w:fldCharType="separate"/>
            </w:r>
            <w:r w:rsidRPr="00977999">
              <w:rPr>
                <w:rFonts w:ascii="Aptos" w:hAnsi="Aptos"/>
              </w:rPr>
              <w:fldChar w:fldCharType="end"/>
            </w:r>
          </w:p>
        </w:tc>
        <w:tc>
          <w:tcPr>
            <w:tcW w:w="3932" w:type="dxa"/>
          </w:tcPr>
          <w:p w14:paraId="38BE192F" w14:textId="34E6AAC6" w:rsidR="00790113" w:rsidRPr="00977999" w:rsidRDefault="00970C7D" w:rsidP="00970C7D">
            <w:pPr>
              <w:jc w:val="center"/>
              <w:rPr>
                <w:rFonts w:ascii="Aptos" w:eastAsiaTheme="majorEastAsia" w:hAnsi="Aptos" w:cstheme="majorBidi" w:hint="eastAsia"/>
                <w:b/>
                <w:bCs/>
              </w:rPr>
            </w:pPr>
            <w:r w:rsidRPr="00977999">
              <w:rPr>
                <w:rFonts w:ascii="Aptos" w:hAnsi="Aptos"/>
                <w:noProof/>
              </w:rPr>
              <w:drawing>
                <wp:anchor distT="0" distB="0" distL="114300" distR="114300" simplePos="0" relativeHeight="251658242" behindDoc="0" locked="0" layoutInCell="1" allowOverlap="1" wp14:anchorId="2A063874" wp14:editId="044037FE">
                  <wp:simplePos x="0" y="0"/>
                  <wp:positionH relativeFrom="column">
                    <wp:posOffset>160020</wp:posOffset>
                  </wp:positionH>
                  <wp:positionV relativeFrom="paragraph">
                    <wp:posOffset>501650</wp:posOffset>
                  </wp:positionV>
                  <wp:extent cx="2082800" cy="1330325"/>
                  <wp:effectExtent l="0" t="0" r="0" b="3175"/>
                  <wp:wrapSquare wrapText="bothSides"/>
                  <wp:docPr id="735558540" name="Picture 2" descr="A green and yellow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58540" name="Picture 2" descr="A green and yellow vehicl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82800" cy="1330325"/>
                          </a:xfrm>
                          <a:prstGeom prst="rect">
                            <a:avLst/>
                          </a:prstGeom>
                          <a:noFill/>
                          <a:ln>
                            <a:noFill/>
                          </a:ln>
                        </pic:spPr>
                      </pic:pic>
                    </a:graphicData>
                  </a:graphic>
                  <wp14:sizeRelV relativeFrom="margin">
                    <wp14:pctHeight>0</wp14:pctHeight>
                  </wp14:sizeRelV>
                </wp:anchor>
              </w:drawing>
            </w:r>
            <w:hyperlink r:id="rId14" w:history="1">
              <w:proofErr w:type="spellStart"/>
              <w:r w:rsidR="00790113" w:rsidRPr="00977999">
                <w:rPr>
                  <w:rStyle w:val="Hyperlink"/>
                  <w:rFonts w:ascii="Aptos" w:eastAsiaTheme="majorEastAsia" w:hAnsi="Aptos" w:cstheme="majorBidi"/>
                  <w:b/>
                  <w:bCs/>
                  <w:color w:val="auto"/>
                </w:rPr>
                <w:t>WintexAgro</w:t>
              </w:r>
              <w:proofErr w:type="spellEnd"/>
              <w:r w:rsidR="00790113" w:rsidRPr="00977999">
                <w:rPr>
                  <w:rStyle w:val="Hyperlink"/>
                  <w:rFonts w:ascii="Aptos" w:eastAsiaTheme="majorEastAsia" w:hAnsi="Aptos" w:cstheme="majorBidi"/>
                  <w:b/>
                  <w:bCs/>
                  <w:color w:val="auto"/>
                </w:rPr>
                <w:t xml:space="preserve"> 1000 Automatic Soil Sampler</w:t>
              </w:r>
            </w:hyperlink>
          </w:p>
          <w:p w14:paraId="6FD8E694" w14:textId="44135668" w:rsidR="00790113" w:rsidRPr="00977999" w:rsidRDefault="00790113" w:rsidP="00970C7D">
            <w:pPr>
              <w:jc w:val="center"/>
              <w:rPr>
                <w:rFonts w:ascii="Aptos" w:eastAsiaTheme="majorEastAsia" w:hAnsi="Aptos" w:cstheme="majorBidi" w:hint="eastAsia"/>
                <w:b/>
                <w:bCs/>
              </w:rPr>
            </w:pPr>
            <w:r w:rsidRPr="00977999">
              <w:rPr>
                <w:rFonts w:ascii="Aptos" w:hAnsi="Aptos"/>
              </w:rPr>
              <w:fldChar w:fldCharType="begin"/>
            </w:r>
            <w:r w:rsidRPr="00977999">
              <w:rPr>
                <w:rFonts w:ascii="Aptos" w:hAnsi="Aptos"/>
              </w:rPr>
              <w:instrText xml:space="preserve"> INCLUDEPICTURE "https://wintexagro.com/media/1188/20170323-frankrig-itec-besk.jpg?anchor=center&amp;mode=crop&amp;rnd=132943285010000000" \* MERGEFORMATINET </w:instrText>
            </w:r>
            <w:r w:rsidRPr="00977999">
              <w:rPr>
                <w:rFonts w:ascii="Aptos" w:hAnsi="Aptos"/>
              </w:rPr>
              <w:fldChar w:fldCharType="separate"/>
            </w:r>
            <w:r w:rsidRPr="00977999">
              <w:rPr>
                <w:rFonts w:ascii="Aptos" w:hAnsi="Aptos"/>
              </w:rPr>
              <w:fldChar w:fldCharType="end"/>
            </w:r>
          </w:p>
        </w:tc>
        <w:tc>
          <w:tcPr>
            <w:tcW w:w="3493" w:type="dxa"/>
          </w:tcPr>
          <w:p w14:paraId="6F12B90B" w14:textId="495664D8" w:rsidR="00790113" w:rsidRPr="00977999" w:rsidRDefault="004976C8" w:rsidP="00970C7D">
            <w:pPr>
              <w:jc w:val="center"/>
              <w:rPr>
                <w:rFonts w:ascii="Aptos" w:hAnsi="Aptos"/>
                <w:b/>
                <w:bCs/>
              </w:rPr>
            </w:pPr>
            <w:r w:rsidRPr="00977999">
              <w:rPr>
                <w:rFonts w:ascii="Aptos" w:hAnsi="Aptos"/>
                <w:noProof/>
              </w:rPr>
              <w:drawing>
                <wp:anchor distT="0" distB="0" distL="114300" distR="114300" simplePos="0" relativeHeight="251658240" behindDoc="0" locked="0" layoutInCell="1" allowOverlap="1" wp14:anchorId="6BD041C9" wp14:editId="73290420">
                  <wp:simplePos x="0" y="0"/>
                  <wp:positionH relativeFrom="column">
                    <wp:posOffset>34290</wp:posOffset>
                  </wp:positionH>
                  <wp:positionV relativeFrom="paragraph">
                    <wp:posOffset>497205</wp:posOffset>
                  </wp:positionV>
                  <wp:extent cx="2037080" cy="1330325"/>
                  <wp:effectExtent l="0" t="0" r="1270" b="3175"/>
                  <wp:wrapSquare wrapText="bothSides"/>
                  <wp:docPr id="1011921343" name="Picture 3" descr="A tractor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21343" name="Picture 3" descr="A tractor in a field&#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37080" cy="1330325"/>
                          </a:xfrm>
                          <a:prstGeom prst="rect">
                            <a:avLst/>
                          </a:prstGeom>
                          <a:noFill/>
                          <a:ln>
                            <a:noFill/>
                          </a:ln>
                        </pic:spPr>
                      </pic:pic>
                    </a:graphicData>
                  </a:graphic>
                </wp:anchor>
              </w:drawing>
            </w:r>
            <w:hyperlink r:id="rId16" w:history="1">
              <w:r w:rsidR="00790113" w:rsidRPr="00977999">
                <w:rPr>
                  <w:rStyle w:val="Hyperlink"/>
                  <w:rFonts w:ascii="Aptos" w:hAnsi="Aptos"/>
                  <w:b/>
                  <w:bCs/>
                  <w:color w:val="auto"/>
                </w:rPr>
                <w:t>Amity Technology Soil Sampler</w:t>
              </w:r>
            </w:hyperlink>
          </w:p>
          <w:p w14:paraId="3C51CFCF" w14:textId="0789B7A2" w:rsidR="00790113" w:rsidRPr="00977999" w:rsidRDefault="00790113" w:rsidP="00970C7D">
            <w:pPr>
              <w:jc w:val="center"/>
              <w:rPr>
                <w:rFonts w:ascii="Aptos" w:eastAsiaTheme="majorEastAsia" w:hAnsi="Aptos" w:cstheme="majorBidi" w:hint="eastAsia"/>
                <w:b/>
                <w:bCs/>
              </w:rPr>
            </w:pPr>
            <w:r w:rsidRPr="00977999">
              <w:rPr>
                <w:rFonts w:ascii="Aptos" w:hAnsi="Aptos"/>
              </w:rPr>
              <w:fldChar w:fldCharType="begin"/>
            </w:r>
            <w:r w:rsidRPr="00977999">
              <w:rPr>
                <w:rFonts w:ascii="Aptos" w:hAnsi="Aptos"/>
              </w:rPr>
              <w:instrText xml:space="preserve"> INCLUDEPICTURE "https://www.amitytech.com/wp-content/uploads/2020/03/3-PointSoilSampler900x509.jpg.webp" \* MERGEFORMATINET </w:instrText>
            </w:r>
            <w:r w:rsidRPr="00977999">
              <w:rPr>
                <w:rFonts w:ascii="Aptos" w:hAnsi="Aptos"/>
              </w:rPr>
              <w:fldChar w:fldCharType="separate"/>
            </w:r>
            <w:r w:rsidRPr="00977999">
              <w:rPr>
                <w:rFonts w:ascii="Aptos" w:hAnsi="Aptos"/>
              </w:rPr>
              <w:fldChar w:fldCharType="end"/>
            </w:r>
          </w:p>
        </w:tc>
      </w:tr>
    </w:tbl>
    <w:p w14:paraId="102004A9" w14:textId="14900B80" w:rsidR="00790113" w:rsidRPr="00977999" w:rsidRDefault="0000387E" w:rsidP="00EE18BA">
      <w:pPr>
        <w:pStyle w:val="paragraph"/>
        <w:spacing w:before="0" w:beforeAutospacing="0" w:after="0" w:afterAutospacing="0"/>
        <w:ind w:firstLine="720"/>
        <w:jc w:val="center"/>
        <w:rPr>
          <w:rFonts w:ascii="Aptos" w:hAnsi="Aptos"/>
          <w:b/>
          <w:bCs/>
        </w:rPr>
      </w:pPr>
      <w:r w:rsidRPr="00977999">
        <w:rPr>
          <w:rFonts w:ascii="Aptos" w:hAnsi="Aptos"/>
          <w:b/>
          <w:bCs/>
        </w:rPr>
        <w:t xml:space="preserve">Figure </w:t>
      </w:r>
      <w:r w:rsidR="00561EFA" w:rsidRPr="00977999">
        <w:rPr>
          <w:rFonts w:ascii="Aptos" w:hAnsi="Aptos"/>
          <w:b/>
          <w:bCs/>
        </w:rPr>
        <w:t>3:</w:t>
      </w:r>
      <w:r w:rsidR="00EE18BA" w:rsidRPr="00977999">
        <w:rPr>
          <w:rFonts w:ascii="Aptos" w:hAnsi="Aptos"/>
          <w:b/>
          <w:bCs/>
        </w:rPr>
        <w:t xml:space="preserve"> Benchmark Models</w:t>
      </w:r>
    </w:p>
    <w:p w14:paraId="5B040276" w14:textId="4A2A4DC2" w:rsidR="00EE18BA" w:rsidRPr="00977999" w:rsidRDefault="00EE18BA" w:rsidP="00865F92">
      <w:pPr>
        <w:pStyle w:val="paragraph"/>
        <w:spacing w:before="0" w:beforeAutospacing="0" w:after="0" w:afterAutospacing="0"/>
        <w:ind w:firstLine="720"/>
        <w:rPr>
          <w:rFonts w:ascii="Aptos" w:hAnsi="Aptos"/>
        </w:rPr>
      </w:pPr>
    </w:p>
    <w:p w14:paraId="343AA86B" w14:textId="45BD78ED" w:rsidR="00970C7D" w:rsidRPr="00977999" w:rsidRDefault="00561EFA" w:rsidP="004751A6">
      <w:pPr>
        <w:pStyle w:val="paragraph"/>
        <w:spacing w:before="0" w:beforeAutospacing="0" w:after="0" w:afterAutospacing="0"/>
        <w:ind w:firstLine="720"/>
        <w:jc w:val="both"/>
        <w:rPr>
          <w:rFonts w:ascii="Aptos" w:hAnsi="Aptos"/>
        </w:rPr>
      </w:pPr>
      <w:r w:rsidRPr="00977999">
        <w:rPr>
          <w:rFonts w:ascii="Aptos" w:hAnsi="Aptos"/>
        </w:rPr>
        <w:t xml:space="preserve">Figure 3 showcases a few examples of the benchmark solution. </w:t>
      </w:r>
      <w:r w:rsidR="00970C7D" w:rsidRPr="00977999">
        <w:rPr>
          <w:rFonts w:ascii="Aptos" w:hAnsi="Aptos"/>
        </w:rPr>
        <w:t>Currently, market alternatives range from low-cost, manual soil probes to high-end automated systems. For instance, AMS soil probes, which are simple and cost-effective, are manual and lack depth accessibility, automation, and data integration. On the other end of the spectrum, products like the Amity Technology Soil Sampler are highly automated, capable of sampling to depths of 48 inches, but they come at a high price range of $3000-$6000 and lack portability or real-time data analytics</w:t>
      </w:r>
      <w:r w:rsidR="00EE18BA" w:rsidRPr="00977999">
        <w:rPr>
          <w:rFonts w:ascii="Aptos" w:hAnsi="Aptos"/>
        </w:rPr>
        <w:t xml:space="preserve"> as they require mounting on vehicles and third-party data acquisition systems</w:t>
      </w:r>
      <w:r w:rsidR="00970C7D" w:rsidRPr="00977999">
        <w:rPr>
          <w:rFonts w:ascii="Aptos" w:hAnsi="Aptos"/>
        </w:rPr>
        <w:t xml:space="preserve">. While the </w:t>
      </w:r>
      <w:proofErr w:type="spellStart"/>
      <w:r w:rsidR="00970C7D" w:rsidRPr="00977999">
        <w:rPr>
          <w:rFonts w:ascii="Aptos" w:hAnsi="Aptos"/>
        </w:rPr>
        <w:t>WintexAgro</w:t>
      </w:r>
      <w:proofErr w:type="spellEnd"/>
      <w:r w:rsidR="00970C7D" w:rsidRPr="00977999">
        <w:rPr>
          <w:rFonts w:ascii="Aptos" w:hAnsi="Aptos"/>
        </w:rPr>
        <w:t xml:space="preserve"> 1000 provides some automation, its shallow depth capacity (up to 30 cm)</w:t>
      </w:r>
      <w:r w:rsidR="00EE18BA" w:rsidRPr="00977999">
        <w:rPr>
          <w:rFonts w:ascii="Aptos" w:hAnsi="Aptos"/>
        </w:rPr>
        <w:t>, bulky and heavy</w:t>
      </w:r>
      <w:r w:rsidR="00423F95" w:rsidRPr="00977999">
        <w:rPr>
          <w:rFonts w:ascii="Aptos" w:hAnsi="Aptos"/>
        </w:rPr>
        <w:t xml:space="preserve"> equipment,</w:t>
      </w:r>
      <w:r w:rsidR="00970C7D" w:rsidRPr="00977999">
        <w:rPr>
          <w:rFonts w:ascii="Aptos" w:hAnsi="Aptos"/>
        </w:rPr>
        <w:t xml:space="preserve"> and lack of integrated data analysis further highlight the gaps in existing solutions.</w:t>
      </w:r>
    </w:p>
    <w:p w14:paraId="343F0269" w14:textId="0A2A5A0F" w:rsidR="00865F92" w:rsidRPr="00977999" w:rsidRDefault="00865F92" w:rsidP="000B654E">
      <w:pPr>
        <w:pStyle w:val="paragraph"/>
        <w:spacing w:before="0" w:beforeAutospacing="0" w:after="0" w:afterAutospacing="0"/>
        <w:ind w:firstLine="720"/>
        <w:rPr>
          <w:rFonts w:ascii="Aptos" w:hAnsi="Aptos"/>
        </w:rPr>
      </w:pPr>
    </w:p>
    <w:p w14:paraId="397495EE" w14:textId="31169DA3" w:rsidR="00865F92" w:rsidRPr="00977999" w:rsidRDefault="009B49B8" w:rsidP="004751A6">
      <w:pPr>
        <w:pStyle w:val="paragraph"/>
        <w:spacing w:before="0" w:beforeAutospacing="0" w:after="0" w:afterAutospacing="0"/>
        <w:ind w:firstLine="720"/>
        <w:jc w:val="both"/>
        <w:rPr>
          <w:rFonts w:ascii="Aptos" w:hAnsi="Aptos"/>
        </w:rPr>
      </w:pPr>
      <w:r w:rsidRPr="00977999">
        <w:rPr>
          <w:rFonts w:ascii="Aptos" w:hAnsi="Aptos"/>
        </w:rPr>
        <w:t>A core feature and vision of our</w:t>
      </w:r>
      <w:r w:rsidR="00865F92" w:rsidRPr="00977999">
        <w:rPr>
          <w:rFonts w:ascii="Aptos" w:hAnsi="Aptos"/>
        </w:rPr>
        <w:t xml:space="preserve"> product, </w:t>
      </w:r>
      <w:proofErr w:type="spellStart"/>
      <w:r w:rsidR="00865F92" w:rsidRPr="00977999">
        <w:rPr>
          <w:rFonts w:ascii="Aptos" w:hAnsi="Aptos"/>
        </w:rPr>
        <w:t>TerraProbe</w:t>
      </w:r>
      <w:proofErr w:type="spellEnd"/>
      <w:r w:rsidR="00865F92" w:rsidRPr="00977999">
        <w:rPr>
          <w:rFonts w:ascii="Aptos" w:hAnsi="Aptos"/>
        </w:rPr>
        <w:t xml:space="preserve">, </w:t>
      </w:r>
      <w:r w:rsidRPr="00977999">
        <w:rPr>
          <w:rFonts w:ascii="Aptos" w:hAnsi="Aptos"/>
        </w:rPr>
        <w:t>is the</w:t>
      </w:r>
      <w:r w:rsidR="00865F92" w:rsidRPr="00977999">
        <w:rPr>
          <w:rFonts w:ascii="Aptos" w:hAnsi="Aptos"/>
        </w:rPr>
        <w:t xml:space="preserve"> real-time data collection and autonomous soil sampling, especially in challenging soil conditions like soft clay. This feature not only </w:t>
      </w:r>
      <w:r w:rsidR="001458E7" w:rsidRPr="00977999">
        <w:rPr>
          <w:rFonts w:ascii="Aptos" w:hAnsi="Aptos"/>
        </w:rPr>
        <w:t>differentiates</w:t>
      </w:r>
      <w:r w:rsidR="00865F92" w:rsidRPr="00977999">
        <w:rPr>
          <w:rFonts w:ascii="Aptos" w:hAnsi="Aptos"/>
        </w:rPr>
        <w:t xml:space="preserve"> </w:t>
      </w:r>
      <w:proofErr w:type="spellStart"/>
      <w:r w:rsidR="00865F92" w:rsidRPr="00977999">
        <w:rPr>
          <w:rFonts w:ascii="Aptos" w:hAnsi="Aptos"/>
        </w:rPr>
        <w:t>TerraProbe</w:t>
      </w:r>
      <w:proofErr w:type="spellEnd"/>
      <w:r w:rsidR="00865F92" w:rsidRPr="00977999">
        <w:rPr>
          <w:rFonts w:ascii="Aptos" w:hAnsi="Aptos"/>
        </w:rPr>
        <w:t xml:space="preserve"> but also positions it as </w:t>
      </w:r>
      <w:r w:rsidR="001458E7" w:rsidRPr="00977999">
        <w:rPr>
          <w:rFonts w:ascii="Aptos" w:hAnsi="Aptos"/>
        </w:rPr>
        <w:t>an asset</w:t>
      </w:r>
      <w:r w:rsidR="00865F92" w:rsidRPr="00977999">
        <w:rPr>
          <w:rFonts w:ascii="Aptos" w:hAnsi="Aptos"/>
        </w:rPr>
        <w:t xml:space="preserve"> for both precision agriculture and other industries such as construction and environmental research. </w:t>
      </w:r>
      <w:r w:rsidR="005A6769" w:rsidRPr="00977999">
        <w:rPr>
          <w:rFonts w:ascii="Aptos" w:hAnsi="Aptos"/>
        </w:rPr>
        <w:t xml:space="preserve">Unlike AMS probes or the </w:t>
      </w:r>
      <w:proofErr w:type="spellStart"/>
      <w:r w:rsidR="005A6769" w:rsidRPr="00977999">
        <w:rPr>
          <w:rFonts w:ascii="Aptos" w:hAnsi="Aptos"/>
        </w:rPr>
        <w:t>Wintex</w:t>
      </w:r>
      <w:proofErr w:type="spellEnd"/>
      <w:r w:rsidR="005A6769" w:rsidRPr="00977999">
        <w:rPr>
          <w:rFonts w:ascii="Aptos" w:hAnsi="Aptos"/>
        </w:rPr>
        <w:t xml:space="preserve"> 1000, </w:t>
      </w:r>
      <w:proofErr w:type="spellStart"/>
      <w:r w:rsidR="005A6769" w:rsidRPr="00977999">
        <w:rPr>
          <w:rFonts w:ascii="Aptos" w:hAnsi="Aptos"/>
        </w:rPr>
        <w:t>TerraProbe</w:t>
      </w:r>
      <w:proofErr w:type="spellEnd"/>
      <w:r w:rsidR="005A6769" w:rsidRPr="00977999">
        <w:rPr>
          <w:rFonts w:ascii="Aptos" w:hAnsi="Aptos"/>
        </w:rPr>
        <w:t xml:space="preserve"> will combine portability (≤ 25 kg), autonomous operation, and multi-depth sampling (up to 1</w:t>
      </w:r>
      <w:r w:rsidR="00C55343" w:rsidRPr="00977999">
        <w:rPr>
          <w:rFonts w:ascii="Aptos" w:hAnsi="Aptos"/>
        </w:rPr>
        <w:t>2</w:t>
      </w:r>
      <w:r w:rsidR="005A6769" w:rsidRPr="00977999">
        <w:rPr>
          <w:rFonts w:ascii="Aptos" w:hAnsi="Aptos"/>
        </w:rPr>
        <w:t>”) with integrated sensors for moisture</w:t>
      </w:r>
      <w:r w:rsidR="00C55343" w:rsidRPr="00977999">
        <w:rPr>
          <w:rFonts w:ascii="Aptos" w:hAnsi="Aptos"/>
        </w:rPr>
        <w:t xml:space="preserve"> and NPK concentrations</w:t>
      </w:r>
      <w:r w:rsidR="005A6769" w:rsidRPr="00977999">
        <w:rPr>
          <w:rFonts w:ascii="Aptos" w:hAnsi="Aptos"/>
        </w:rPr>
        <w:t xml:space="preserve">, offering real-time data analysis that none of the benchmark products can provide. </w:t>
      </w:r>
      <w:r w:rsidR="00865F92" w:rsidRPr="00977999">
        <w:rPr>
          <w:rFonts w:ascii="Aptos" w:hAnsi="Aptos"/>
        </w:rPr>
        <w:t xml:space="preserve">While farmers are the core target, firms in the geotechnical investigation space, including companies like Fugro and AECOM, as well as environmental monitoring organizations like NASA and the USDA, also stand to benefit from </w:t>
      </w:r>
      <w:proofErr w:type="spellStart"/>
      <w:r w:rsidR="00865F92" w:rsidRPr="00977999">
        <w:rPr>
          <w:rFonts w:ascii="Aptos" w:hAnsi="Aptos"/>
        </w:rPr>
        <w:t>TerraProbe’s</w:t>
      </w:r>
      <w:proofErr w:type="spellEnd"/>
      <w:r w:rsidR="00865F92" w:rsidRPr="00977999">
        <w:rPr>
          <w:rFonts w:ascii="Aptos" w:hAnsi="Aptos"/>
        </w:rPr>
        <w:t xml:space="preserve"> capabilities.</w:t>
      </w:r>
    </w:p>
    <w:p w14:paraId="35141363" w14:textId="13FC4C99" w:rsidR="00F44DDE" w:rsidRPr="00977999" w:rsidRDefault="00F44DDE" w:rsidP="004751A6">
      <w:pPr>
        <w:pStyle w:val="paragraph"/>
        <w:spacing w:before="0" w:beforeAutospacing="0" w:after="0" w:afterAutospacing="0"/>
        <w:ind w:firstLine="720"/>
        <w:jc w:val="both"/>
        <w:rPr>
          <w:rFonts w:ascii="Aptos" w:hAnsi="Aptos"/>
        </w:rPr>
      </w:pPr>
    </w:p>
    <w:p w14:paraId="652D7AE9" w14:textId="0C97ED0E" w:rsidR="00A12F85" w:rsidRPr="00977999" w:rsidRDefault="00CE262E" w:rsidP="00A12F85">
      <w:pPr>
        <w:pStyle w:val="paragraph"/>
        <w:spacing w:before="0" w:beforeAutospacing="0" w:after="0" w:afterAutospacing="0"/>
        <w:ind w:firstLine="720"/>
        <w:jc w:val="both"/>
        <w:rPr>
          <w:rFonts w:ascii="Aptos" w:hAnsi="Aptos"/>
        </w:rPr>
      </w:pPr>
      <w:proofErr w:type="spellStart"/>
      <w:r w:rsidRPr="00977999">
        <w:rPr>
          <w:rFonts w:ascii="Aptos" w:hAnsi="Aptos"/>
        </w:rPr>
        <w:t>TerraProbe</w:t>
      </w:r>
      <w:proofErr w:type="spellEnd"/>
      <w:r w:rsidRPr="00977999">
        <w:rPr>
          <w:rFonts w:ascii="Aptos" w:hAnsi="Aptos"/>
        </w:rPr>
        <w:t xml:space="preserve"> will be launched </w:t>
      </w:r>
      <w:r w:rsidR="00972473" w:rsidRPr="00977999">
        <w:rPr>
          <w:rFonts w:ascii="Aptos" w:hAnsi="Aptos"/>
        </w:rPr>
        <w:t xml:space="preserve">in the market to balance affordability, go-to-market strategy, and long-term profitability through a dual revenue model. </w:t>
      </w:r>
      <w:r w:rsidR="00A12F85" w:rsidRPr="00977999">
        <w:rPr>
          <w:rFonts w:ascii="Aptos" w:hAnsi="Aptos"/>
        </w:rPr>
        <w:t xml:space="preserve">Our product strategy leverages </w:t>
      </w:r>
      <w:r w:rsidR="00F27F40" w:rsidRPr="00977999">
        <w:rPr>
          <w:rFonts w:ascii="Aptos" w:hAnsi="Aptos"/>
        </w:rPr>
        <w:t>a product line and services business model</w:t>
      </w:r>
      <w:r w:rsidR="00A12F85" w:rsidRPr="00977999">
        <w:rPr>
          <w:rFonts w:ascii="Aptos" w:hAnsi="Aptos"/>
        </w:rPr>
        <w:t xml:space="preserve">. </w:t>
      </w:r>
      <w:proofErr w:type="spellStart"/>
      <w:r w:rsidR="00A12F85" w:rsidRPr="00977999">
        <w:rPr>
          <w:rFonts w:ascii="Aptos" w:hAnsi="Aptos"/>
        </w:rPr>
        <w:t>TerraProbe</w:t>
      </w:r>
      <w:proofErr w:type="spellEnd"/>
      <w:r w:rsidR="00A12F85" w:rsidRPr="00977999">
        <w:rPr>
          <w:rFonts w:ascii="Aptos" w:hAnsi="Aptos"/>
        </w:rPr>
        <w:t xml:space="preserve"> consists of two core components: the soil burrowing robot and the testing probe, both of which we will sell at a low profit margin of approximately </w:t>
      </w:r>
      <w:r w:rsidR="0077646E" w:rsidRPr="00977999">
        <w:rPr>
          <w:rFonts w:ascii="Aptos" w:hAnsi="Aptos"/>
        </w:rPr>
        <w:t>25</w:t>
      </w:r>
      <w:r w:rsidR="00A12F85" w:rsidRPr="00977999">
        <w:rPr>
          <w:rFonts w:ascii="Aptos" w:hAnsi="Aptos"/>
        </w:rPr>
        <w:t>% to remain competitive and drive adoption. With an estimated production cost of $</w:t>
      </w:r>
      <w:r w:rsidR="00F37DD2" w:rsidRPr="00977999">
        <w:rPr>
          <w:rFonts w:ascii="Aptos" w:hAnsi="Aptos"/>
        </w:rPr>
        <w:t>800</w:t>
      </w:r>
      <w:r w:rsidR="00A12F85" w:rsidRPr="00977999">
        <w:rPr>
          <w:rFonts w:ascii="Aptos" w:hAnsi="Aptos"/>
        </w:rPr>
        <w:t>-$</w:t>
      </w:r>
      <w:r w:rsidR="00F37DD2" w:rsidRPr="00977999">
        <w:rPr>
          <w:rFonts w:ascii="Aptos" w:hAnsi="Aptos"/>
        </w:rPr>
        <w:t>8</w:t>
      </w:r>
      <w:r w:rsidR="00A12F85" w:rsidRPr="00977999">
        <w:rPr>
          <w:rFonts w:ascii="Aptos" w:hAnsi="Aptos"/>
        </w:rPr>
        <w:t xml:space="preserve">50, we will price </w:t>
      </w:r>
      <w:proofErr w:type="spellStart"/>
      <w:r w:rsidR="00A12F85" w:rsidRPr="00977999">
        <w:rPr>
          <w:rFonts w:ascii="Aptos" w:hAnsi="Aptos"/>
        </w:rPr>
        <w:t>TerraProbe</w:t>
      </w:r>
      <w:proofErr w:type="spellEnd"/>
      <w:r w:rsidR="00A12F85" w:rsidRPr="00977999">
        <w:rPr>
          <w:rFonts w:ascii="Aptos" w:hAnsi="Aptos"/>
        </w:rPr>
        <w:t xml:space="preserve"> between $</w:t>
      </w:r>
      <w:r w:rsidR="0077646E" w:rsidRPr="00977999">
        <w:rPr>
          <w:rFonts w:ascii="Aptos" w:hAnsi="Aptos"/>
        </w:rPr>
        <w:t>1000</w:t>
      </w:r>
      <w:r w:rsidR="00A12F85" w:rsidRPr="00977999">
        <w:rPr>
          <w:rFonts w:ascii="Aptos" w:hAnsi="Aptos"/>
        </w:rPr>
        <w:t>-$</w:t>
      </w:r>
      <w:r w:rsidR="0077646E" w:rsidRPr="00977999">
        <w:rPr>
          <w:rFonts w:ascii="Aptos" w:hAnsi="Aptos"/>
        </w:rPr>
        <w:t>1100</w:t>
      </w:r>
      <w:r w:rsidR="00A12F85" w:rsidRPr="00977999">
        <w:rPr>
          <w:rFonts w:ascii="Aptos" w:hAnsi="Aptos"/>
        </w:rPr>
        <w:t>, making it an accessible and cost-effective solution for small and medium-acreage farmers.</w:t>
      </w:r>
    </w:p>
    <w:p w14:paraId="2A26F553" w14:textId="77777777" w:rsidR="00A12F85" w:rsidRPr="00977999" w:rsidRDefault="00A12F85" w:rsidP="00A12F85">
      <w:pPr>
        <w:pStyle w:val="paragraph"/>
        <w:spacing w:before="0" w:beforeAutospacing="0" w:after="0" w:afterAutospacing="0"/>
        <w:ind w:firstLine="720"/>
        <w:jc w:val="both"/>
        <w:rPr>
          <w:rFonts w:ascii="Aptos" w:hAnsi="Aptos"/>
        </w:rPr>
      </w:pPr>
    </w:p>
    <w:p w14:paraId="3868B857" w14:textId="77777777" w:rsidR="00A12F85" w:rsidRPr="00977999" w:rsidRDefault="00A12F85" w:rsidP="00A12F85">
      <w:pPr>
        <w:pStyle w:val="paragraph"/>
        <w:spacing w:before="0" w:beforeAutospacing="0" w:after="0" w:afterAutospacing="0"/>
        <w:ind w:firstLine="720"/>
        <w:jc w:val="both"/>
        <w:rPr>
          <w:rFonts w:ascii="Aptos" w:hAnsi="Aptos"/>
        </w:rPr>
      </w:pPr>
      <w:r w:rsidRPr="00977999">
        <w:rPr>
          <w:rFonts w:ascii="Aptos" w:hAnsi="Aptos"/>
        </w:rPr>
        <w:t>To ensure sustained revenue and customer retention, we will leverage a service-based model with two key streams:</w:t>
      </w:r>
    </w:p>
    <w:p w14:paraId="21D83FB4" w14:textId="77777777" w:rsidR="00F27F40" w:rsidRPr="00977999" w:rsidRDefault="00F27F40" w:rsidP="00A12F85">
      <w:pPr>
        <w:pStyle w:val="paragraph"/>
        <w:spacing w:before="0" w:beforeAutospacing="0" w:after="0" w:afterAutospacing="0"/>
        <w:ind w:firstLine="720"/>
        <w:jc w:val="both"/>
        <w:rPr>
          <w:rFonts w:ascii="Aptos" w:hAnsi="Aptos"/>
        </w:rPr>
      </w:pPr>
    </w:p>
    <w:p w14:paraId="1D2FFB06" w14:textId="7777851C" w:rsidR="00A12F85" w:rsidRPr="00977999" w:rsidRDefault="00E67A43" w:rsidP="00290326">
      <w:pPr>
        <w:pStyle w:val="paragraph"/>
        <w:numPr>
          <w:ilvl w:val="0"/>
          <w:numId w:val="16"/>
        </w:numPr>
        <w:spacing w:before="0" w:beforeAutospacing="0" w:after="0" w:afterAutospacing="0"/>
        <w:jc w:val="both"/>
        <w:rPr>
          <w:rFonts w:ascii="Aptos" w:hAnsi="Aptos"/>
        </w:rPr>
      </w:pPr>
      <w:r w:rsidRPr="00977999">
        <w:rPr>
          <w:rFonts w:ascii="Aptos" w:hAnsi="Aptos"/>
        </w:rPr>
        <w:t>Modular</w:t>
      </w:r>
      <w:r w:rsidR="00A12F85" w:rsidRPr="00977999">
        <w:rPr>
          <w:rFonts w:ascii="Aptos" w:hAnsi="Aptos"/>
        </w:rPr>
        <w:t xml:space="preserve"> Inner Tubes – These replaceable storage units house soil samples within the robot and will be sold as recurring </w:t>
      </w:r>
      <w:r w:rsidRPr="00977999">
        <w:rPr>
          <w:rFonts w:ascii="Aptos" w:hAnsi="Aptos"/>
        </w:rPr>
        <w:t>items to test multiple times</w:t>
      </w:r>
      <w:r w:rsidR="00A12F85" w:rsidRPr="00977999">
        <w:rPr>
          <w:rFonts w:ascii="Aptos" w:hAnsi="Aptos"/>
        </w:rPr>
        <w:t>.</w:t>
      </w:r>
    </w:p>
    <w:p w14:paraId="54BDC608" w14:textId="175204BC" w:rsidR="00A12F85" w:rsidRPr="00977999" w:rsidRDefault="00A12F85" w:rsidP="00290326">
      <w:pPr>
        <w:pStyle w:val="paragraph"/>
        <w:numPr>
          <w:ilvl w:val="0"/>
          <w:numId w:val="16"/>
        </w:numPr>
        <w:spacing w:before="0" w:beforeAutospacing="0" w:after="0" w:afterAutospacing="0"/>
        <w:jc w:val="both"/>
        <w:rPr>
          <w:rFonts w:ascii="Aptos" w:hAnsi="Aptos"/>
        </w:rPr>
      </w:pPr>
      <w:r w:rsidRPr="00977999">
        <w:rPr>
          <w:rFonts w:ascii="Aptos" w:hAnsi="Aptos"/>
        </w:rPr>
        <w:t>Analytics Subscription – Farmers can access real-time soil health insights through our integrated software platform, offering actionable data for precision agriculture.</w:t>
      </w:r>
    </w:p>
    <w:p w14:paraId="636819BC" w14:textId="77777777" w:rsidR="00A12F85" w:rsidRPr="00977999" w:rsidRDefault="00A12F85" w:rsidP="00A12F85">
      <w:pPr>
        <w:pStyle w:val="paragraph"/>
        <w:spacing w:before="0" w:beforeAutospacing="0" w:after="0" w:afterAutospacing="0"/>
        <w:ind w:left="1080"/>
        <w:jc w:val="both"/>
        <w:rPr>
          <w:rFonts w:ascii="Aptos" w:hAnsi="Aptos"/>
        </w:rPr>
      </w:pPr>
    </w:p>
    <w:p w14:paraId="5E749CF6" w14:textId="38245EF8" w:rsidR="00EC5186" w:rsidRPr="00977999" w:rsidRDefault="00A12F85" w:rsidP="00F27F40">
      <w:pPr>
        <w:pStyle w:val="paragraph"/>
        <w:spacing w:before="0" w:beforeAutospacing="0" w:after="0" w:afterAutospacing="0"/>
        <w:ind w:firstLine="720"/>
        <w:jc w:val="both"/>
        <w:rPr>
          <w:rFonts w:ascii="Aptos" w:hAnsi="Aptos"/>
        </w:rPr>
      </w:pPr>
      <w:r w:rsidRPr="00977999">
        <w:rPr>
          <w:rFonts w:ascii="Aptos" w:hAnsi="Aptos"/>
        </w:rPr>
        <w:t xml:space="preserve">This strategy not only lowers the initial barrier to entry but also establishes a recurring revenue stream, ensuring long-term engagement with customers. By offering a competitively priced hardware solution alongside indispensable consumables and data services, we create a scalable go-to-market approach that aligns with the needs of small-scale farmers while positioning </w:t>
      </w:r>
      <w:proofErr w:type="spellStart"/>
      <w:r w:rsidRPr="00977999">
        <w:rPr>
          <w:rFonts w:ascii="Aptos" w:hAnsi="Aptos"/>
        </w:rPr>
        <w:t>TerraProbe</w:t>
      </w:r>
      <w:proofErr w:type="spellEnd"/>
      <w:r w:rsidRPr="00977999">
        <w:rPr>
          <w:rFonts w:ascii="Aptos" w:hAnsi="Aptos"/>
        </w:rPr>
        <w:t xml:space="preserve"> as a cost-efficient, high-value investment in soil testing. Further economic projections and financial modeling are detailed in the Economic Analysis section below</w:t>
      </w:r>
      <w:r w:rsidR="00F27F40" w:rsidRPr="00977999">
        <w:rPr>
          <w:rFonts w:ascii="Aptos" w:hAnsi="Aptos"/>
        </w:rPr>
        <w:t xml:space="preserve"> </w:t>
      </w:r>
      <w:r w:rsidR="004D4B2C" w:rsidRPr="00977999">
        <w:rPr>
          <w:rFonts w:ascii="Aptos" w:hAnsi="Aptos"/>
        </w:rPr>
        <w:t>(</w:t>
      </w:r>
      <w:r w:rsidR="00776480" w:rsidRPr="00977999">
        <w:rPr>
          <w:rFonts w:ascii="Aptos" w:hAnsi="Aptos"/>
        </w:rPr>
        <w:t>Additionally, r</w:t>
      </w:r>
      <w:r w:rsidR="004D4B2C" w:rsidRPr="00977999">
        <w:rPr>
          <w:rFonts w:ascii="Aptos" w:hAnsi="Aptos"/>
        </w:rPr>
        <w:t>efer to Appendix A.2 for more details</w:t>
      </w:r>
      <w:r w:rsidR="00776480" w:rsidRPr="00977999">
        <w:rPr>
          <w:rFonts w:ascii="Aptos" w:hAnsi="Aptos"/>
        </w:rPr>
        <w:t xml:space="preserve"> on Market Analysis</w:t>
      </w:r>
      <w:r w:rsidR="004C725B" w:rsidRPr="00977999">
        <w:rPr>
          <w:rFonts w:ascii="Aptos" w:hAnsi="Aptos"/>
        </w:rPr>
        <w:t>).</w:t>
      </w:r>
    </w:p>
    <w:p w14:paraId="4AAC3C74" w14:textId="79B70B06" w:rsidR="00207ED1" w:rsidRPr="00977999" w:rsidRDefault="00C035C1" w:rsidP="00290326">
      <w:pPr>
        <w:pStyle w:val="Heading1"/>
        <w:numPr>
          <w:ilvl w:val="0"/>
          <w:numId w:val="12"/>
        </w:numPr>
        <w:rPr>
          <w:rFonts w:hint="eastAsia"/>
          <w:b/>
          <w:color w:val="auto"/>
          <w:sz w:val="32"/>
          <w:szCs w:val="32"/>
        </w:rPr>
      </w:pPr>
      <w:bookmarkStart w:id="10" w:name="_Toc196766854"/>
      <w:r>
        <w:rPr>
          <w:b/>
          <w:color w:val="auto"/>
          <w:sz w:val="32"/>
          <w:szCs w:val="32"/>
        </w:rPr>
        <w:t xml:space="preserve">Final </w:t>
      </w:r>
      <w:r w:rsidR="00074D71" w:rsidRPr="00977999">
        <w:rPr>
          <w:b/>
          <w:color w:val="auto"/>
          <w:sz w:val="32"/>
          <w:szCs w:val="32"/>
        </w:rPr>
        <w:t>System Design</w:t>
      </w:r>
      <w:bookmarkEnd w:id="10"/>
    </w:p>
    <w:p w14:paraId="6950DCE9" w14:textId="77777777" w:rsidR="00BF7427" w:rsidRDefault="00BF7427" w:rsidP="006A1C8D">
      <w:pPr>
        <w:pStyle w:val="paragraph"/>
        <w:spacing w:before="0" w:beforeAutospacing="0" w:after="0" w:afterAutospacing="0"/>
        <w:jc w:val="both"/>
        <w:rPr>
          <w:rFonts w:ascii="Aptos" w:hAnsi="Aptos"/>
        </w:rPr>
      </w:pPr>
    </w:p>
    <w:p w14:paraId="4C29459F" w14:textId="47A32E40" w:rsidR="00BF7427" w:rsidRDefault="00BF7427" w:rsidP="00BF7427">
      <w:pPr>
        <w:pStyle w:val="paragraph"/>
        <w:spacing w:before="0" w:beforeAutospacing="0" w:after="0" w:afterAutospacing="0"/>
        <w:ind w:firstLine="720"/>
        <w:jc w:val="both"/>
        <w:rPr>
          <w:rFonts w:ascii="Aptos" w:hAnsi="Aptos"/>
          <w:color w:val="FF0000"/>
        </w:rPr>
      </w:pPr>
      <w:r w:rsidRPr="00BF7427">
        <w:rPr>
          <w:rFonts w:ascii="Aptos" w:hAnsi="Aptos"/>
          <w:color w:val="FF0000"/>
        </w:rPr>
        <w:t>The final prototype was developed with the goal of meeting key functional requirements that would ensure practicality, performance, and affordability for end users. Critical features</w:t>
      </w:r>
      <w:r w:rsidRPr="00C9401F">
        <w:rPr>
          <w:rFonts w:ascii="Aptos" w:hAnsi="Aptos"/>
          <w:color w:val="FF0000"/>
        </w:rPr>
        <w:t xml:space="preserve"> for </w:t>
      </w:r>
      <w:proofErr w:type="spellStart"/>
      <w:r w:rsidRPr="00C9401F">
        <w:rPr>
          <w:rFonts w:ascii="Aptos" w:hAnsi="Aptos"/>
          <w:color w:val="FF0000"/>
        </w:rPr>
        <w:t>TerraProbe</w:t>
      </w:r>
      <w:proofErr w:type="spellEnd"/>
      <w:r w:rsidRPr="00C9401F">
        <w:rPr>
          <w:rFonts w:ascii="Aptos" w:hAnsi="Aptos"/>
          <w:color w:val="FF0000"/>
        </w:rPr>
        <w:t xml:space="preserve">, derived from bottlenecks in existing solutions, </w:t>
      </w:r>
      <w:r w:rsidRPr="00BF7427">
        <w:rPr>
          <w:rFonts w:ascii="Aptos" w:hAnsi="Aptos"/>
          <w:color w:val="FF0000"/>
        </w:rPr>
        <w:t>included portability for field use, motorized operation to reduce user fatigue, and a dual auger-core sampling mechanism to extract soil samples at multiple depths. The system was also expected to handle varying soil types and compactness levels, while integrating a motor control system capable of consistent rotational force. Additionally, the prototype incorporated an NPK sensor for real-time soil nutrient analysis and a dashboard machine learning model to provide accurate field insights. The table below summarizes the targeted versus actual performance metrics for the final system.</w:t>
      </w:r>
    </w:p>
    <w:p w14:paraId="313D7A9C" w14:textId="77777777" w:rsidR="008451E7" w:rsidRDefault="008451E7" w:rsidP="00BF7427">
      <w:pPr>
        <w:pStyle w:val="paragraph"/>
        <w:spacing w:before="0" w:beforeAutospacing="0" w:after="0" w:afterAutospacing="0"/>
        <w:ind w:firstLine="720"/>
        <w:jc w:val="both"/>
        <w:rPr>
          <w:rFonts w:ascii="Aptos" w:hAnsi="Aptos"/>
          <w:color w:val="FF0000"/>
        </w:rPr>
      </w:pPr>
    </w:p>
    <w:p w14:paraId="69731850" w14:textId="6FE16262" w:rsidR="008451E7" w:rsidRPr="00BF3A5B" w:rsidRDefault="008451E7" w:rsidP="00BF3A5B">
      <w:pPr>
        <w:pStyle w:val="paragraph"/>
        <w:spacing w:before="0" w:beforeAutospacing="0" w:after="0" w:afterAutospacing="0"/>
        <w:jc w:val="center"/>
        <w:rPr>
          <w:rFonts w:ascii="Aptos" w:hAnsi="Aptos"/>
          <w:b/>
          <w:bCs/>
          <w:color w:val="FF0000"/>
        </w:rPr>
      </w:pPr>
      <w:r w:rsidRPr="00BF3A5B">
        <w:rPr>
          <w:rFonts w:ascii="Aptos" w:hAnsi="Aptos"/>
          <w:b/>
          <w:bCs/>
          <w:color w:val="FF0000"/>
        </w:rPr>
        <w:t xml:space="preserve">Table 1: </w:t>
      </w:r>
      <w:r w:rsidR="00BF3A5B" w:rsidRPr="00BF3A5B">
        <w:rPr>
          <w:rFonts w:ascii="Aptos" w:hAnsi="Aptos"/>
          <w:b/>
          <w:bCs/>
          <w:color w:val="FF0000"/>
        </w:rPr>
        <w:t>Comparison of Target vs. Actual Functional Performance</w:t>
      </w:r>
    </w:p>
    <w:p w14:paraId="4FDBFCFE" w14:textId="77777777" w:rsidR="00BF7427" w:rsidRPr="00C9401F" w:rsidRDefault="00BF7427" w:rsidP="00BF7427">
      <w:pPr>
        <w:pStyle w:val="paragraph"/>
        <w:spacing w:before="0" w:beforeAutospacing="0" w:after="0" w:afterAutospacing="0"/>
        <w:ind w:firstLine="720"/>
        <w:jc w:val="both"/>
        <w:rPr>
          <w:rFonts w:ascii="Aptos" w:hAnsi="Aptos"/>
          <w:color w:val="FF0000"/>
        </w:rPr>
      </w:pPr>
    </w:p>
    <w:tbl>
      <w:tblPr>
        <w:tblStyle w:val="TableGrid"/>
        <w:tblW w:w="0" w:type="auto"/>
        <w:tblLook w:val="04A0" w:firstRow="1" w:lastRow="0" w:firstColumn="1" w:lastColumn="0" w:noHBand="0" w:noVBand="1"/>
      </w:tblPr>
      <w:tblGrid>
        <w:gridCol w:w="3116"/>
        <w:gridCol w:w="3117"/>
        <w:gridCol w:w="3117"/>
      </w:tblGrid>
      <w:tr w:rsidR="00C9401F" w:rsidRPr="00C9401F" w14:paraId="01B0147A" w14:textId="77777777" w:rsidTr="00BF7427">
        <w:tc>
          <w:tcPr>
            <w:tcW w:w="3116" w:type="dxa"/>
          </w:tcPr>
          <w:p w14:paraId="479E5BB5" w14:textId="59A956D8" w:rsidR="00BF7427" w:rsidRPr="00C9401F" w:rsidRDefault="00BF7427" w:rsidP="00BF7427">
            <w:pPr>
              <w:pStyle w:val="paragraph"/>
              <w:spacing w:before="0" w:beforeAutospacing="0" w:after="0" w:afterAutospacing="0"/>
              <w:jc w:val="both"/>
              <w:rPr>
                <w:rFonts w:ascii="Aptos" w:hAnsi="Aptos"/>
                <w:b/>
                <w:bCs/>
                <w:color w:val="FF0000"/>
              </w:rPr>
            </w:pPr>
            <w:r w:rsidRPr="00C9401F">
              <w:rPr>
                <w:rFonts w:ascii="Aptos" w:hAnsi="Aptos"/>
                <w:b/>
                <w:bCs/>
                <w:color w:val="FF0000"/>
              </w:rPr>
              <w:t>Requirement</w:t>
            </w:r>
          </w:p>
        </w:tc>
        <w:tc>
          <w:tcPr>
            <w:tcW w:w="3117" w:type="dxa"/>
          </w:tcPr>
          <w:p w14:paraId="21311363" w14:textId="57B10250" w:rsidR="00BF7427" w:rsidRPr="00C9401F" w:rsidRDefault="00BF7427" w:rsidP="00BF7427">
            <w:pPr>
              <w:pStyle w:val="paragraph"/>
              <w:spacing w:before="0" w:beforeAutospacing="0" w:after="0" w:afterAutospacing="0"/>
              <w:jc w:val="both"/>
              <w:rPr>
                <w:rFonts w:ascii="Aptos" w:hAnsi="Aptos"/>
                <w:b/>
                <w:bCs/>
                <w:color w:val="FF0000"/>
              </w:rPr>
            </w:pPr>
            <w:r w:rsidRPr="00C9401F">
              <w:rPr>
                <w:rFonts w:ascii="Aptos" w:hAnsi="Aptos"/>
                <w:b/>
                <w:bCs/>
                <w:color w:val="FF0000"/>
              </w:rPr>
              <w:t>Target</w:t>
            </w:r>
          </w:p>
        </w:tc>
        <w:tc>
          <w:tcPr>
            <w:tcW w:w="3117" w:type="dxa"/>
          </w:tcPr>
          <w:p w14:paraId="72C16E44" w14:textId="742466D9" w:rsidR="00BF7427" w:rsidRPr="00C9401F" w:rsidRDefault="00BF7427" w:rsidP="00BF7427">
            <w:pPr>
              <w:pStyle w:val="paragraph"/>
              <w:spacing w:before="0" w:beforeAutospacing="0" w:after="0" w:afterAutospacing="0"/>
              <w:jc w:val="both"/>
              <w:rPr>
                <w:rFonts w:ascii="Aptos" w:hAnsi="Aptos"/>
                <w:b/>
                <w:bCs/>
                <w:color w:val="FF0000"/>
              </w:rPr>
            </w:pPr>
            <w:r w:rsidRPr="00C9401F">
              <w:rPr>
                <w:rFonts w:ascii="Aptos" w:hAnsi="Aptos"/>
                <w:b/>
                <w:bCs/>
                <w:color w:val="FF0000"/>
              </w:rPr>
              <w:t>Actual</w:t>
            </w:r>
          </w:p>
        </w:tc>
      </w:tr>
      <w:tr w:rsidR="00C9401F" w:rsidRPr="00C9401F" w14:paraId="19FB3DD5" w14:textId="77777777" w:rsidTr="00BF7427">
        <w:tc>
          <w:tcPr>
            <w:tcW w:w="3116" w:type="dxa"/>
          </w:tcPr>
          <w:p w14:paraId="5B0E43D7" w14:textId="27A35B61" w:rsidR="00BF7427" w:rsidRPr="00C9401F" w:rsidRDefault="00BF7427" w:rsidP="0042774F">
            <w:pPr>
              <w:pStyle w:val="paragraph"/>
              <w:spacing w:before="0" w:beforeAutospacing="0" w:after="0" w:afterAutospacing="0"/>
              <w:rPr>
                <w:rFonts w:ascii="Aptos" w:hAnsi="Aptos"/>
                <w:color w:val="FF0000"/>
              </w:rPr>
            </w:pPr>
            <w:r w:rsidRPr="00C9401F">
              <w:rPr>
                <w:rFonts w:ascii="Aptos" w:hAnsi="Aptos"/>
                <w:color w:val="FF0000"/>
              </w:rPr>
              <w:t>Portability</w:t>
            </w:r>
          </w:p>
        </w:tc>
        <w:tc>
          <w:tcPr>
            <w:tcW w:w="3117" w:type="dxa"/>
          </w:tcPr>
          <w:p w14:paraId="4D4D7FCD" w14:textId="3EF9F592" w:rsidR="00BF7427" w:rsidRPr="00C9401F" w:rsidRDefault="00BF7427" w:rsidP="0042774F">
            <w:pPr>
              <w:pStyle w:val="paragraph"/>
              <w:spacing w:before="0" w:beforeAutospacing="0" w:after="0" w:afterAutospacing="0"/>
              <w:rPr>
                <w:rFonts w:ascii="Aptos" w:hAnsi="Aptos"/>
                <w:color w:val="FF0000"/>
              </w:rPr>
            </w:pPr>
            <w:r w:rsidRPr="00C9401F">
              <w:rPr>
                <w:rFonts w:ascii="Aptos" w:hAnsi="Aptos"/>
                <w:color w:val="FF0000"/>
              </w:rPr>
              <w:t>&lt;</w:t>
            </w:r>
            <w:r w:rsidR="0042774F" w:rsidRPr="00C9401F">
              <w:rPr>
                <w:rFonts w:ascii="Aptos" w:hAnsi="Aptos"/>
                <w:color w:val="FF0000"/>
              </w:rPr>
              <w:t xml:space="preserve"> 25 kg, compact</w:t>
            </w:r>
          </w:p>
        </w:tc>
        <w:tc>
          <w:tcPr>
            <w:tcW w:w="3117" w:type="dxa"/>
          </w:tcPr>
          <w:p w14:paraId="312CAD25" w14:textId="34D25ED5" w:rsidR="00BF7427" w:rsidRPr="00C9401F" w:rsidRDefault="0042774F" w:rsidP="0042774F">
            <w:pPr>
              <w:pStyle w:val="paragraph"/>
              <w:spacing w:before="0" w:beforeAutospacing="0" w:after="0" w:afterAutospacing="0"/>
              <w:rPr>
                <w:rFonts w:ascii="Aptos" w:hAnsi="Aptos"/>
                <w:color w:val="FF0000"/>
              </w:rPr>
            </w:pPr>
            <w:r w:rsidRPr="00C9401F">
              <w:rPr>
                <w:rFonts w:ascii="Aptos" w:hAnsi="Aptos"/>
                <w:color w:val="FF0000"/>
              </w:rPr>
              <w:t>11.8 kg, 9” x 12” x 16.5”</w:t>
            </w:r>
          </w:p>
        </w:tc>
      </w:tr>
      <w:tr w:rsidR="00C9401F" w:rsidRPr="00C9401F" w14:paraId="71BC1344" w14:textId="77777777" w:rsidTr="00BF7427">
        <w:tc>
          <w:tcPr>
            <w:tcW w:w="3116" w:type="dxa"/>
          </w:tcPr>
          <w:p w14:paraId="567FE29A" w14:textId="10FBC326" w:rsidR="00BF7427" w:rsidRPr="00C9401F" w:rsidRDefault="0042774F" w:rsidP="0042774F">
            <w:pPr>
              <w:pStyle w:val="paragraph"/>
              <w:spacing w:before="0" w:beforeAutospacing="0" w:after="0" w:afterAutospacing="0"/>
              <w:rPr>
                <w:rFonts w:ascii="Aptos" w:hAnsi="Aptos"/>
                <w:color w:val="FF0000"/>
              </w:rPr>
            </w:pPr>
            <w:r w:rsidRPr="00C9401F">
              <w:rPr>
                <w:rFonts w:ascii="Aptos" w:hAnsi="Aptos"/>
                <w:color w:val="FF0000"/>
              </w:rPr>
              <w:t>Motorized Operation</w:t>
            </w:r>
          </w:p>
        </w:tc>
        <w:tc>
          <w:tcPr>
            <w:tcW w:w="3117" w:type="dxa"/>
          </w:tcPr>
          <w:p w14:paraId="03252011" w14:textId="3FA069E5" w:rsidR="00BF7427" w:rsidRPr="00C9401F" w:rsidRDefault="0042774F" w:rsidP="0042774F">
            <w:pPr>
              <w:pStyle w:val="paragraph"/>
              <w:spacing w:before="0" w:beforeAutospacing="0" w:after="0" w:afterAutospacing="0"/>
              <w:rPr>
                <w:rFonts w:ascii="Aptos" w:hAnsi="Aptos"/>
                <w:color w:val="FF0000"/>
              </w:rPr>
            </w:pPr>
            <w:r w:rsidRPr="00C9401F">
              <w:rPr>
                <w:rFonts w:ascii="Aptos" w:hAnsi="Aptos"/>
                <w:color w:val="FF0000"/>
              </w:rPr>
              <w:t>Run independently without user effort</w:t>
            </w:r>
          </w:p>
        </w:tc>
        <w:tc>
          <w:tcPr>
            <w:tcW w:w="3117" w:type="dxa"/>
          </w:tcPr>
          <w:p w14:paraId="424BD1CA" w14:textId="2FC64DA5" w:rsidR="00BF7427" w:rsidRPr="00C9401F" w:rsidRDefault="0042774F" w:rsidP="0042774F">
            <w:pPr>
              <w:pStyle w:val="paragraph"/>
              <w:spacing w:before="0" w:beforeAutospacing="0" w:after="0" w:afterAutospacing="0"/>
              <w:rPr>
                <w:rFonts w:ascii="Aptos" w:hAnsi="Aptos"/>
                <w:color w:val="FF0000"/>
              </w:rPr>
            </w:pPr>
            <w:r w:rsidRPr="00C9401F">
              <w:rPr>
                <w:rFonts w:ascii="Aptos" w:hAnsi="Aptos"/>
                <w:color w:val="FF0000"/>
              </w:rPr>
              <w:t>Has Motorized Operation but requires user supervision and careful assembly</w:t>
            </w:r>
          </w:p>
        </w:tc>
      </w:tr>
      <w:tr w:rsidR="00C9401F" w:rsidRPr="00C9401F" w14:paraId="713EE50E" w14:textId="77777777" w:rsidTr="00BF7427">
        <w:tc>
          <w:tcPr>
            <w:tcW w:w="3116" w:type="dxa"/>
          </w:tcPr>
          <w:p w14:paraId="573C0339" w14:textId="605FA600" w:rsidR="00BF7427" w:rsidRPr="00C9401F" w:rsidRDefault="00C14D0D" w:rsidP="0042774F">
            <w:pPr>
              <w:pStyle w:val="paragraph"/>
              <w:spacing w:before="0" w:beforeAutospacing="0" w:after="0" w:afterAutospacing="0"/>
              <w:rPr>
                <w:rFonts w:ascii="Aptos" w:hAnsi="Aptos"/>
                <w:color w:val="FF0000"/>
              </w:rPr>
            </w:pPr>
            <w:r w:rsidRPr="00C9401F">
              <w:rPr>
                <w:rFonts w:ascii="Aptos" w:hAnsi="Aptos"/>
                <w:color w:val="FF0000"/>
              </w:rPr>
              <w:t>Auger/Core Sampling Mechanism</w:t>
            </w:r>
          </w:p>
        </w:tc>
        <w:tc>
          <w:tcPr>
            <w:tcW w:w="3117" w:type="dxa"/>
          </w:tcPr>
          <w:p w14:paraId="345494B9" w14:textId="11C8B3A5" w:rsidR="00BF7427" w:rsidRPr="00C9401F" w:rsidRDefault="00C14D0D" w:rsidP="0042774F">
            <w:pPr>
              <w:pStyle w:val="paragraph"/>
              <w:spacing w:before="0" w:beforeAutospacing="0" w:after="0" w:afterAutospacing="0"/>
              <w:rPr>
                <w:rFonts w:ascii="Aptos" w:hAnsi="Aptos"/>
                <w:color w:val="FF0000"/>
              </w:rPr>
            </w:pPr>
            <w:r w:rsidRPr="00C9401F">
              <w:rPr>
                <w:rFonts w:ascii="Aptos" w:hAnsi="Aptos"/>
                <w:color w:val="FF0000"/>
              </w:rPr>
              <w:t>Sample down to 12 inches</w:t>
            </w:r>
          </w:p>
        </w:tc>
        <w:tc>
          <w:tcPr>
            <w:tcW w:w="3117" w:type="dxa"/>
          </w:tcPr>
          <w:p w14:paraId="2BDA5014" w14:textId="46264BEA" w:rsidR="00BF7427" w:rsidRPr="00C9401F" w:rsidRDefault="00C14D0D" w:rsidP="0042774F">
            <w:pPr>
              <w:pStyle w:val="paragraph"/>
              <w:spacing w:before="0" w:beforeAutospacing="0" w:after="0" w:afterAutospacing="0"/>
              <w:rPr>
                <w:rFonts w:ascii="Aptos" w:hAnsi="Aptos"/>
                <w:color w:val="FF0000"/>
              </w:rPr>
            </w:pPr>
            <w:r w:rsidRPr="00C9401F">
              <w:rPr>
                <w:rFonts w:ascii="Aptos" w:hAnsi="Aptos"/>
                <w:color w:val="FF0000"/>
              </w:rPr>
              <w:t>Sample down to 6.5 inches</w:t>
            </w:r>
          </w:p>
        </w:tc>
      </w:tr>
      <w:tr w:rsidR="00C9401F" w:rsidRPr="00C9401F" w14:paraId="376D0CD1" w14:textId="77777777" w:rsidTr="00BF7427">
        <w:tc>
          <w:tcPr>
            <w:tcW w:w="3116" w:type="dxa"/>
          </w:tcPr>
          <w:p w14:paraId="14E64978" w14:textId="193547B5" w:rsidR="00BF7427" w:rsidRPr="00C9401F" w:rsidRDefault="00C14D0D" w:rsidP="0042774F">
            <w:pPr>
              <w:pStyle w:val="paragraph"/>
              <w:spacing w:before="0" w:beforeAutospacing="0" w:after="0" w:afterAutospacing="0"/>
              <w:rPr>
                <w:rFonts w:ascii="Aptos" w:hAnsi="Aptos"/>
                <w:color w:val="FF0000"/>
              </w:rPr>
            </w:pPr>
            <w:r w:rsidRPr="00C9401F">
              <w:rPr>
                <w:rFonts w:ascii="Aptos" w:hAnsi="Aptos"/>
                <w:color w:val="FF0000"/>
              </w:rPr>
              <w:t>Depth Accessibility</w:t>
            </w:r>
          </w:p>
        </w:tc>
        <w:tc>
          <w:tcPr>
            <w:tcW w:w="3117" w:type="dxa"/>
          </w:tcPr>
          <w:p w14:paraId="619D2BFA" w14:textId="1B0C4A34" w:rsidR="00BF7427" w:rsidRPr="00C9401F" w:rsidRDefault="00C14D0D" w:rsidP="0042774F">
            <w:pPr>
              <w:pStyle w:val="paragraph"/>
              <w:spacing w:before="0" w:beforeAutospacing="0" w:after="0" w:afterAutospacing="0"/>
              <w:rPr>
                <w:rFonts w:ascii="Aptos" w:hAnsi="Aptos"/>
                <w:color w:val="FF0000"/>
              </w:rPr>
            </w:pPr>
            <w:r w:rsidRPr="00C9401F">
              <w:rPr>
                <w:rFonts w:ascii="Aptos" w:hAnsi="Aptos"/>
                <w:color w:val="FF0000"/>
              </w:rPr>
              <w:t>Distinct samples from 0-2 in, 2-4 in, 4-8 in, 8-12 in</w:t>
            </w:r>
          </w:p>
        </w:tc>
        <w:tc>
          <w:tcPr>
            <w:tcW w:w="3117" w:type="dxa"/>
          </w:tcPr>
          <w:p w14:paraId="65ACF62D" w14:textId="5B9DF027" w:rsidR="00BF7427" w:rsidRPr="00C9401F" w:rsidRDefault="00C14D0D" w:rsidP="0042774F">
            <w:pPr>
              <w:pStyle w:val="paragraph"/>
              <w:spacing w:before="0" w:beforeAutospacing="0" w:after="0" w:afterAutospacing="0"/>
              <w:rPr>
                <w:rFonts w:ascii="Aptos" w:hAnsi="Aptos"/>
                <w:color w:val="FF0000"/>
              </w:rPr>
            </w:pPr>
            <w:r w:rsidRPr="00C9401F">
              <w:rPr>
                <w:rFonts w:ascii="Aptos" w:hAnsi="Aptos"/>
                <w:color w:val="FF0000"/>
              </w:rPr>
              <w:t>Distinct samples obtained from 0-2 in, 2-4 in</w:t>
            </w:r>
          </w:p>
        </w:tc>
      </w:tr>
      <w:tr w:rsidR="00C9401F" w:rsidRPr="00C9401F" w14:paraId="67178D31" w14:textId="77777777" w:rsidTr="00BF7427">
        <w:tc>
          <w:tcPr>
            <w:tcW w:w="3116" w:type="dxa"/>
          </w:tcPr>
          <w:p w14:paraId="6D917A0D" w14:textId="07E485AE" w:rsidR="00BF7427" w:rsidRPr="00C9401F" w:rsidRDefault="00C14D0D" w:rsidP="0042774F">
            <w:pPr>
              <w:pStyle w:val="paragraph"/>
              <w:spacing w:before="0" w:beforeAutospacing="0" w:after="0" w:afterAutospacing="0"/>
              <w:rPr>
                <w:rFonts w:ascii="Aptos" w:hAnsi="Aptos"/>
                <w:color w:val="FF0000"/>
              </w:rPr>
            </w:pPr>
            <w:r w:rsidRPr="00C9401F">
              <w:rPr>
                <w:rFonts w:ascii="Aptos" w:hAnsi="Aptos"/>
                <w:color w:val="FF0000"/>
              </w:rPr>
              <w:t>Soil Type &amp; Compactness</w:t>
            </w:r>
          </w:p>
        </w:tc>
        <w:tc>
          <w:tcPr>
            <w:tcW w:w="3117" w:type="dxa"/>
          </w:tcPr>
          <w:p w14:paraId="0104338C" w14:textId="5B590D4D" w:rsidR="00BF7427" w:rsidRPr="00C9401F" w:rsidRDefault="00C14D0D" w:rsidP="0042774F">
            <w:pPr>
              <w:pStyle w:val="paragraph"/>
              <w:spacing w:before="0" w:beforeAutospacing="0" w:after="0" w:afterAutospacing="0"/>
              <w:rPr>
                <w:rFonts w:ascii="Aptos" w:hAnsi="Aptos"/>
                <w:color w:val="FF0000"/>
              </w:rPr>
            </w:pPr>
            <w:r w:rsidRPr="00C9401F">
              <w:rPr>
                <w:rFonts w:ascii="Aptos" w:hAnsi="Aptos"/>
                <w:color w:val="FF0000"/>
              </w:rPr>
              <w:t>Devices should be burrowed through different levels of soil compactness</w:t>
            </w:r>
          </w:p>
        </w:tc>
        <w:tc>
          <w:tcPr>
            <w:tcW w:w="3117" w:type="dxa"/>
          </w:tcPr>
          <w:p w14:paraId="193A27DA" w14:textId="2A82D5AE" w:rsidR="00BF7427" w:rsidRPr="00C9401F" w:rsidRDefault="00C14D0D" w:rsidP="0042774F">
            <w:pPr>
              <w:pStyle w:val="paragraph"/>
              <w:spacing w:before="0" w:beforeAutospacing="0" w:after="0" w:afterAutospacing="0"/>
              <w:rPr>
                <w:rFonts w:ascii="Aptos" w:hAnsi="Aptos"/>
                <w:color w:val="FF0000"/>
              </w:rPr>
            </w:pPr>
            <w:r w:rsidRPr="00C9401F">
              <w:rPr>
                <w:rFonts w:ascii="Aptos" w:hAnsi="Aptos"/>
                <w:color w:val="FF0000"/>
              </w:rPr>
              <w:t>Easily burrows through cohesive soil but not dry soil</w:t>
            </w:r>
          </w:p>
        </w:tc>
      </w:tr>
      <w:tr w:rsidR="00C14D0D" w:rsidRPr="00C9401F" w14:paraId="607CDE38" w14:textId="77777777" w:rsidTr="00BF7427">
        <w:tc>
          <w:tcPr>
            <w:tcW w:w="3116" w:type="dxa"/>
          </w:tcPr>
          <w:p w14:paraId="11E15F0E" w14:textId="46F0275A" w:rsidR="00C14D0D" w:rsidRPr="00C9401F" w:rsidRDefault="00C14D0D" w:rsidP="0042774F">
            <w:pPr>
              <w:pStyle w:val="paragraph"/>
              <w:spacing w:before="0" w:beforeAutospacing="0" w:after="0" w:afterAutospacing="0"/>
              <w:rPr>
                <w:rFonts w:ascii="Aptos" w:hAnsi="Aptos"/>
                <w:color w:val="FF0000"/>
              </w:rPr>
            </w:pPr>
            <w:r w:rsidRPr="00C9401F">
              <w:rPr>
                <w:rFonts w:ascii="Aptos" w:hAnsi="Aptos"/>
                <w:color w:val="FF0000"/>
              </w:rPr>
              <w:t>Motor Control</w:t>
            </w:r>
          </w:p>
        </w:tc>
        <w:tc>
          <w:tcPr>
            <w:tcW w:w="3117" w:type="dxa"/>
          </w:tcPr>
          <w:p w14:paraId="0E0856E8" w14:textId="378BFB44" w:rsidR="00C14D0D" w:rsidRPr="00C9401F" w:rsidRDefault="00C14D0D" w:rsidP="0042774F">
            <w:pPr>
              <w:pStyle w:val="paragraph"/>
              <w:spacing w:before="0" w:beforeAutospacing="0" w:after="0" w:afterAutospacing="0"/>
              <w:rPr>
                <w:rFonts w:ascii="Aptos" w:hAnsi="Aptos"/>
                <w:color w:val="FF0000"/>
              </w:rPr>
            </w:pPr>
            <w:r w:rsidRPr="00C9401F">
              <w:rPr>
                <w:rFonts w:ascii="Aptos" w:hAnsi="Aptos"/>
                <w:color w:val="FF0000"/>
              </w:rPr>
              <w:t>Provide a minimum of 30 RPM force</w:t>
            </w:r>
            <w:r w:rsidR="00463B85" w:rsidRPr="00C9401F">
              <w:rPr>
                <w:rFonts w:ascii="Aptos" w:hAnsi="Aptos"/>
                <w:color w:val="FF0000"/>
              </w:rPr>
              <w:t xml:space="preserve"> and 400 </w:t>
            </w:r>
            <w:proofErr w:type="spellStart"/>
            <w:r w:rsidR="00463B85" w:rsidRPr="00C9401F">
              <w:rPr>
                <w:rFonts w:ascii="Aptos" w:hAnsi="Aptos"/>
                <w:color w:val="FF0000"/>
              </w:rPr>
              <w:t>lbf</w:t>
            </w:r>
            <w:proofErr w:type="spellEnd"/>
            <w:r w:rsidR="00C9401F" w:rsidRPr="00C9401F">
              <w:rPr>
                <w:rFonts w:ascii="Aptos" w:hAnsi="Aptos"/>
                <w:color w:val="FF0000"/>
              </w:rPr>
              <w:t>.</w:t>
            </w:r>
          </w:p>
        </w:tc>
        <w:tc>
          <w:tcPr>
            <w:tcW w:w="3117" w:type="dxa"/>
          </w:tcPr>
          <w:p w14:paraId="70FACC4F" w14:textId="10333234" w:rsidR="00C14D0D" w:rsidRPr="00C9401F" w:rsidRDefault="00463B85" w:rsidP="0042774F">
            <w:pPr>
              <w:pStyle w:val="paragraph"/>
              <w:spacing w:before="0" w:beforeAutospacing="0" w:after="0" w:afterAutospacing="0"/>
              <w:rPr>
                <w:rFonts w:ascii="Aptos" w:hAnsi="Aptos"/>
                <w:color w:val="FF0000"/>
              </w:rPr>
            </w:pPr>
            <w:r w:rsidRPr="00C9401F">
              <w:rPr>
                <w:rFonts w:ascii="Aptos" w:hAnsi="Aptos"/>
                <w:color w:val="FF0000"/>
              </w:rPr>
              <w:t xml:space="preserve">Provides ~22.5 RPM and 120 </w:t>
            </w:r>
            <w:proofErr w:type="spellStart"/>
            <w:r w:rsidRPr="00C9401F">
              <w:rPr>
                <w:rFonts w:ascii="Aptos" w:hAnsi="Aptos"/>
                <w:color w:val="FF0000"/>
              </w:rPr>
              <w:t>lbf</w:t>
            </w:r>
            <w:proofErr w:type="spellEnd"/>
            <w:r w:rsidR="00C9401F" w:rsidRPr="00C9401F">
              <w:rPr>
                <w:rFonts w:ascii="Aptos" w:hAnsi="Aptos"/>
                <w:color w:val="FF0000"/>
              </w:rPr>
              <w:t>.</w:t>
            </w:r>
            <w:r w:rsidRPr="00C9401F">
              <w:rPr>
                <w:rFonts w:ascii="Aptos" w:hAnsi="Aptos"/>
                <w:color w:val="FF0000"/>
              </w:rPr>
              <w:t xml:space="preserve"> max Force</w:t>
            </w:r>
          </w:p>
        </w:tc>
      </w:tr>
      <w:tr w:rsidR="00C9401F" w:rsidRPr="00C9401F" w14:paraId="49659858" w14:textId="77777777" w:rsidTr="00BF7427">
        <w:tc>
          <w:tcPr>
            <w:tcW w:w="3116" w:type="dxa"/>
          </w:tcPr>
          <w:p w14:paraId="6B9AC404" w14:textId="691D3751" w:rsidR="00C9401F" w:rsidRPr="00C9401F" w:rsidRDefault="0014652A" w:rsidP="0042774F">
            <w:pPr>
              <w:pStyle w:val="paragraph"/>
              <w:spacing w:before="0" w:beforeAutospacing="0" w:after="0" w:afterAutospacing="0"/>
              <w:rPr>
                <w:rFonts w:ascii="Aptos" w:hAnsi="Aptos"/>
                <w:color w:val="FF0000"/>
              </w:rPr>
            </w:pPr>
            <w:r>
              <w:rPr>
                <w:rFonts w:ascii="Aptos" w:hAnsi="Aptos"/>
                <w:color w:val="FF0000"/>
              </w:rPr>
              <w:t>NPK Data Capture</w:t>
            </w:r>
          </w:p>
        </w:tc>
        <w:tc>
          <w:tcPr>
            <w:tcW w:w="3117" w:type="dxa"/>
          </w:tcPr>
          <w:p w14:paraId="2B5EB1DC" w14:textId="566C9D06" w:rsidR="00C9401F" w:rsidRPr="00C9401F" w:rsidRDefault="0014652A" w:rsidP="0042774F">
            <w:pPr>
              <w:pStyle w:val="paragraph"/>
              <w:spacing w:before="0" w:beforeAutospacing="0" w:after="0" w:afterAutospacing="0"/>
              <w:rPr>
                <w:rFonts w:ascii="Aptos" w:hAnsi="Aptos"/>
                <w:color w:val="FF0000"/>
              </w:rPr>
            </w:pPr>
            <w:r>
              <w:rPr>
                <w:rFonts w:ascii="Aptos" w:hAnsi="Aptos"/>
                <w:color w:val="FF0000"/>
              </w:rPr>
              <w:t>Read Values for Nitrogen, Phosphorous, Potassium</w:t>
            </w:r>
          </w:p>
        </w:tc>
        <w:tc>
          <w:tcPr>
            <w:tcW w:w="3117" w:type="dxa"/>
          </w:tcPr>
          <w:p w14:paraId="6ADA07AE" w14:textId="3C183540" w:rsidR="00C9401F" w:rsidRPr="00C9401F" w:rsidRDefault="0014652A" w:rsidP="0042774F">
            <w:pPr>
              <w:pStyle w:val="paragraph"/>
              <w:spacing w:before="0" w:beforeAutospacing="0" w:after="0" w:afterAutospacing="0"/>
              <w:rPr>
                <w:rFonts w:ascii="Aptos" w:hAnsi="Aptos"/>
                <w:color w:val="FF0000"/>
              </w:rPr>
            </w:pPr>
            <w:r>
              <w:rPr>
                <w:rFonts w:ascii="Aptos" w:hAnsi="Aptos"/>
                <w:color w:val="FF0000"/>
              </w:rPr>
              <w:t>Functions as intended and captures moisture as well</w:t>
            </w:r>
          </w:p>
        </w:tc>
      </w:tr>
      <w:tr w:rsidR="00C9401F" w:rsidRPr="00C9401F" w14:paraId="205CABA4" w14:textId="77777777" w:rsidTr="00BF7427">
        <w:tc>
          <w:tcPr>
            <w:tcW w:w="3116" w:type="dxa"/>
          </w:tcPr>
          <w:p w14:paraId="4EFBC4C1" w14:textId="71F5E5D2" w:rsidR="00C9401F" w:rsidRPr="00C9401F" w:rsidRDefault="0014652A" w:rsidP="0042774F">
            <w:pPr>
              <w:pStyle w:val="paragraph"/>
              <w:spacing w:before="0" w:beforeAutospacing="0" w:after="0" w:afterAutospacing="0"/>
              <w:rPr>
                <w:rFonts w:ascii="Aptos" w:hAnsi="Aptos"/>
                <w:color w:val="FF0000"/>
              </w:rPr>
            </w:pPr>
            <w:r>
              <w:rPr>
                <w:rFonts w:ascii="Aptos" w:hAnsi="Aptos"/>
                <w:color w:val="FF0000"/>
              </w:rPr>
              <w:t xml:space="preserve">Dashboard </w:t>
            </w:r>
            <w:r w:rsidR="00D65177">
              <w:rPr>
                <w:rFonts w:ascii="Aptos" w:hAnsi="Aptos"/>
                <w:color w:val="FF0000"/>
              </w:rPr>
              <w:t>&amp; Crop Recommendation</w:t>
            </w:r>
          </w:p>
        </w:tc>
        <w:tc>
          <w:tcPr>
            <w:tcW w:w="3117" w:type="dxa"/>
          </w:tcPr>
          <w:p w14:paraId="2BB7F875" w14:textId="60A31E45" w:rsidR="00C9401F" w:rsidRPr="00C9401F" w:rsidRDefault="00D65177" w:rsidP="00D65177">
            <w:pPr>
              <w:pStyle w:val="paragraph"/>
              <w:spacing w:before="0" w:beforeAutospacing="0" w:after="0" w:afterAutospacing="0"/>
              <w:rPr>
                <w:rFonts w:ascii="Aptos" w:hAnsi="Aptos"/>
                <w:color w:val="FF0000"/>
              </w:rPr>
            </w:pPr>
            <w:r>
              <w:rPr>
                <w:rFonts w:ascii="Aptos" w:hAnsi="Aptos"/>
                <w:color w:val="FF0000"/>
              </w:rPr>
              <w:t>&gt;85% Model Performance Accuracy and Dashboard Visualization</w:t>
            </w:r>
          </w:p>
        </w:tc>
        <w:tc>
          <w:tcPr>
            <w:tcW w:w="3117" w:type="dxa"/>
          </w:tcPr>
          <w:p w14:paraId="4BC359E6" w14:textId="784F4D30" w:rsidR="00C9401F" w:rsidRPr="00C9401F" w:rsidRDefault="00D65177" w:rsidP="0042774F">
            <w:pPr>
              <w:pStyle w:val="paragraph"/>
              <w:spacing w:before="0" w:beforeAutospacing="0" w:after="0" w:afterAutospacing="0"/>
              <w:rPr>
                <w:rFonts w:ascii="Aptos" w:hAnsi="Aptos"/>
                <w:color w:val="FF0000"/>
              </w:rPr>
            </w:pPr>
            <w:r>
              <w:rPr>
                <w:rFonts w:ascii="Aptos" w:hAnsi="Aptos"/>
                <w:color w:val="FF0000"/>
              </w:rPr>
              <w:t>92.2% Model Accuracy and Interactive User Dashboard Presented</w:t>
            </w:r>
          </w:p>
        </w:tc>
      </w:tr>
      <w:tr w:rsidR="00C9401F" w:rsidRPr="00C9401F" w14:paraId="0544E7B8" w14:textId="77777777" w:rsidTr="00BF7427">
        <w:tc>
          <w:tcPr>
            <w:tcW w:w="3116" w:type="dxa"/>
          </w:tcPr>
          <w:p w14:paraId="1A05AE23" w14:textId="6DBA480B" w:rsidR="00C9401F" w:rsidRPr="00C9401F" w:rsidRDefault="00695D79" w:rsidP="0042774F">
            <w:pPr>
              <w:pStyle w:val="paragraph"/>
              <w:spacing w:before="0" w:beforeAutospacing="0" w:after="0" w:afterAutospacing="0"/>
              <w:rPr>
                <w:rFonts w:ascii="Aptos" w:hAnsi="Aptos"/>
                <w:color w:val="FF0000"/>
              </w:rPr>
            </w:pPr>
            <w:r>
              <w:rPr>
                <w:rFonts w:ascii="Aptos" w:hAnsi="Aptos"/>
                <w:color w:val="FF0000"/>
              </w:rPr>
              <w:t>Cost Efficiency</w:t>
            </w:r>
          </w:p>
        </w:tc>
        <w:tc>
          <w:tcPr>
            <w:tcW w:w="3117" w:type="dxa"/>
          </w:tcPr>
          <w:p w14:paraId="66F637B3" w14:textId="7F284412" w:rsidR="00C9401F" w:rsidRPr="00C9401F" w:rsidRDefault="00695D79" w:rsidP="0042774F">
            <w:pPr>
              <w:pStyle w:val="paragraph"/>
              <w:spacing w:before="0" w:beforeAutospacing="0" w:after="0" w:afterAutospacing="0"/>
              <w:rPr>
                <w:rFonts w:ascii="Aptos" w:hAnsi="Aptos"/>
                <w:color w:val="FF0000"/>
              </w:rPr>
            </w:pPr>
            <w:r>
              <w:rPr>
                <w:rFonts w:ascii="Aptos" w:hAnsi="Aptos"/>
                <w:color w:val="FF0000"/>
              </w:rPr>
              <w:t>Prototype Development Cost from $600-1000, with sell price &lt;$1500</w:t>
            </w:r>
          </w:p>
        </w:tc>
        <w:tc>
          <w:tcPr>
            <w:tcW w:w="3117" w:type="dxa"/>
          </w:tcPr>
          <w:p w14:paraId="0EC3B6B5" w14:textId="42F4ADEC" w:rsidR="00C9401F" w:rsidRPr="00C9401F" w:rsidRDefault="00695D79" w:rsidP="0042774F">
            <w:pPr>
              <w:pStyle w:val="paragraph"/>
              <w:spacing w:before="0" w:beforeAutospacing="0" w:after="0" w:afterAutospacing="0"/>
              <w:rPr>
                <w:rFonts w:ascii="Aptos" w:hAnsi="Aptos"/>
                <w:color w:val="FF0000"/>
              </w:rPr>
            </w:pPr>
            <w:r>
              <w:rPr>
                <w:rFonts w:ascii="Aptos" w:hAnsi="Aptos"/>
                <w:color w:val="FF0000"/>
              </w:rPr>
              <w:t xml:space="preserve">Prototype Development cost </w:t>
            </w:r>
          </w:p>
        </w:tc>
      </w:tr>
    </w:tbl>
    <w:p w14:paraId="2F752127" w14:textId="77777777" w:rsidR="00BF7427" w:rsidRPr="00BF7427" w:rsidRDefault="00BF7427" w:rsidP="00BF7427">
      <w:pPr>
        <w:pStyle w:val="paragraph"/>
        <w:spacing w:before="0" w:beforeAutospacing="0" w:after="0" w:afterAutospacing="0"/>
        <w:ind w:firstLine="720"/>
        <w:jc w:val="both"/>
        <w:rPr>
          <w:rFonts w:ascii="Aptos" w:hAnsi="Aptos"/>
        </w:rPr>
      </w:pPr>
    </w:p>
    <w:p w14:paraId="0A5131A6" w14:textId="37050ACE" w:rsidR="00BE5C54" w:rsidRPr="0062638A" w:rsidRDefault="0062638A" w:rsidP="0062638A">
      <w:pPr>
        <w:pStyle w:val="paragraph"/>
        <w:spacing w:before="0" w:beforeAutospacing="0" w:after="0" w:afterAutospacing="0"/>
        <w:ind w:firstLine="720"/>
        <w:jc w:val="both"/>
        <w:rPr>
          <w:rFonts w:ascii="Aptos" w:hAnsi="Aptos"/>
          <w:color w:val="FF0000"/>
        </w:rPr>
      </w:pPr>
      <w:r w:rsidRPr="0062638A">
        <w:rPr>
          <w:rFonts w:ascii="Aptos" w:hAnsi="Aptos"/>
          <w:color w:val="FF0000"/>
        </w:rPr>
        <w:t xml:space="preserve">While the final prototype successfully met </w:t>
      </w:r>
      <w:proofErr w:type="gramStart"/>
      <w:r w:rsidRPr="0062638A">
        <w:rPr>
          <w:rFonts w:ascii="Aptos" w:hAnsi="Aptos"/>
          <w:color w:val="FF0000"/>
        </w:rPr>
        <w:t>the majority of</w:t>
      </w:r>
      <w:proofErr w:type="gramEnd"/>
      <w:r w:rsidRPr="0062638A">
        <w:rPr>
          <w:rFonts w:ascii="Aptos" w:hAnsi="Aptos"/>
          <w:color w:val="FF0000"/>
        </w:rPr>
        <w:t xml:space="preserve"> the targeted functional requirements, certain limitations were observed, particularly in achieving the desired sampling depth. The reduced sampling capability was primarily attributed to the motor’s lower-than-expected performance, which limited the system’s ability to burrow effectively through denser soil layers. Despite this, the prototype demonstrated strong performance in portability, motorized operation (with some supervision), soil nutrient data capture, and machine learning model accuracy. Detailed testing procedures and results that led to these findings are presented in the Testing and Validation section below. Additionally, potential design enhancements to improve sampling depth, motor performance, and overall system robustness have been outlined in the Future Design Plans section to guide future development iterations.</w:t>
      </w:r>
    </w:p>
    <w:p w14:paraId="3E5CB844" w14:textId="77777777" w:rsidR="0062638A" w:rsidRPr="00977999" w:rsidRDefault="0062638A" w:rsidP="009B1C04">
      <w:pPr>
        <w:pStyle w:val="paragraph"/>
        <w:spacing w:before="0" w:beforeAutospacing="0" w:after="0" w:afterAutospacing="0"/>
        <w:ind w:firstLine="720"/>
        <w:rPr>
          <w:rFonts w:ascii="Aptos" w:hAnsi="Aptos"/>
          <w:b/>
          <w:bCs/>
        </w:rPr>
      </w:pPr>
    </w:p>
    <w:p w14:paraId="26807845" w14:textId="305D79AC" w:rsidR="009E0360" w:rsidRPr="00977999" w:rsidRDefault="009E0360" w:rsidP="00290326">
      <w:pPr>
        <w:pStyle w:val="paragraph"/>
        <w:numPr>
          <w:ilvl w:val="1"/>
          <w:numId w:val="17"/>
        </w:numPr>
        <w:spacing w:before="0" w:beforeAutospacing="0" w:after="0" w:afterAutospacing="0"/>
        <w:rPr>
          <w:rFonts w:ascii="Aptos" w:hAnsi="Aptos"/>
          <w:b/>
          <w:bCs/>
          <w:sz w:val="28"/>
          <w:szCs w:val="28"/>
        </w:rPr>
      </w:pPr>
      <w:r w:rsidRPr="00977999">
        <w:rPr>
          <w:rFonts w:ascii="Aptos" w:hAnsi="Aptos"/>
          <w:b/>
          <w:bCs/>
          <w:sz w:val="28"/>
          <w:szCs w:val="28"/>
        </w:rPr>
        <w:t>Core Design Concept</w:t>
      </w:r>
    </w:p>
    <w:p w14:paraId="0677F358" w14:textId="77777777" w:rsidR="00346C07" w:rsidRDefault="00346C07" w:rsidP="00346C07">
      <w:pPr>
        <w:pStyle w:val="paragraph"/>
        <w:spacing w:before="0" w:beforeAutospacing="0" w:after="0" w:afterAutospacing="0"/>
        <w:rPr>
          <w:rFonts w:ascii="Aptos" w:hAnsi="Aptos"/>
        </w:rPr>
      </w:pPr>
    </w:p>
    <w:p w14:paraId="46898939" w14:textId="7A87863A" w:rsidR="005A38E2" w:rsidRDefault="001B3DBD" w:rsidP="00D97B15">
      <w:pPr>
        <w:pStyle w:val="paragraph"/>
        <w:spacing w:before="0" w:beforeAutospacing="0" w:after="0" w:afterAutospacing="0"/>
        <w:ind w:firstLine="360"/>
        <w:jc w:val="both"/>
        <w:rPr>
          <w:rFonts w:ascii="Aptos" w:hAnsi="Aptos"/>
          <w:color w:val="FF0000"/>
        </w:rPr>
      </w:pPr>
      <w:r w:rsidRPr="00713841">
        <w:rPr>
          <w:rFonts w:ascii="Aptos" w:hAnsi="Aptos"/>
          <w:color w:val="FF0000"/>
        </w:rPr>
        <w:t xml:space="preserve">The </w:t>
      </w:r>
      <w:proofErr w:type="spellStart"/>
      <w:r w:rsidRPr="00713841">
        <w:rPr>
          <w:rFonts w:ascii="Aptos" w:hAnsi="Aptos"/>
          <w:color w:val="FF0000"/>
        </w:rPr>
        <w:t>TerraProbe</w:t>
      </w:r>
      <w:proofErr w:type="spellEnd"/>
      <w:r w:rsidRPr="00713841">
        <w:rPr>
          <w:rFonts w:ascii="Aptos" w:hAnsi="Aptos"/>
          <w:color w:val="FF0000"/>
        </w:rPr>
        <w:t xml:space="preserve"> system is an all-in-one solution that integrate</w:t>
      </w:r>
      <w:r w:rsidR="00384D71" w:rsidRPr="00713841">
        <w:rPr>
          <w:rFonts w:ascii="Aptos" w:hAnsi="Aptos"/>
          <w:color w:val="FF0000"/>
        </w:rPr>
        <w:t xml:space="preserve">s mechanical sampling, </w:t>
      </w:r>
      <w:r w:rsidR="00AC0335" w:rsidRPr="00713841">
        <w:rPr>
          <w:rFonts w:ascii="Aptos" w:hAnsi="Aptos"/>
          <w:color w:val="FF0000"/>
        </w:rPr>
        <w:t>immediate soil analysis, and software-based analytics</w:t>
      </w:r>
      <w:r w:rsidR="00346C07" w:rsidRPr="00713841">
        <w:rPr>
          <w:rFonts w:ascii="Aptos" w:hAnsi="Aptos"/>
          <w:color w:val="FF0000"/>
        </w:rPr>
        <w:t xml:space="preserve"> to enable users to obtain </w:t>
      </w:r>
      <w:r w:rsidR="00A60A2D" w:rsidRPr="00713841">
        <w:rPr>
          <w:rFonts w:ascii="Aptos" w:hAnsi="Aptos"/>
          <w:color w:val="FF0000"/>
        </w:rPr>
        <w:t>critical</w:t>
      </w:r>
      <w:r w:rsidR="00346C07" w:rsidRPr="00713841">
        <w:rPr>
          <w:rFonts w:ascii="Aptos" w:hAnsi="Aptos"/>
          <w:color w:val="FF0000"/>
        </w:rPr>
        <w:t xml:space="preserve"> health information without relying on external lab service. The system</w:t>
      </w:r>
      <w:r w:rsidR="008173AD" w:rsidRPr="00713841">
        <w:rPr>
          <w:rFonts w:ascii="Aptos" w:hAnsi="Aptos"/>
          <w:color w:val="FF0000"/>
        </w:rPr>
        <w:t xml:space="preserve"> is comprised of </w:t>
      </w:r>
      <w:r w:rsidR="00346C07" w:rsidRPr="00713841">
        <w:rPr>
          <w:rFonts w:ascii="Aptos" w:hAnsi="Aptos"/>
          <w:color w:val="FF0000"/>
        </w:rPr>
        <w:t xml:space="preserve">three interconnected components – </w:t>
      </w:r>
      <w:proofErr w:type="spellStart"/>
      <w:r w:rsidR="00346C07" w:rsidRPr="00713841">
        <w:rPr>
          <w:rFonts w:ascii="Aptos" w:hAnsi="Aptos"/>
          <w:color w:val="FF0000"/>
        </w:rPr>
        <w:t>TerraProbe</w:t>
      </w:r>
      <w:proofErr w:type="spellEnd"/>
      <w:r w:rsidR="00346C07" w:rsidRPr="00713841">
        <w:rPr>
          <w:rFonts w:ascii="Aptos" w:hAnsi="Aptos"/>
          <w:color w:val="FF0000"/>
        </w:rPr>
        <w:t xml:space="preserve">, </w:t>
      </w:r>
      <w:proofErr w:type="spellStart"/>
      <w:r w:rsidR="00346C07" w:rsidRPr="00713841">
        <w:rPr>
          <w:rFonts w:ascii="Aptos" w:hAnsi="Aptos"/>
          <w:color w:val="FF0000"/>
        </w:rPr>
        <w:t>TerraPal</w:t>
      </w:r>
      <w:proofErr w:type="spellEnd"/>
      <w:r w:rsidR="00346C07" w:rsidRPr="00713841">
        <w:rPr>
          <w:rFonts w:ascii="Aptos" w:hAnsi="Aptos"/>
          <w:color w:val="FF0000"/>
        </w:rPr>
        <w:t xml:space="preserve">, and </w:t>
      </w:r>
      <w:proofErr w:type="spellStart"/>
      <w:r w:rsidR="00346C07" w:rsidRPr="00713841">
        <w:rPr>
          <w:rFonts w:ascii="Aptos" w:hAnsi="Aptos"/>
          <w:color w:val="FF0000"/>
        </w:rPr>
        <w:t>TerraSoilIQ</w:t>
      </w:r>
      <w:proofErr w:type="spellEnd"/>
      <w:r w:rsidR="008173AD" w:rsidRPr="00713841">
        <w:rPr>
          <w:rFonts w:ascii="Aptos" w:hAnsi="Aptos"/>
          <w:color w:val="FF0000"/>
        </w:rPr>
        <w:t>.</w:t>
      </w:r>
    </w:p>
    <w:p w14:paraId="657B0EAE" w14:textId="77777777" w:rsidR="00C02708" w:rsidRDefault="00C02708" w:rsidP="00C02708">
      <w:pPr>
        <w:pStyle w:val="paragraph"/>
        <w:spacing w:before="0" w:beforeAutospacing="0" w:after="0" w:afterAutospacing="0"/>
        <w:rPr>
          <w:rFonts w:ascii="Aptos" w:hAnsi="Aptos"/>
          <w:color w:val="FF0000"/>
        </w:rPr>
      </w:pPr>
    </w:p>
    <w:p w14:paraId="6175D789" w14:textId="1DDD58ED" w:rsidR="00C02708" w:rsidRDefault="00C02708" w:rsidP="00C02708">
      <w:pPr>
        <w:pStyle w:val="paragraph"/>
        <w:spacing w:before="0" w:beforeAutospacing="0" w:after="0" w:afterAutospacing="0"/>
        <w:rPr>
          <w:rFonts w:ascii="Aptos" w:hAnsi="Aptos"/>
          <w:color w:val="FF0000"/>
        </w:rPr>
      </w:pPr>
      <w:proofErr w:type="spellStart"/>
      <w:r>
        <w:rPr>
          <w:rFonts w:ascii="Aptos" w:hAnsi="Aptos"/>
          <w:color w:val="FF0000"/>
        </w:rPr>
        <w:t>TerraProbe</w:t>
      </w:r>
      <w:proofErr w:type="spellEnd"/>
      <w:r>
        <w:rPr>
          <w:rFonts w:ascii="Aptos" w:hAnsi="Aptos"/>
          <w:color w:val="FF0000"/>
        </w:rPr>
        <w:t xml:space="preserve"> – Soil Burrowing Robot:</w:t>
      </w:r>
    </w:p>
    <w:p w14:paraId="604FA92C" w14:textId="08443FBF" w:rsidR="00C02708" w:rsidRDefault="00C02708" w:rsidP="0051688A">
      <w:pPr>
        <w:pStyle w:val="paragraph"/>
        <w:numPr>
          <w:ilvl w:val="0"/>
          <w:numId w:val="24"/>
        </w:numPr>
        <w:spacing w:before="0" w:beforeAutospacing="0" w:after="0" w:afterAutospacing="0"/>
        <w:rPr>
          <w:rFonts w:ascii="Aptos" w:hAnsi="Aptos"/>
          <w:color w:val="FF0000"/>
        </w:rPr>
      </w:pPr>
      <w:r>
        <w:rPr>
          <w:rFonts w:ascii="Aptos" w:hAnsi="Aptos"/>
          <w:color w:val="FF0000"/>
        </w:rPr>
        <w:t>A compact, motorized soil collection device that utilizes a rack and pinion mechanism to burrow into the soil and extract soil samples</w:t>
      </w:r>
      <w:r w:rsidR="0041729F">
        <w:rPr>
          <w:rFonts w:ascii="Aptos" w:hAnsi="Aptos"/>
          <w:color w:val="FF0000"/>
        </w:rPr>
        <w:t>.</w:t>
      </w:r>
    </w:p>
    <w:p w14:paraId="7EA8979B" w14:textId="77777777" w:rsidR="0041729F" w:rsidRDefault="0041729F" w:rsidP="0041729F">
      <w:pPr>
        <w:pStyle w:val="paragraph"/>
        <w:spacing w:before="0" w:beforeAutospacing="0" w:after="0" w:afterAutospacing="0"/>
        <w:rPr>
          <w:rFonts w:ascii="Aptos" w:hAnsi="Aptos"/>
          <w:color w:val="FF0000"/>
        </w:rPr>
      </w:pPr>
    </w:p>
    <w:p w14:paraId="52EC6F56" w14:textId="0AF1C805" w:rsidR="00B01D56" w:rsidRDefault="0041729F" w:rsidP="00454ECA">
      <w:pPr>
        <w:pStyle w:val="paragraph"/>
        <w:spacing w:before="0" w:beforeAutospacing="0" w:after="0" w:afterAutospacing="0"/>
        <w:rPr>
          <w:rFonts w:ascii="Aptos" w:hAnsi="Aptos"/>
          <w:color w:val="FF0000"/>
        </w:rPr>
      </w:pPr>
      <w:proofErr w:type="spellStart"/>
      <w:r>
        <w:rPr>
          <w:rFonts w:ascii="Aptos" w:hAnsi="Aptos"/>
          <w:color w:val="FF0000"/>
        </w:rPr>
        <w:t>TerraPal</w:t>
      </w:r>
      <w:proofErr w:type="spellEnd"/>
      <w:r>
        <w:rPr>
          <w:rFonts w:ascii="Aptos" w:hAnsi="Aptos"/>
          <w:color w:val="FF0000"/>
        </w:rPr>
        <w:t xml:space="preserve"> – Integrated Testing Probe:</w:t>
      </w:r>
    </w:p>
    <w:p w14:paraId="41AFB9B5" w14:textId="7F8E9170" w:rsidR="00454ECA" w:rsidRDefault="00454ECA" w:rsidP="0051688A">
      <w:pPr>
        <w:pStyle w:val="paragraph"/>
        <w:numPr>
          <w:ilvl w:val="0"/>
          <w:numId w:val="24"/>
        </w:numPr>
        <w:spacing w:before="0" w:beforeAutospacing="0" w:after="0" w:afterAutospacing="0"/>
        <w:rPr>
          <w:rFonts w:ascii="Aptos" w:hAnsi="Aptos"/>
          <w:color w:val="FF0000"/>
        </w:rPr>
      </w:pPr>
      <w:r>
        <w:rPr>
          <w:rFonts w:ascii="Aptos" w:hAnsi="Aptos"/>
          <w:color w:val="FF0000"/>
        </w:rPr>
        <w:t xml:space="preserve">A </w:t>
      </w:r>
      <w:r w:rsidR="00AA7921">
        <w:rPr>
          <w:rFonts w:ascii="Aptos" w:hAnsi="Aptos"/>
          <w:color w:val="FF0000"/>
        </w:rPr>
        <w:t>portable soil testing unit that measures important soil parameters such as moisture, nitrogen, phosphorous, and moisture</w:t>
      </w:r>
      <w:r w:rsidR="00B528EF">
        <w:rPr>
          <w:rFonts w:ascii="Aptos" w:hAnsi="Aptos"/>
          <w:color w:val="FF0000"/>
        </w:rPr>
        <w:t xml:space="preserve"> collected from </w:t>
      </w:r>
      <w:r w:rsidR="001F4ECC">
        <w:rPr>
          <w:rFonts w:ascii="Aptos" w:hAnsi="Aptos"/>
          <w:color w:val="FF0000"/>
        </w:rPr>
        <w:t>various depths of the burrowed soil, enabling real-time nutrient analysis in the field.</w:t>
      </w:r>
    </w:p>
    <w:p w14:paraId="75F8913B" w14:textId="77777777" w:rsidR="001F4ECC" w:rsidRDefault="001F4ECC" w:rsidP="001F4ECC">
      <w:pPr>
        <w:pStyle w:val="paragraph"/>
        <w:spacing w:before="0" w:beforeAutospacing="0" w:after="0" w:afterAutospacing="0"/>
        <w:rPr>
          <w:rFonts w:ascii="Aptos" w:hAnsi="Aptos"/>
          <w:color w:val="FF0000"/>
        </w:rPr>
      </w:pPr>
    </w:p>
    <w:p w14:paraId="7F527445" w14:textId="758786BE" w:rsidR="001F4ECC" w:rsidRDefault="001F4ECC" w:rsidP="001F4ECC">
      <w:pPr>
        <w:pStyle w:val="paragraph"/>
        <w:spacing w:before="0" w:beforeAutospacing="0" w:after="0" w:afterAutospacing="0"/>
        <w:rPr>
          <w:rFonts w:ascii="Aptos" w:hAnsi="Aptos"/>
          <w:color w:val="FF0000"/>
        </w:rPr>
      </w:pPr>
      <w:proofErr w:type="spellStart"/>
      <w:r>
        <w:rPr>
          <w:rFonts w:ascii="Aptos" w:hAnsi="Aptos"/>
          <w:color w:val="FF0000"/>
        </w:rPr>
        <w:t>TerraSoilIQ</w:t>
      </w:r>
      <w:proofErr w:type="spellEnd"/>
      <w:r>
        <w:rPr>
          <w:rFonts w:ascii="Aptos" w:hAnsi="Aptos"/>
          <w:color w:val="FF0000"/>
        </w:rPr>
        <w:t xml:space="preserve"> – Intelligent Dashboard:</w:t>
      </w:r>
    </w:p>
    <w:p w14:paraId="6F6D1982" w14:textId="6E746031" w:rsidR="001F4ECC" w:rsidRDefault="002F26E3" w:rsidP="0051688A">
      <w:pPr>
        <w:pStyle w:val="paragraph"/>
        <w:numPr>
          <w:ilvl w:val="0"/>
          <w:numId w:val="24"/>
        </w:numPr>
        <w:spacing w:before="0" w:beforeAutospacing="0" w:after="0" w:afterAutospacing="0"/>
        <w:rPr>
          <w:rFonts w:ascii="Aptos" w:hAnsi="Aptos"/>
          <w:color w:val="FF0000"/>
        </w:rPr>
      </w:pPr>
      <w:r>
        <w:rPr>
          <w:rFonts w:ascii="Aptos" w:hAnsi="Aptos"/>
          <w:color w:val="FF0000"/>
        </w:rPr>
        <w:t xml:space="preserve">A dashboard to visualize </w:t>
      </w:r>
      <w:r w:rsidR="00E60C13">
        <w:rPr>
          <w:rFonts w:ascii="Aptos" w:hAnsi="Aptos"/>
          <w:color w:val="FF0000"/>
        </w:rPr>
        <w:t xml:space="preserve">nutrient data obtained from </w:t>
      </w:r>
      <w:proofErr w:type="spellStart"/>
      <w:r w:rsidR="00E60C13">
        <w:rPr>
          <w:rFonts w:ascii="Aptos" w:hAnsi="Aptos"/>
          <w:color w:val="FF0000"/>
        </w:rPr>
        <w:t>TerraPal</w:t>
      </w:r>
      <w:proofErr w:type="spellEnd"/>
      <w:r w:rsidR="00F846E7">
        <w:rPr>
          <w:rFonts w:ascii="Aptos" w:hAnsi="Aptos"/>
          <w:color w:val="FF0000"/>
        </w:rPr>
        <w:t xml:space="preserve">, providing individual metrics and depth profiles. Additionally, a machine learning </w:t>
      </w:r>
      <w:r w:rsidR="00E946CE">
        <w:rPr>
          <w:rFonts w:ascii="Aptos" w:hAnsi="Aptos"/>
          <w:color w:val="FF0000"/>
        </w:rPr>
        <w:t xml:space="preserve">algorithms processes sensor data </w:t>
      </w:r>
      <w:r w:rsidR="0057259C">
        <w:rPr>
          <w:rFonts w:ascii="Aptos" w:hAnsi="Aptos"/>
          <w:color w:val="FF0000"/>
        </w:rPr>
        <w:t>for crop recommendation based on soil properties.</w:t>
      </w:r>
    </w:p>
    <w:p w14:paraId="49B39BB6" w14:textId="77777777" w:rsidR="00E946CE" w:rsidRPr="00454ECA" w:rsidRDefault="00E946CE" w:rsidP="00E946CE">
      <w:pPr>
        <w:pStyle w:val="paragraph"/>
        <w:spacing w:before="0" w:beforeAutospacing="0" w:after="0" w:afterAutospacing="0"/>
        <w:rPr>
          <w:rFonts w:ascii="Aptos" w:hAnsi="Aptos"/>
          <w:color w:val="FF0000"/>
        </w:rPr>
      </w:pPr>
    </w:p>
    <w:p w14:paraId="0FC16F59" w14:textId="166BC9E5" w:rsidR="00A71EC1" w:rsidRPr="00977999" w:rsidRDefault="00A71EC1" w:rsidP="00A71EC1">
      <w:pPr>
        <w:pStyle w:val="paragraph"/>
        <w:spacing w:before="0" w:beforeAutospacing="0" w:after="0" w:afterAutospacing="0"/>
        <w:rPr>
          <w:rFonts w:ascii="Aptos" w:hAnsi="Aptos"/>
        </w:rPr>
      </w:pPr>
    </w:p>
    <w:p w14:paraId="704E6E27" w14:textId="2F818074" w:rsidR="002F58FF" w:rsidRPr="00977999" w:rsidRDefault="00E7414D" w:rsidP="7C5B62BF">
      <w:pPr>
        <w:pStyle w:val="paragraph"/>
        <w:spacing w:before="0" w:beforeAutospacing="0" w:after="0" w:afterAutospacing="0"/>
        <w:jc w:val="center"/>
        <w:rPr>
          <w:rFonts w:ascii="Aptos" w:hAnsi="Aptos"/>
        </w:rPr>
      </w:pPr>
      <w:r>
        <w:rPr>
          <w:rFonts w:ascii="Aptos" w:hAnsi="Aptos"/>
          <w:b/>
          <w:bCs/>
          <w:noProof/>
        </w:rPr>
        <mc:AlternateContent>
          <mc:Choice Requires="wps">
            <w:drawing>
              <wp:anchor distT="0" distB="0" distL="114300" distR="114300" simplePos="0" relativeHeight="251658250" behindDoc="0" locked="0" layoutInCell="1" allowOverlap="1" wp14:anchorId="3B0D120F" wp14:editId="3DD31090">
                <wp:simplePos x="0" y="0"/>
                <wp:positionH relativeFrom="margin">
                  <wp:align>right</wp:align>
                </wp:positionH>
                <wp:positionV relativeFrom="paragraph">
                  <wp:posOffset>284066</wp:posOffset>
                </wp:positionV>
                <wp:extent cx="1017767" cy="381662"/>
                <wp:effectExtent l="0" t="0" r="0" b="0"/>
                <wp:wrapNone/>
                <wp:docPr id="1591588264" name="Text Box 3"/>
                <wp:cNvGraphicFramePr/>
                <a:graphic xmlns:a="http://schemas.openxmlformats.org/drawingml/2006/main">
                  <a:graphicData uri="http://schemas.microsoft.com/office/word/2010/wordprocessingShape">
                    <wps:wsp>
                      <wps:cNvSpPr txBox="1"/>
                      <wps:spPr>
                        <a:xfrm>
                          <a:off x="0" y="0"/>
                          <a:ext cx="1017767" cy="381662"/>
                        </a:xfrm>
                        <a:prstGeom prst="rect">
                          <a:avLst/>
                        </a:prstGeom>
                        <a:noFill/>
                        <a:ln w="6350">
                          <a:noFill/>
                        </a:ln>
                      </wps:spPr>
                      <wps:txbx>
                        <w:txbxContent>
                          <w:p w14:paraId="5E5FC579" w14:textId="652F39F4" w:rsidR="00E7414D" w:rsidRPr="00E7414D" w:rsidRDefault="00E7414D" w:rsidP="00E7414D">
                            <w:pPr>
                              <w:rPr>
                                <w:b/>
                                <w:bCs/>
                                <w:color w:val="FF0000"/>
                              </w:rPr>
                            </w:pPr>
                            <w:r w:rsidRPr="00E7414D">
                              <w:rPr>
                                <w:b/>
                                <w:bCs/>
                                <w:color w:val="FF0000"/>
                              </w:rPr>
                              <w:t>Terra</w:t>
                            </w:r>
                            <w:r>
                              <w:rPr>
                                <w:b/>
                                <w:bCs/>
                                <w:color w:val="FF0000"/>
                              </w:rPr>
                              <w:t>Probe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0D120F" id="_x0000_t202" coordsize="21600,21600" o:spt="202" path="m,l,21600r21600,l21600,xe">
                <v:stroke joinstyle="miter"/>
                <v:path gradientshapeok="t" o:connecttype="rect"/>
              </v:shapetype>
              <v:shape id="Text Box 3" o:spid="_x0000_s1026" type="#_x0000_t202" style="position:absolute;left:0;text-align:left;margin-left:28.95pt;margin-top:22.35pt;width:80.15pt;height:30.05pt;z-index:25165825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" filled="f" stroked="f" strokeweight=".5pt">
                <v:textbox>
                  <w:txbxContent>
                    <w:p w14:paraId="5E5FC579" w14:textId="652F39F4" w:rsidR="00E7414D" w:rsidRPr="00E7414D" w:rsidRDefault="00E7414D" w:rsidP="00E7414D">
                      <w:pPr>
                        <w:rPr>
                          <w:b/>
                          <w:bCs/>
                          <w:color w:val="FF0000"/>
                        </w:rPr>
                      </w:pPr>
                      <w:r w:rsidRPr="00E7414D">
                        <w:rPr>
                          <w:b/>
                          <w:bCs/>
                          <w:color w:val="FF0000"/>
                        </w:rPr>
                        <w:t>Terra</w:t>
                      </w:r>
                      <w:r>
                        <w:rPr>
                          <w:b/>
                          <w:bCs/>
                          <w:color w:val="FF0000"/>
                        </w:rPr>
                        <w:t>Probe</w:t>
                      </w:r>
                    </w:p>
                  </w:txbxContent>
                </v:textbox>
                <w10:wrap anchorx="margin"/>
              </v:shape>
            </w:pict>
          </mc:Fallback>
        </mc:AlternateContent>
      </w:r>
      <w:r w:rsidR="00423484">
        <w:rPr>
          <w:rFonts w:ascii="Aptos" w:hAnsi="Aptos"/>
          <w:b/>
          <w:bCs/>
          <w:noProof/>
        </w:rPr>
        <mc:AlternateContent>
          <mc:Choice Requires="wps">
            <w:drawing>
              <wp:anchor distT="0" distB="0" distL="114300" distR="114300" simplePos="0" relativeHeight="251658249" behindDoc="0" locked="0" layoutInCell="1" allowOverlap="1" wp14:anchorId="7686B8F0" wp14:editId="4ED67F17">
                <wp:simplePos x="0" y="0"/>
                <wp:positionH relativeFrom="column">
                  <wp:posOffset>-15461</wp:posOffset>
                </wp:positionH>
                <wp:positionV relativeFrom="paragraph">
                  <wp:posOffset>856118</wp:posOffset>
                </wp:positionV>
                <wp:extent cx="914400" cy="381662"/>
                <wp:effectExtent l="0" t="0" r="0" b="0"/>
                <wp:wrapNone/>
                <wp:docPr id="1904651121" name="Text Box 3"/>
                <wp:cNvGraphicFramePr/>
                <a:graphic xmlns:a="http://schemas.openxmlformats.org/drawingml/2006/main">
                  <a:graphicData uri="http://schemas.microsoft.com/office/word/2010/wordprocessingShape">
                    <wps:wsp>
                      <wps:cNvSpPr txBox="1"/>
                      <wps:spPr>
                        <a:xfrm>
                          <a:off x="0" y="0"/>
                          <a:ext cx="914400" cy="381662"/>
                        </a:xfrm>
                        <a:prstGeom prst="rect">
                          <a:avLst/>
                        </a:prstGeom>
                        <a:noFill/>
                        <a:ln w="6350">
                          <a:noFill/>
                        </a:ln>
                      </wps:spPr>
                      <wps:txbx>
                        <w:txbxContent>
                          <w:p w14:paraId="0B0EE508" w14:textId="7D2DFDC3" w:rsidR="00423484" w:rsidRPr="00E7414D" w:rsidRDefault="00E7414D">
                            <w:pPr>
                              <w:rPr>
                                <w:b/>
                                <w:bCs/>
                                <w:color w:val="FF0000"/>
                              </w:rPr>
                            </w:pPr>
                            <w:proofErr w:type="spellStart"/>
                            <w:r w:rsidRPr="00E7414D">
                              <w:rPr>
                                <w:b/>
                                <w:bCs/>
                                <w:color w:val="FF0000"/>
                              </w:rPr>
                              <w:t>TerraPal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6B8F0" id="_x0000_s1027" type="#_x0000_t202" style="position:absolute;left:0;text-align:left;margin-left:-1.2pt;margin-top:67.4pt;width:1in;height:30.0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" filled="f" stroked="f" strokeweight=".5pt">
                <v:textbox>
                  <w:txbxContent>
                    <w:p w14:paraId="0B0EE508" w14:textId="7D2DFDC3" w:rsidR="00423484" w:rsidRPr="00E7414D" w:rsidRDefault="00E7414D">
                      <w:pPr>
                        <w:rPr>
                          <w:b/>
                          <w:bCs/>
                          <w:color w:val="FF0000"/>
                        </w:rPr>
                      </w:pPr>
                      <w:proofErr w:type="spellStart"/>
                      <w:r w:rsidRPr="00E7414D">
                        <w:rPr>
                          <w:b/>
                          <w:bCs/>
                          <w:color w:val="FF0000"/>
                        </w:rPr>
                        <w:t>TerraPal</w:t>
                      </w:r>
                      <w:proofErr w:type="spellEnd"/>
                    </w:p>
                  </w:txbxContent>
                </v:textbox>
              </v:shape>
            </w:pict>
          </mc:Fallback>
        </mc:AlternateContent>
      </w:r>
      <w:r w:rsidR="00423484">
        <w:rPr>
          <w:rFonts w:ascii="Aptos" w:hAnsi="Aptos"/>
          <w:b/>
          <w:bCs/>
          <w:noProof/>
        </w:rPr>
        <mc:AlternateContent>
          <mc:Choice Requires="wps">
            <w:drawing>
              <wp:anchor distT="0" distB="0" distL="114300" distR="114300" simplePos="0" relativeHeight="251658248" behindDoc="0" locked="0" layoutInCell="1" allowOverlap="1" wp14:anchorId="4CB09512" wp14:editId="3F114A30">
                <wp:simplePos x="0" y="0"/>
                <wp:positionH relativeFrom="column">
                  <wp:posOffset>3793269</wp:posOffset>
                </wp:positionH>
                <wp:positionV relativeFrom="paragraph">
                  <wp:posOffset>431165</wp:posOffset>
                </wp:positionV>
                <wp:extent cx="1124281" cy="0"/>
                <wp:effectExtent l="19050" t="19050" r="0" b="19050"/>
                <wp:wrapNone/>
                <wp:docPr id="1345279292" name="Straight Connector 2"/>
                <wp:cNvGraphicFramePr/>
                <a:graphic xmlns:a="http://schemas.openxmlformats.org/drawingml/2006/main">
                  <a:graphicData uri="http://schemas.microsoft.com/office/word/2010/wordprocessingShape">
                    <wps:wsp>
                      <wps:cNvCnPr/>
                      <wps:spPr>
                        <a:xfrm flipH="1">
                          <a:off x="0" y="0"/>
                          <a:ext cx="1124281"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550A9C93" id="Straight Connector 2" o:spid="_x0000_s1026" style="position:absolute;flip:x;z-index:251658247;visibility:visible;mso-wrap-style:square;mso-wrap-distance-left:9pt;mso-wrap-distance-top:0;mso-wrap-distance-right:9pt;mso-wrap-distance-bottom:0;mso-position-horizontal:absolute;mso-position-horizontal-relative:text;mso-position-vertical:absolute;mso-position-vertical-relative:text" from="298.7pt,33.95pt" to="387.2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" strokecolor="red" strokeweight="2.25pt">
                <v:stroke joinstyle="miter"/>
              </v:line>
            </w:pict>
          </mc:Fallback>
        </mc:AlternateContent>
      </w:r>
      <w:r w:rsidR="00423484">
        <w:rPr>
          <w:rFonts w:ascii="Aptos" w:hAnsi="Aptos"/>
          <w:b/>
          <w:bCs/>
          <w:noProof/>
        </w:rPr>
        <mc:AlternateContent>
          <mc:Choice Requires="wps">
            <w:drawing>
              <wp:anchor distT="0" distB="0" distL="114300" distR="114300" simplePos="0" relativeHeight="251658247" behindDoc="0" locked="0" layoutInCell="1" allowOverlap="1" wp14:anchorId="14329940" wp14:editId="3552243D">
                <wp:simplePos x="0" y="0"/>
                <wp:positionH relativeFrom="column">
                  <wp:posOffset>723569</wp:posOffset>
                </wp:positionH>
                <wp:positionV relativeFrom="paragraph">
                  <wp:posOffset>994879</wp:posOffset>
                </wp:positionV>
                <wp:extent cx="1124281" cy="0"/>
                <wp:effectExtent l="19050" t="19050" r="0" b="19050"/>
                <wp:wrapNone/>
                <wp:docPr id="268826720" name="Straight Connector 2"/>
                <wp:cNvGraphicFramePr/>
                <a:graphic xmlns:a="http://schemas.openxmlformats.org/drawingml/2006/main">
                  <a:graphicData uri="http://schemas.microsoft.com/office/word/2010/wordprocessingShape">
                    <wps:wsp>
                      <wps:cNvCnPr/>
                      <wps:spPr>
                        <a:xfrm flipH="1">
                          <a:off x="0" y="0"/>
                          <a:ext cx="1124281"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60E0CF48" id="Straight Connector 2" o:spid="_x0000_s1026" style="position:absolute;flip:x;z-index:251658246;visibility:visible;mso-wrap-style:square;mso-wrap-distance-left:9pt;mso-wrap-distance-top:0;mso-wrap-distance-right:9pt;mso-wrap-distance-bottom:0;mso-position-horizontal:absolute;mso-position-horizontal-relative:text;mso-position-vertical:absolute;mso-position-vertical-relative:text" from="56.95pt,78.35pt" to="145.5pt,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" strokecolor="red" strokeweight="2.25pt">
                <v:stroke joinstyle="miter"/>
              </v:line>
            </w:pict>
          </mc:Fallback>
        </mc:AlternateContent>
      </w:r>
      <w:r w:rsidR="00423484">
        <w:rPr>
          <w:rFonts w:ascii="Aptos" w:hAnsi="Aptos"/>
          <w:b/>
          <w:bCs/>
          <w:noProof/>
        </w:rPr>
        <mc:AlternateContent>
          <mc:Choice Requires="wps">
            <w:drawing>
              <wp:anchor distT="0" distB="0" distL="114300" distR="114300" simplePos="0" relativeHeight="251658246" behindDoc="0" locked="0" layoutInCell="1" allowOverlap="1" wp14:anchorId="26EF3CFC" wp14:editId="41C379E6">
                <wp:simplePos x="0" y="0"/>
                <wp:positionH relativeFrom="column">
                  <wp:posOffset>3107302</wp:posOffset>
                </wp:positionH>
                <wp:positionV relativeFrom="paragraph">
                  <wp:posOffset>419238</wp:posOffset>
                </wp:positionV>
                <wp:extent cx="685469" cy="667744"/>
                <wp:effectExtent l="38100" t="19050" r="19685" b="56515"/>
                <wp:wrapNone/>
                <wp:docPr id="1712578657" name="Straight Arrow Connector 1"/>
                <wp:cNvGraphicFramePr/>
                <a:graphic xmlns:a="http://schemas.openxmlformats.org/drawingml/2006/main">
                  <a:graphicData uri="http://schemas.microsoft.com/office/word/2010/wordprocessingShape">
                    <wps:wsp>
                      <wps:cNvCnPr/>
                      <wps:spPr>
                        <a:xfrm flipH="1">
                          <a:off x="0" y="0"/>
                          <a:ext cx="685469" cy="66774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3E38A76D" id="_x0000_t32" coordsize="21600,21600" o:spt="32" o:oned="t" path="m,l21600,21600e" filled="f">
                <v:path arrowok="t" fillok="f" o:connecttype="none"/>
                <o:lock v:ext="edit" shapetype="t"/>
              </v:shapetype>
              <v:shape id="Straight Arrow Connector 1" o:spid="_x0000_s1026" type="#_x0000_t32" style="position:absolute;margin-left:244.65pt;margin-top:33pt;width:53.95pt;height:52.6pt;flip:x;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" strokecolor="red" strokeweight="2.25pt">
                <v:stroke endarrow="block" joinstyle="miter"/>
              </v:shape>
            </w:pict>
          </mc:Fallback>
        </mc:AlternateContent>
      </w:r>
      <w:r w:rsidR="00423484">
        <w:rPr>
          <w:rFonts w:ascii="Aptos" w:hAnsi="Aptos"/>
          <w:b/>
          <w:bCs/>
          <w:noProof/>
        </w:rPr>
        <mc:AlternateContent>
          <mc:Choice Requires="wps">
            <w:drawing>
              <wp:anchor distT="0" distB="0" distL="114300" distR="114300" simplePos="0" relativeHeight="251658245" behindDoc="0" locked="0" layoutInCell="1" allowOverlap="1" wp14:anchorId="4AB01520" wp14:editId="29BE34B6">
                <wp:simplePos x="0" y="0"/>
                <wp:positionH relativeFrom="column">
                  <wp:posOffset>1844703</wp:posOffset>
                </wp:positionH>
                <wp:positionV relativeFrom="paragraph">
                  <wp:posOffset>991732</wp:posOffset>
                </wp:positionV>
                <wp:extent cx="874643" cy="755374"/>
                <wp:effectExtent l="19050" t="19050" r="59055" b="45085"/>
                <wp:wrapNone/>
                <wp:docPr id="1359182699" name="Straight Arrow Connector 1"/>
                <wp:cNvGraphicFramePr/>
                <a:graphic xmlns:a="http://schemas.openxmlformats.org/drawingml/2006/main">
                  <a:graphicData uri="http://schemas.microsoft.com/office/word/2010/wordprocessingShape">
                    <wps:wsp>
                      <wps:cNvCnPr/>
                      <wps:spPr>
                        <a:xfrm>
                          <a:off x="0" y="0"/>
                          <a:ext cx="874643" cy="75537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58F07642" id="Straight Arrow Connector 1" o:spid="_x0000_s1026" type="#_x0000_t32" style="position:absolute;margin-left:145.25pt;margin-top:78.1pt;width:68.85pt;height:59.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" strokecolor="red" strokeweight="2.25pt">
                <v:stroke endarrow="block" joinstyle="miter"/>
              </v:shape>
            </w:pict>
          </mc:Fallback>
        </mc:AlternateContent>
      </w:r>
      <w:r w:rsidR="00756588" w:rsidRPr="00756588">
        <w:rPr>
          <w:rFonts w:ascii="Aptos" w:hAnsi="Aptos"/>
          <w:b/>
          <w:bCs/>
          <w:noProof/>
        </w:rPr>
        <w:drawing>
          <wp:inline distT="0" distB="0" distL="0" distR="0" wp14:anchorId="3B1001BF" wp14:editId="6AFB3C62">
            <wp:extent cx="3232394" cy="2790908"/>
            <wp:effectExtent l="0" t="0" r="6350" b="0"/>
            <wp:docPr id="19" name="Picture 18" descr="A small grey object on the ground&#10;&#10;AI-generated content may be incorrect.">
              <a:extLst xmlns:a="http://schemas.openxmlformats.org/drawingml/2006/main">
                <a:ext uri="{FF2B5EF4-FFF2-40B4-BE49-F238E27FC236}">
                  <a16:creationId xmlns:a16="http://schemas.microsoft.com/office/drawing/2014/main" id="{A4B287D1-8FF0-1A30-171F-BC7BCBABC5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small grey object on the ground&#10;&#10;AI-generated content may be incorrect.">
                      <a:extLst>
                        <a:ext uri="{FF2B5EF4-FFF2-40B4-BE49-F238E27FC236}">
                          <a16:creationId xmlns:a16="http://schemas.microsoft.com/office/drawing/2014/main" id="{A4B287D1-8FF0-1A30-171F-BC7BCBABC5E8}"/>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30115" t="18882" r="30318" b="6831"/>
                    <a:stretch/>
                  </pic:blipFill>
                  <pic:spPr bwMode="auto">
                    <a:xfrm>
                      <a:off x="0" y="0"/>
                      <a:ext cx="3248606" cy="2804906"/>
                    </a:xfrm>
                    <a:prstGeom prst="rect">
                      <a:avLst/>
                    </a:prstGeom>
                    <a:ln>
                      <a:noFill/>
                    </a:ln>
                    <a:extLst>
                      <a:ext uri="{53640926-AAD7-44D8-BBD7-CCE9431645EC}">
                        <a14:shadowObscured xmlns:a14="http://schemas.microsoft.com/office/drawing/2010/main"/>
                      </a:ext>
                    </a:extLst>
                  </pic:spPr>
                </pic:pic>
              </a:graphicData>
            </a:graphic>
          </wp:inline>
        </w:drawing>
      </w:r>
    </w:p>
    <w:p w14:paraId="7F36D49F" w14:textId="6B49EA7B" w:rsidR="002F58FF" w:rsidRPr="00977999" w:rsidRDefault="002F58FF" w:rsidP="002F58FF">
      <w:pPr>
        <w:pStyle w:val="paragraph"/>
        <w:spacing w:before="0" w:beforeAutospacing="0" w:after="0" w:afterAutospacing="0"/>
        <w:jc w:val="center"/>
        <w:rPr>
          <w:rFonts w:ascii="Aptos" w:hAnsi="Aptos"/>
        </w:rPr>
      </w:pPr>
    </w:p>
    <w:p w14:paraId="6EA64D77" w14:textId="5503D4A0" w:rsidR="002E2313" w:rsidRPr="003737FA" w:rsidRDefault="002F58FF" w:rsidP="003737FA">
      <w:pPr>
        <w:pStyle w:val="paragraph"/>
        <w:spacing w:before="0" w:beforeAutospacing="0" w:after="0" w:afterAutospacing="0"/>
        <w:jc w:val="center"/>
        <w:rPr>
          <w:rFonts w:ascii="Aptos" w:hAnsi="Aptos"/>
          <w:b/>
        </w:rPr>
      </w:pPr>
      <w:r w:rsidRPr="00977999">
        <w:rPr>
          <w:rFonts w:ascii="Aptos" w:hAnsi="Aptos"/>
          <w:b/>
        </w:rPr>
        <w:t xml:space="preserve">Figure </w:t>
      </w:r>
      <w:r w:rsidR="00241F4A" w:rsidRPr="00977999">
        <w:rPr>
          <w:rFonts w:ascii="Aptos" w:hAnsi="Aptos"/>
          <w:b/>
        </w:rPr>
        <w:t>4</w:t>
      </w:r>
      <w:r w:rsidRPr="00977999">
        <w:rPr>
          <w:rFonts w:ascii="Aptos" w:hAnsi="Aptos"/>
          <w:b/>
        </w:rPr>
        <w:t xml:space="preserve">: </w:t>
      </w:r>
      <w:proofErr w:type="spellStart"/>
      <w:r w:rsidR="006B561F" w:rsidRPr="00977999">
        <w:rPr>
          <w:rFonts w:ascii="Aptos" w:hAnsi="Aptos"/>
          <w:b/>
        </w:rPr>
        <w:t>TerraProbe</w:t>
      </w:r>
      <w:proofErr w:type="spellEnd"/>
      <w:r w:rsidR="007F13D1">
        <w:rPr>
          <w:rFonts w:ascii="Aptos" w:hAnsi="Aptos"/>
          <w:b/>
        </w:rPr>
        <w:t xml:space="preserve"> / </w:t>
      </w:r>
      <w:proofErr w:type="spellStart"/>
      <w:r w:rsidR="007F13D1">
        <w:rPr>
          <w:rFonts w:ascii="Aptos" w:hAnsi="Aptos"/>
          <w:b/>
        </w:rPr>
        <w:t>TerraPal</w:t>
      </w:r>
      <w:proofErr w:type="spellEnd"/>
      <w:r w:rsidR="00423484">
        <w:rPr>
          <w:rFonts w:ascii="Aptos" w:hAnsi="Aptos"/>
          <w:b/>
        </w:rPr>
        <w:t xml:space="preserve"> Design</w:t>
      </w:r>
    </w:p>
    <w:p w14:paraId="0EA0DA14" w14:textId="35F609C6" w:rsidR="00455F84" w:rsidRDefault="000E4F4F" w:rsidP="002F58FF">
      <w:pPr>
        <w:pStyle w:val="paragraph"/>
        <w:spacing w:before="0" w:beforeAutospacing="0" w:after="0" w:afterAutospacing="0"/>
        <w:jc w:val="center"/>
        <w:rPr>
          <w:rFonts w:ascii="Aptos" w:hAnsi="Aptos"/>
          <w:b/>
          <w:bCs/>
        </w:rPr>
      </w:pPr>
      <w:r w:rsidRPr="002E2DB4">
        <w:rPr>
          <w:rFonts w:ascii="Aptos" w:hAnsi="Aptos"/>
          <w:b/>
          <w:bCs/>
          <w:noProof/>
        </w:rPr>
        <w:drawing>
          <wp:anchor distT="0" distB="0" distL="114300" distR="114300" simplePos="0" relativeHeight="251658251" behindDoc="0" locked="0" layoutInCell="1" allowOverlap="1" wp14:anchorId="3266A7CB" wp14:editId="793EC802">
            <wp:simplePos x="0" y="0"/>
            <wp:positionH relativeFrom="margin">
              <wp:posOffset>238125</wp:posOffset>
            </wp:positionH>
            <wp:positionV relativeFrom="paragraph">
              <wp:posOffset>186690</wp:posOffset>
            </wp:positionV>
            <wp:extent cx="2161540" cy="2957830"/>
            <wp:effectExtent l="0" t="0" r="0" b="0"/>
            <wp:wrapSquare wrapText="bothSides"/>
            <wp:docPr id="228248564" name="Picture 1" descr="A machin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48564" name="Picture 1" descr="A machine in a roo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61540" cy="2957830"/>
                    </a:xfrm>
                    <a:prstGeom prst="rect">
                      <a:avLst/>
                    </a:prstGeom>
                  </pic:spPr>
                </pic:pic>
              </a:graphicData>
            </a:graphic>
            <wp14:sizeRelH relativeFrom="margin">
              <wp14:pctWidth>0</wp14:pctWidth>
            </wp14:sizeRelH>
            <wp14:sizeRelV relativeFrom="margin">
              <wp14:pctHeight>0</wp14:pctHeight>
            </wp14:sizeRelV>
          </wp:anchor>
        </w:drawing>
      </w:r>
    </w:p>
    <w:p w14:paraId="42BE8652" w14:textId="60D583E6" w:rsidR="002E2DB4" w:rsidRDefault="003737FA" w:rsidP="002F58FF">
      <w:pPr>
        <w:pStyle w:val="paragraph"/>
        <w:spacing w:before="0" w:beforeAutospacing="0" w:after="0" w:afterAutospacing="0"/>
        <w:jc w:val="center"/>
        <w:rPr>
          <w:rFonts w:ascii="Aptos" w:hAnsi="Aptos"/>
          <w:b/>
          <w:bCs/>
        </w:rPr>
      </w:pPr>
      <w:r w:rsidRPr="003737FA">
        <w:rPr>
          <w:rFonts w:ascii="Aptos" w:hAnsi="Aptos"/>
          <w:b/>
          <w:noProof/>
        </w:rPr>
        <w:drawing>
          <wp:anchor distT="0" distB="0" distL="114300" distR="114300" simplePos="0" relativeHeight="251658252" behindDoc="0" locked="0" layoutInCell="1" allowOverlap="1" wp14:anchorId="36C677B9" wp14:editId="3AA143E1">
            <wp:simplePos x="0" y="0"/>
            <wp:positionH relativeFrom="column">
              <wp:posOffset>2599690</wp:posOffset>
            </wp:positionH>
            <wp:positionV relativeFrom="paragraph">
              <wp:posOffset>32385</wp:posOffset>
            </wp:positionV>
            <wp:extent cx="2743200" cy="2936240"/>
            <wp:effectExtent l="0" t="0" r="0" b="0"/>
            <wp:wrapSquare wrapText="bothSides"/>
            <wp:docPr id="874214592" name="Picture 1" descr="A person holding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4592" name="Picture 1" descr="A person holding a devic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2743200" cy="2936240"/>
                    </a:xfrm>
                    <a:prstGeom prst="rect">
                      <a:avLst/>
                    </a:prstGeom>
                  </pic:spPr>
                </pic:pic>
              </a:graphicData>
            </a:graphic>
            <wp14:sizeRelH relativeFrom="margin">
              <wp14:pctWidth>0</wp14:pctWidth>
            </wp14:sizeRelH>
            <wp14:sizeRelV relativeFrom="margin">
              <wp14:pctHeight>0</wp14:pctHeight>
            </wp14:sizeRelV>
          </wp:anchor>
        </w:drawing>
      </w:r>
    </w:p>
    <w:p w14:paraId="1FBD344F" w14:textId="0E8A0B05" w:rsidR="000E4F4F" w:rsidRDefault="000E4F4F" w:rsidP="007F13D1">
      <w:pPr>
        <w:pStyle w:val="paragraph"/>
        <w:spacing w:before="0" w:beforeAutospacing="0" w:after="0" w:afterAutospacing="0"/>
        <w:jc w:val="center"/>
        <w:rPr>
          <w:rFonts w:ascii="Aptos" w:hAnsi="Aptos"/>
          <w:b/>
        </w:rPr>
      </w:pPr>
    </w:p>
    <w:p w14:paraId="027C1735" w14:textId="565C52C2" w:rsidR="000E4F4F" w:rsidRDefault="000E4F4F" w:rsidP="007F13D1">
      <w:pPr>
        <w:pStyle w:val="paragraph"/>
        <w:spacing w:before="0" w:beforeAutospacing="0" w:after="0" w:afterAutospacing="0"/>
        <w:jc w:val="center"/>
        <w:rPr>
          <w:rFonts w:ascii="Aptos" w:hAnsi="Aptos"/>
          <w:b/>
        </w:rPr>
      </w:pPr>
    </w:p>
    <w:p w14:paraId="3BFEF3E2" w14:textId="77777777" w:rsidR="000E4F4F" w:rsidRDefault="000E4F4F" w:rsidP="007F13D1">
      <w:pPr>
        <w:pStyle w:val="paragraph"/>
        <w:spacing w:before="0" w:beforeAutospacing="0" w:after="0" w:afterAutospacing="0"/>
        <w:jc w:val="center"/>
        <w:rPr>
          <w:rFonts w:ascii="Aptos" w:hAnsi="Aptos"/>
          <w:b/>
        </w:rPr>
      </w:pPr>
    </w:p>
    <w:p w14:paraId="0BECF4F8" w14:textId="77777777" w:rsidR="000E4F4F" w:rsidRDefault="000E4F4F" w:rsidP="007F13D1">
      <w:pPr>
        <w:pStyle w:val="paragraph"/>
        <w:spacing w:before="0" w:beforeAutospacing="0" w:after="0" w:afterAutospacing="0"/>
        <w:jc w:val="center"/>
        <w:rPr>
          <w:rFonts w:ascii="Aptos" w:hAnsi="Aptos"/>
          <w:b/>
        </w:rPr>
      </w:pPr>
    </w:p>
    <w:p w14:paraId="3AF01EB7" w14:textId="77777777" w:rsidR="000E4F4F" w:rsidRDefault="000E4F4F" w:rsidP="007F13D1">
      <w:pPr>
        <w:pStyle w:val="paragraph"/>
        <w:spacing w:before="0" w:beforeAutospacing="0" w:after="0" w:afterAutospacing="0"/>
        <w:jc w:val="center"/>
        <w:rPr>
          <w:rFonts w:ascii="Aptos" w:hAnsi="Aptos"/>
          <w:b/>
        </w:rPr>
      </w:pPr>
    </w:p>
    <w:p w14:paraId="5EA17BEE" w14:textId="77777777" w:rsidR="000E4F4F" w:rsidRDefault="000E4F4F" w:rsidP="007F13D1">
      <w:pPr>
        <w:pStyle w:val="paragraph"/>
        <w:spacing w:before="0" w:beforeAutospacing="0" w:after="0" w:afterAutospacing="0"/>
        <w:jc w:val="center"/>
        <w:rPr>
          <w:rFonts w:ascii="Aptos" w:hAnsi="Aptos"/>
          <w:b/>
        </w:rPr>
      </w:pPr>
    </w:p>
    <w:p w14:paraId="3ADFC7E0" w14:textId="77777777" w:rsidR="003737FA" w:rsidRDefault="003737FA" w:rsidP="007F13D1">
      <w:pPr>
        <w:pStyle w:val="paragraph"/>
        <w:spacing w:before="0" w:beforeAutospacing="0" w:after="0" w:afterAutospacing="0"/>
        <w:jc w:val="center"/>
        <w:rPr>
          <w:rFonts w:ascii="Aptos" w:hAnsi="Aptos"/>
          <w:b/>
        </w:rPr>
      </w:pPr>
    </w:p>
    <w:p w14:paraId="4402953A" w14:textId="77777777" w:rsidR="003737FA" w:rsidRDefault="003737FA" w:rsidP="007F13D1">
      <w:pPr>
        <w:pStyle w:val="paragraph"/>
        <w:spacing w:before="0" w:beforeAutospacing="0" w:after="0" w:afterAutospacing="0"/>
        <w:jc w:val="center"/>
        <w:rPr>
          <w:rFonts w:ascii="Aptos" w:hAnsi="Aptos"/>
          <w:b/>
        </w:rPr>
      </w:pPr>
    </w:p>
    <w:p w14:paraId="1CB7E4A1" w14:textId="77777777" w:rsidR="003737FA" w:rsidRDefault="003737FA" w:rsidP="007F13D1">
      <w:pPr>
        <w:pStyle w:val="paragraph"/>
        <w:spacing w:before="0" w:beforeAutospacing="0" w:after="0" w:afterAutospacing="0"/>
        <w:jc w:val="center"/>
        <w:rPr>
          <w:rFonts w:ascii="Aptos" w:hAnsi="Aptos"/>
          <w:b/>
        </w:rPr>
      </w:pPr>
    </w:p>
    <w:p w14:paraId="5EC2108D" w14:textId="77777777" w:rsidR="003737FA" w:rsidRDefault="003737FA" w:rsidP="007F13D1">
      <w:pPr>
        <w:pStyle w:val="paragraph"/>
        <w:spacing w:before="0" w:beforeAutospacing="0" w:after="0" w:afterAutospacing="0"/>
        <w:jc w:val="center"/>
        <w:rPr>
          <w:rFonts w:ascii="Aptos" w:hAnsi="Aptos"/>
          <w:b/>
        </w:rPr>
      </w:pPr>
    </w:p>
    <w:p w14:paraId="1F3C6673" w14:textId="77777777" w:rsidR="003737FA" w:rsidRDefault="003737FA" w:rsidP="007F13D1">
      <w:pPr>
        <w:pStyle w:val="paragraph"/>
        <w:spacing w:before="0" w:beforeAutospacing="0" w:after="0" w:afterAutospacing="0"/>
        <w:jc w:val="center"/>
        <w:rPr>
          <w:rFonts w:ascii="Aptos" w:hAnsi="Aptos"/>
          <w:b/>
        </w:rPr>
      </w:pPr>
    </w:p>
    <w:p w14:paraId="22018C0F" w14:textId="36C84EF3" w:rsidR="003737FA" w:rsidRDefault="003737FA" w:rsidP="003737FA">
      <w:pPr>
        <w:pStyle w:val="paragraph"/>
        <w:spacing w:before="0" w:beforeAutospacing="0" w:after="0" w:afterAutospacing="0"/>
        <w:rPr>
          <w:rFonts w:ascii="Aptos" w:hAnsi="Aptos"/>
          <w:b/>
        </w:rPr>
      </w:pPr>
    </w:p>
    <w:p w14:paraId="748D1B37" w14:textId="77777777" w:rsidR="003737FA" w:rsidRDefault="003737FA" w:rsidP="007F13D1">
      <w:pPr>
        <w:pStyle w:val="paragraph"/>
        <w:spacing w:before="0" w:beforeAutospacing="0" w:after="0" w:afterAutospacing="0"/>
        <w:jc w:val="center"/>
        <w:rPr>
          <w:rFonts w:ascii="Aptos" w:hAnsi="Aptos"/>
          <w:b/>
        </w:rPr>
      </w:pPr>
    </w:p>
    <w:p w14:paraId="69578842" w14:textId="77777777" w:rsidR="003737FA" w:rsidRDefault="003737FA" w:rsidP="007F13D1">
      <w:pPr>
        <w:pStyle w:val="paragraph"/>
        <w:spacing w:before="0" w:beforeAutospacing="0" w:after="0" w:afterAutospacing="0"/>
        <w:jc w:val="center"/>
        <w:rPr>
          <w:rFonts w:ascii="Aptos" w:hAnsi="Aptos"/>
          <w:b/>
        </w:rPr>
      </w:pPr>
    </w:p>
    <w:p w14:paraId="1FFD7055" w14:textId="77777777" w:rsidR="003737FA" w:rsidRDefault="003737FA" w:rsidP="007F13D1">
      <w:pPr>
        <w:pStyle w:val="paragraph"/>
        <w:spacing w:before="0" w:beforeAutospacing="0" w:after="0" w:afterAutospacing="0"/>
        <w:jc w:val="center"/>
        <w:rPr>
          <w:rFonts w:ascii="Aptos" w:hAnsi="Aptos"/>
          <w:b/>
        </w:rPr>
      </w:pPr>
    </w:p>
    <w:p w14:paraId="08B31104" w14:textId="77777777" w:rsidR="003737FA" w:rsidRDefault="003737FA" w:rsidP="003737FA">
      <w:pPr>
        <w:pStyle w:val="paragraph"/>
        <w:spacing w:before="0" w:beforeAutospacing="0" w:after="0" w:afterAutospacing="0"/>
        <w:rPr>
          <w:rFonts w:ascii="Aptos" w:hAnsi="Aptos"/>
          <w:b/>
        </w:rPr>
      </w:pPr>
    </w:p>
    <w:p w14:paraId="07C419F8" w14:textId="79AD4EC0" w:rsidR="007F13D1" w:rsidRPr="00977999" w:rsidRDefault="007F13D1" w:rsidP="007F13D1">
      <w:pPr>
        <w:pStyle w:val="paragraph"/>
        <w:spacing w:before="0" w:beforeAutospacing="0" w:after="0" w:afterAutospacing="0"/>
        <w:jc w:val="center"/>
        <w:rPr>
          <w:rFonts w:ascii="Aptos" w:hAnsi="Aptos"/>
          <w:b/>
        </w:rPr>
      </w:pPr>
      <w:r w:rsidRPr="00977999">
        <w:rPr>
          <w:rFonts w:ascii="Aptos" w:hAnsi="Aptos"/>
          <w:b/>
        </w:rPr>
        <w:t xml:space="preserve">Figure </w:t>
      </w:r>
      <w:r>
        <w:rPr>
          <w:rFonts w:ascii="Aptos" w:hAnsi="Aptos"/>
          <w:b/>
        </w:rPr>
        <w:t>5</w:t>
      </w:r>
      <w:r w:rsidRPr="00977999">
        <w:rPr>
          <w:rFonts w:ascii="Aptos" w:hAnsi="Aptos"/>
          <w:b/>
        </w:rPr>
        <w:t xml:space="preserve">: </w:t>
      </w:r>
      <w:proofErr w:type="spellStart"/>
      <w:r w:rsidRPr="00977999">
        <w:rPr>
          <w:rFonts w:ascii="Aptos" w:hAnsi="Aptos"/>
          <w:b/>
        </w:rPr>
        <w:t>TerraProbe</w:t>
      </w:r>
      <w:proofErr w:type="spellEnd"/>
      <w:r>
        <w:rPr>
          <w:rFonts w:ascii="Aptos" w:hAnsi="Aptos"/>
          <w:b/>
        </w:rPr>
        <w:t xml:space="preserve"> Final Assembly</w:t>
      </w:r>
    </w:p>
    <w:p w14:paraId="36297FC0" w14:textId="77777777" w:rsidR="002E2DB4" w:rsidRDefault="002E2DB4" w:rsidP="002F58FF">
      <w:pPr>
        <w:pStyle w:val="paragraph"/>
        <w:spacing w:before="0" w:beforeAutospacing="0" w:after="0" w:afterAutospacing="0"/>
        <w:jc w:val="center"/>
        <w:rPr>
          <w:rFonts w:ascii="Aptos" w:hAnsi="Aptos"/>
          <w:b/>
          <w:bCs/>
        </w:rPr>
      </w:pPr>
    </w:p>
    <w:p w14:paraId="52AB6412" w14:textId="77777777" w:rsidR="005D6A47" w:rsidRDefault="005D6A47" w:rsidP="002F58FF">
      <w:pPr>
        <w:pStyle w:val="paragraph"/>
        <w:spacing w:before="0" w:beforeAutospacing="0" w:after="0" w:afterAutospacing="0"/>
        <w:jc w:val="center"/>
        <w:rPr>
          <w:rFonts w:ascii="Aptos" w:hAnsi="Aptos"/>
          <w:b/>
          <w:bCs/>
        </w:rPr>
      </w:pPr>
    </w:p>
    <w:p w14:paraId="4E27E14E" w14:textId="77777777" w:rsidR="005D6A47" w:rsidRDefault="005D6A47" w:rsidP="002F58FF">
      <w:pPr>
        <w:pStyle w:val="paragraph"/>
        <w:spacing w:before="0" w:beforeAutospacing="0" w:after="0" w:afterAutospacing="0"/>
        <w:jc w:val="center"/>
        <w:rPr>
          <w:rFonts w:ascii="Aptos" w:hAnsi="Aptos"/>
          <w:b/>
          <w:bCs/>
        </w:rPr>
      </w:pPr>
    </w:p>
    <w:p w14:paraId="6324B41B" w14:textId="7E513826" w:rsidR="009E0360" w:rsidRPr="00977999" w:rsidRDefault="002E6B12" w:rsidP="00290326">
      <w:pPr>
        <w:pStyle w:val="paragraph"/>
        <w:numPr>
          <w:ilvl w:val="1"/>
          <w:numId w:val="17"/>
        </w:numPr>
        <w:spacing w:before="0" w:beforeAutospacing="0" w:after="0" w:afterAutospacing="0"/>
        <w:rPr>
          <w:rFonts w:ascii="Aptos" w:hAnsi="Aptos"/>
          <w:b/>
          <w:sz w:val="28"/>
          <w:szCs w:val="28"/>
        </w:rPr>
      </w:pPr>
      <w:proofErr w:type="spellStart"/>
      <w:r>
        <w:rPr>
          <w:rFonts w:ascii="Aptos" w:hAnsi="Aptos"/>
          <w:b/>
          <w:sz w:val="28"/>
          <w:szCs w:val="28"/>
        </w:rPr>
        <w:t>TerraProbe</w:t>
      </w:r>
      <w:proofErr w:type="spellEnd"/>
      <w:r>
        <w:rPr>
          <w:rFonts w:ascii="Aptos" w:hAnsi="Aptos"/>
          <w:b/>
          <w:sz w:val="28"/>
          <w:szCs w:val="28"/>
        </w:rPr>
        <w:t xml:space="preserve"> – Burrowing System</w:t>
      </w:r>
    </w:p>
    <w:p w14:paraId="621BD1FA" w14:textId="77777777" w:rsidR="00B11036" w:rsidRDefault="00B11036" w:rsidP="00B11036">
      <w:pPr>
        <w:pStyle w:val="paragraph"/>
        <w:spacing w:before="0" w:beforeAutospacing="0" w:after="0" w:afterAutospacing="0"/>
        <w:rPr>
          <w:rFonts w:ascii="Aptos" w:hAnsi="Aptos"/>
        </w:rPr>
      </w:pPr>
    </w:p>
    <w:p w14:paraId="42E17871" w14:textId="3C42A200" w:rsidR="00B11036" w:rsidRDefault="00B11036" w:rsidP="00B11036">
      <w:pPr>
        <w:pStyle w:val="paragraph"/>
        <w:spacing w:before="0" w:beforeAutospacing="0" w:after="0" w:afterAutospacing="0"/>
        <w:ind w:firstLine="360"/>
        <w:rPr>
          <w:rFonts w:ascii="Aptos" w:hAnsi="Aptos"/>
        </w:rPr>
      </w:pPr>
      <w:proofErr w:type="spellStart"/>
      <w:r w:rsidRPr="00977999">
        <w:rPr>
          <w:rFonts w:ascii="Aptos" w:hAnsi="Aptos"/>
        </w:rPr>
        <w:t>TerraProbe</w:t>
      </w:r>
      <w:proofErr w:type="spellEnd"/>
      <w:r w:rsidRPr="00977999">
        <w:rPr>
          <w:rFonts w:ascii="Aptos" w:hAnsi="Aptos"/>
        </w:rPr>
        <w:t xml:space="preserve"> has been formulated adhering to the design requirements and constraints listed above. </w:t>
      </w:r>
      <w:proofErr w:type="spellStart"/>
      <w:r w:rsidRPr="00977999">
        <w:rPr>
          <w:rFonts w:ascii="Aptos" w:hAnsi="Aptos"/>
        </w:rPr>
        <w:t>TerraProbe</w:t>
      </w:r>
      <w:proofErr w:type="spellEnd"/>
      <w:r w:rsidRPr="00977999">
        <w:rPr>
          <w:rFonts w:ascii="Aptos" w:hAnsi="Aptos"/>
        </w:rPr>
        <w:t xml:space="preserve"> is designed to be compact with dimensions of 10” wide by 12” long by </w:t>
      </w:r>
      <w:r w:rsidRPr="00A60A2D">
        <w:rPr>
          <w:rFonts w:ascii="Aptos" w:hAnsi="Aptos"/>
          <w:color w:val="FF0000"/>
        </w:rPr>
        <w:t>16.5” tall</w:t>
      </w:r>
      <w:r w:rsidRPr="00977999">
        <w:rPr>
          <w:rFonts w:ascii="Aptos" w:hAnsi="Aptos"/>
        </w:rPr>
        <w:t xml:space="preserve">. Additionally, it weighs </w:t>
      </w:r>
      <w:r>
        <w:rPr>
          <w:rFonts w:ascii="Aptos" w:hAnsi="Aptos"/>
          <w:color w:val="FF0000"/>
        </w:rPr>
        <w:t>26</w:t>
      </w:r>
      <w:r w:rsidRPr="008D30F8">
        <w:rPr>
          <w:rFonts w:ascii="Aptos" w:hAnsi="Aptos"/>
          <w:color w:val="FF0000"/>
        </w:rPr>
        <w:t xml:space="preserve"> </w:t>
      </w:r>
      <w:r w:rsidRPr="00977999">
        <w:rPr>
          <w:rFonts w:ascii="Aptos" w:hAnsi="Aptos"/>
        </w:rPr>
        <w:t>pounds</w:t>
      </w:r>
      <w:r>
        <w:rPr>
          <w:rFonts w:ascii="Aptos" w:hAnsi="Aptos"/>
        </w:rPr>
        <w:t>/11.8 kgs</w:t>
      </w:r>
      <w:r w:rsidRPr="00977999">
        <w:rPr>
          <w:rFonts w:ascii="Aptos" w:hAnsi="Aptos"/>
        </w:rPr>
        <w:t xml:space="preserve">, which is </w:t>
      </w:r>
      <w:r>
        <w:rPr>
          <w:rFonts w:ascii="Aptos" w:hAnsi="Aptos"/>
        </w:rPr>
        <w:t>much</w:t>
      </w:r>
      <w:r w:rsidRPr="00977999">
        <w:rPr>
          <w:rFonts w:ascii="Aptos" w:hAnsi="Aptos"/>
        </w:rPr>
        <w:t xml:space="preserve"> light</w:t>
      </w:r>
      <w:r>
        <w:rPr>
          <w:rFonts w:ascii="Aptos" w:hAnsi="Aptos"/>
        </w:rPr>
        <w:t>er</w:t>
      </w:r>
      <w:r w:rsidRPr="00977999">
        <w:rPr>
          <w:rFonts w:ascii="Aptos" w:hAnsi="Aptos"/>
        </w:rPr>
        <w:t xml:space="preserve"> compared to alternative solutions, which can be as heavy as several hundred pounds.</w:t>
      </w:r>
      <w:r>
        <w:rPr>
          <w:rFonts w:ascii="Aptos" w:hAnsi="Aptos"/>
        </w:rPr>
        <w:t xml:space="preserve"> The system operates </w:t>
      </w:r>
      <w:r w:rsidR="00715FB5">
        <w:rPr>
          <w:rFonts w:ascii="Aptos" w:hAnsi="Aptos"/>
        </w:rPr>
        <w:t>through</w:t>
      </w:r>
      <w:r>
        <w:rPr>
          <w:rFonts w:ascii="Aptos" w:hAnsi="Aptos"/>
        </w:rPr>
        <w:t xml:space="preserve"> a rack and pinion mechanism that drives a soil-collecting </w:t>
      </w:r>
      <w:r w:rsidRPr="00977999">
        <w:rPr>
          <w:rFonts w:ascii="Aptos" w:hAnsi="Aptos"/>
        </w:rPr>
        <w:t>payload into the ground. The overall design consists of a sturdy base housing all motors, gears, and electrical components, along with an outer shell and an inner payload chamber</w:t>
      </w:r>
      <w:r>
        <w:rPr>
          <w:rFonts w:ascii="Aptos" w:hAnsi="Aptos"/>
        </w:rPr>
        <w:t xml:space="preserve"> </w:t>
      </w:r>
      <w:r w:rsidRPr="00977999">
        <w:rPr>
          <w:rFonts w:ascii="Aptos" w:hAnsi="Aptos"/>
        </w:rPr>
        <w:t>responsible for soil collection. The device features foldable foot pedals to provide additional downward force, a removable top lid for easy maintenance, and a built-in limit switch to prevent the payload from travelling too far into the ground.</w:t>
      </w:r>
    </w:p>
    <w:p w14:paraId="3EAEB59F" w14:textId="77777777" w:rsidR="00B11036" w:rsidRPr="00977999" w:rsidRDefault="00B11036" w:rsidP="00B11036">
      <w:pPr>
        <w:pStyle w:val="paragraph"/>
        <w:spacing w:before="0" w:beforeAutospacing="0" w:after="0" w:afterAutospacing="0"/>
        <w:ind w:left="360"/>
        <w:rPr>
          <w:rFonts w:ascii="Aptos" w:hAnsi="Aptos"/>
        </w:rPr>
      </w:pPr>
    </w:p>
    <w:p w14:paraId="67577B38" w14:textId="5DA44B45" w:rsidR="004B1FF1" w:rsidRPr="00977999" w:rsidRDefault="09CD1186" w:rsidP="7C5B62BF">
      <w:pPr>
        <w:pStyle w:val="paragraph"/>
        <w:spacing w:before="0" w:beforeAutospacing="0" w:after="0" w:afterAutospacing="0"/>
        <w:ind w:firstLine="360"/>
        <w:jc w:val="both"/>
        <w:rPr>
          <w:rFonts w:ascii="Aptos" w:hAnsi="Aptos"/>
        </w:rPr>
      </w:pPr>
      <w:r w:rsidRPr="00977999">
        <w:rPr>
          <w:rFonts w:ascii="Aptos" w:hAnsi="Aptos"/>
        </w:rPr>
        <w:t xml:space="preserve">At the </w:t>
      </w:r>
      <w:r w:rsidR="2A09D78A" w:rsidRPr="00977999">
        <w:rPr>
          <w:rFonts w:ascii="Aptos" w:hAnsi="Aptos"/>
        </w:rPr>
        <w:t xml:space="preserve">heart </w:t>
      </w:r>
      <w:r w:rsidRPr="00977999">
        <w:rPr>
          <w:rFonts w:ascii="Aptos" w:hAnsi="Aptos"/>
        </w:rPr>
        <w:t xml:space="preserve">of </w:t>
      </w:r>
      <w:proofErr w:type="spellStart"/>
      <w:r w:rsidRPr="00977999">
        <w:rPr>
          <w:rFonts w:ascii="Aptos" w:hAnsi="Aptos"/>
        </w:rPr>
        <w:t>TerraProbe’s</w:t>
      </w:r>
      <w:proofErr w:type="spellEnd"/>
      <w:r w:rsidRPr="00977999">
        <w:rPr>
          <w:rFonts w:ascii="Aptos" w:hAnsi="Aptos"/>
        </w:rPr>
        <w:t xml:space="preserve"> soil collection mechanism is a two-part penetration system consisting of an inner payload and an outer shell. The inner payload is a </w:t>
      </w:r>
      <w:r w:rsidR="4CFC3CB1" w:rsidRPr="00977999">
        <w:rPr>
          <w:rFonts w:ascii="Aptos" w:hAnsi="Aptos"/>
        </w:rPr>
        <w:t>1</w:t>
      </w:r>
      <w:r w:rsidR="59711928" w:rsidRPr="00977999">
        <w:rPr>
          <w:rFonts w:ascii="Aptos" w:hAnsi="Aptos"/>
        </w:rPr>
        <w:t>6.5</w:t>
      </w:r>
      <w:r w:rsidRPr="00977999">
        <w:rPr>
          <w:rFonts w:ascii="Aptos" w:hAnsi="Aptos"/>
        </w:rPr>
        <w:t>-inch-tall chamber</w:t>
      </w:r>
      <w:r w:rsidR="2F965DA2" w:rsidRPr="00977999">
        <w:rPr>
          <w:rFonts w:ascii="Aptos" w:hAnsi="Aptos"/>
        </w:rPr>
        <w:t xml:space="preserve"> with a 1/16” thickness to reduce soil displacemen</w:t>
      </w:r>
      <w:r w:rsidR="2A77E3F6" w:rsidRPr="00977999">
        <w:rPr>
          <w:rFonts w:ascii="Aptos" w:hAnsi="Aptos"/>
        </w:rPr>
        <w:t>t</w:t>
      </w:r>
      <w:r w:rsidRPr="00977999">
        <w:rPr>
          <w:rFonts w:ascii="Aptos" w:hAnsi="Aptos"/>
        </w:rPr>
        <w:t>.</w:t>
      </w:r>
      <w:r w:rsidR="421ED9B0" w:rsidRPr="00977999">
        <w:rPr>
          <w:rFonts w:ascii="Aptos" w:hAnsi="Aptos"/>
        </w:rPr>
        <w:t xml:space="preserve"> </w:t>
      </w:r>
      <w:r w:rsidRPr="00977999">
        <w:rPr>
          <w:rFonts w:ascii="Aptos" w:hAnsi="Aptos"/>
        </w:rPr>
        <w:t xml:space="preserve">The outer shell, which encases the payload, contains gear racks </w:t>
      </w:r>
      <w:r w:rsidR="00D4524E">
        <w:rPr>
          <w:rFonts w:ascii="Aptos" w:hAnsi="Aptos"/>
          <w:color w:val="FF0000"/>
        </w:rPr>
        <w:t>wel</w:t>
      </w:r>
      <w:r w:rsidRPr="00D4524E">
        <w:rPr>
          <w:rFonts w:ascii="Aptos" w:hAnsi="Aptos"/>
          <w:color w:val="FF0000"/>
        </w:rPr>
        <w:t>d</w:t>
      </w:r>
      <w:r w:rsidR="00D4524E">
        <w:rPr>
          <w:rFonts w:ascii="Aptos" w:hAnsi="Aptos"/>
          <w:color w:val="FF0000"/>
        </w:rPr>
        <w:t>ed</w:t>
      </w:r>
      <w:r w:rsidRPr="00D4524E">
        <w:rPr>
          <w:rFonts w:ascii="Aptos" w:hAnsi="Aptos"/>
          <w:color w:val="FF0000"/>
        </w:rPr>
        <w:t xml:space="preserve"> </w:t>
      </w:r>
      <w:r w:rsidR="72474D72" w:rsidRPr="00977999">
        <w:rPr>
          <w:rFonts w:ascii="Aptos" w:hAnsi="Aptos"/>
        </w:rPr>
        <w:t xml:space="preserve">vertically </w:t>
      </w:r>
      <w:r w:rsidRPr="00977999">
        <w:rPr>
          <w:rFonts w:ascii="Aptos" w:hAnsi="Aptos"/>
        </w:rPr>
        <w:t xml:space="preserve">along its sides and a chamfered base to facilitate smooth soil entry. </w:t>
      </w:r>
      <w:r w:rsidR="60D89B49" w:rsidRPr="00977999">
        <w:rPr>
          <w:rFonts w:ascii="Aptos" w:hAnsi="Aptos"/>
        </w:rPr>
        <w:t xml:space="preserve">The payload is locked into place on the shell using a quick release pin, so that the payload does not slide relative to the shell during the entry phase. </w:t>
      </w:r>
      <w:r w:rsidRPr="00977999">
        <w:rPr>
          <w:rFonts w:ascii="Aptos" w:hAnsi="Aptos"/>
        </w:rPr>
        <w:t>Once the sample is collected, the payload can be removed</w:t>
      </w:r>
      <w:r w:rsidR="5B5543CF" w:rsidRPr="00977999">
        <w:rPr>
          <w:rFonts w:ascii="Aptos" w:hAnsi="Aptos"/>
        </w:rPr>
        <w:t xml:space="preserve"> from the outer shell</w:t>
      </w:r>
      <w:r w:rsidR="00A83622">
        <w:rPr>
          <w:rFonts w:ascii="Aptos" w:hAnsi="Aptos"/>
        </w:rPr>
        <w:t xml:space="preserve"> </w:t>
      </w:r>
      <w:r w:rsidR="00A83622">
        <w:rPr>
          <w:rFonts w:ascii="Aptos" w:hAnsi="Aptos"/>
          <w:color w:val="FF0000"/>
        </w:rPr>
        <w:t xml:space="preserve">using the same pin however in the hole right above </w:t>
      </w:r>
      <w:r w:rsidR="009C2FE8">
        <w:rPr>
          <w:rFonts w:ascii="Aptos" w:hAnsi="Aptos"/>
          <w:color w:val="FF0000"/>
        </w:rPr>
        <w:t>the</w:t>
      </w:r>
      <w:r w:rsidR="00683B88">
        <w:rPr>
          <w:rFonts w:ascii="Aptos" w:hAnsi="Aptos"/>
          <w:color w:val="FF0000"/>
        </w:rPr>
        <w:t xml:space="preserve"> height</w:t>
      </w:r>
      <w:r w:rsidRPr="00977999">
        <w:rPr>
          <w:rFonts w:ascii="Aptos" w:hAnsi="Aptos"/>
        </w:rPr>
        <w:t>, preserving the soil layers for analysis.</w:t>
      </w:r>
    </w:p>
    <w:p w14:paraId="3EFEF412" w14:textId="77777777" w:rsidR="00DF6DAE" w:rsidRPr="00977999" w:rsidRDefault="00DF6DAE" w:rsidP="7C5B62BF">
      <w:pPr>
        <w:pStyle w:val="paragraph"/>
        <w:spacing w:before="0" w:beforeAutospacing="0" w:after="0" w:afterAutospacing="0"/>
        <w:ind w:firstLine="360"/>
        <w:jc w:val="both"/>
        <w:rPr>
          <w:rFonts w:ascii="Aptos" w:hAnsi="Aptos"/>
        </w:rPr>
      </w:pPr>
    </w:p>
    <w:p w14:paraId="221EFA13" w14:textId="775806AC" w:rsidR="004B1FF1" w:rsidRPr="00977999" w:rsidRDefault="09CD1186" w:rsidP="7C5B62BF">
      <w:pPr>
        <w:pStyle w:val="paragraph"/>
        <w:spacing w:before="0" w:beforeAutospacing="0" w:after="0" w:afterAutospacing="0"/>
        <w:ind w:firstLine="360"/>
        <w:jc w:val="both"/>
        <w:rPr>
          <w:rFonts w:ascii="Aptos" w:hAnsi="Aptos"/>
        </w:rPr>
      </w:pPr>
      <w:r w:rsidRPr="00977999">
        <w:rPr>
          <w:rFonts w:ascii="Aptos" w:hAnsi="Aptos"/>
        </w:rPr>
        <w:t xml:space="preserve">The rack and pinion system </w:t>
      </w:r>
      <w:r w:rsidR="4CFC3CB1" w:rsidRPr="00977999">
        <w:rPr>
          <w:rFonts w:ascii="Aptos" w:hAnsi="Aptos"/>
        </w:rPr>
        <w:t>are</w:t>
      </w:r>
      <w:r w:rsidRPr="00977999">
        <w:rPr>
          <w:rFonts w:ascii="Aptos" w:hAnsi="Aptos"/>
        </w:rPr>
        <w:t xml:space="preserve"> powered by two </w:t>
      </w:r>
      <w:r w:rsidR="4946636E" w:rsidRPr="00977999">
        <w:rPr>
          <w:rFonts w:ascii="Aptos" w:hAnsi="Aptos"/>
        </w:rPr>
        <w:t xml:space="preserve">DC </w:t>
      </w:r>
      <w:r w:rsidRPr="00977999">
        <w:rPr>
          <w:rFonts w:ascii="Aptos" w:hAnsi="Aptos"/>
        </w:rPr>
        <w:t>motors housed within the base compartment</w:t>
      </w:r>
      <w:r w:rsidR="00F238F6">
        <w:rPr>
          <w:rFonts w:ascii="Aptos" w:hAnsi="Aptos"/>
        </w:rPr>
        <w:t xml:space="preserve"> </w:t>
      </w:r>
      <w:r w:rsidR="0005656F">
        <w:rPr>
          <w:rFonts w:ascii="Aptos" w:hAnsi="Aptos"/>
          <w:color w:val="FF0000"/>
        </w:rPr>
        <w:t xml:space="preserve">(refer to the appendix to see the electrical schematics </w:t>
      </w:r>
      <w:r w:rsidR="00F238F6">
        <w:rPr>
          <w:rFonts w:ascii="Aptos" w:hAnsi="Aptos"/>
          <w:color w:val="FF0000"/>
        </w:rPr>
        <w:t>and.</w:t>
      </w:r>
      <w:r w:rsidRPr="00977999">
        <w:rPr>
          <w:rFonts w:ascii="Aptos" w:hAnsi="Aptos"/>
        </w:rPr>
        <w:t xml:space="preserve"> A </w:t>
      </w:r>
      <w:r w:rsidR="2EEFC80D" w:rsidRPr="00977999">
        <w:rPr>
          <w:rFonts w:ascii="Aptos" w:hAnsi="Aptos"/>
        </w:rPr>
        <w:t xml:space="preserve">¾” face-width </w:t>
      </w:r>
      <w:r w:rsidRPr="00977999">
        <w:rPr>
          <w:rFonts w:ascii="Aptos" w:hAnsi="Aptos"/>
        </w:rPr>
        <w:t>gear engag</w:t>
      </w:r>
      <w:r w:rsidR="225EB60D" w:rsidRPr="00977999">
        <w:rPr>
          <w:rFonts w:ascii="Aptos" w:hAnsi="Aptos"/>
        </w:rPr>
        <w:t>es with</w:t>
      </w:r>
      <w:r w:rsidRPr="00977999">
        <w:rPr>
          <w:rFonts w:ascii="Aptos" w:hAnsi="Aptos"/>
        </w:rPr>
        <w:t xml:space="preserve"> the rack, driving the outer shell and payload downward. Ball bearings support the rotating axles, ensuring smooth and efficient motion. As the probe advances, soil enters the inner payload chamber, maintaining its stratified structure. Upon retrieval, the payload can be </w:t>
      </w:r>
      <w:r w:rsidR="34A1082A" w:rsidRPr="00977999">
        <w:rPr>
          <w:rFonts w:ascii="Aptos" w:hAnsi="Aptos"/>
        </w:rPr>
        <w:t xml:space="preserve">probed through </w:t>
      </w:r>
      <w:r w:rsidR="00E37CBC">
        <w:rPr>
          <w:rFonts w:ascii="Aptos" w:hAnsi="Aptos"/>
        </w:rPr>
        <w:t>4</w:t>
      </w:r>
      <w:r w:rsidR="34A1082A" w:rsidRPr="00977999">
        <w:rPr>
          <w:rFonts w:ascii="Aptos" w:hAnsi="Aptos"/>
        </w:rPr>
        <w:t xml:space="preserve"> horizontal slits to measure soil properties at varying depths</w:t>
      </w:r>
      <w:r w:rsidRPr="00977999">
        <w:rPr>
          <w:rFonts w:ascii="Aptos" w:hAnsi="Aptos"/>
        </w:rPr>
        <w:t>.</w:t>
      </w:r>
      <w:r w:rsidR="0585BED5" w:rsidRPr="00977999">
        <w:rPr>
          <w:rFonts w:ascii="Aptos" w:hAnsi="Aptos"/>
        </w:rPr>
        <w:t xml:space="preserve"> </w:t>
      </w:r>
      <w:r w:rsidRPr="00977999">
        <w:rPr>
          <w:rFonts w:ascii="Aptos" w:hAnsi="Aptos"/>
        </w:rPr>
        <w:t>The system is designed to operate autonomously, enabling users to collect multiple-depth samples without manual force, ensuring accurate soil profiling with minimal effort.</w:t>
      </w:r>
    </w:p>
    <w:p w14:paraId="0C12CCA0" w14:textId="0518093C" w:rsidR="00A71EC1" w:rsidRPr="00B75DB1" w:rsidRDefault="00763AC8" w:rsidP="00A71EC1">
      <w:pPr>
        <w:pStyle w:val="paragraph"/>
        <w:spacing w:before="0" w:beforeAutospacing="0" w:after="0" w:afterAutospacing="0"/>
        <w:rPr>
          <w:rFonts w:ascii="Aptos" w:hAnsi="Aptos"/>
        </w:rPr>
      </w:pPr>
      <w:r>
        <w:rPr>
          <w:rFonts w:ascii="Aptos" w:hAnsi="Aptos"/>
        </w:rPr>
        <w:t xml:space="preserve"> </w:t>
      </w:r>
    </w:p>
    <w:p w14:paraId="12875566" w14:textId="77777777" w:rsidR="00730FCD" w:rsidRDefault="0D7B85F0" w:rsidP="7C5B62BF">
      <w:pPr>
        <w:pStyle w:val="paragraph"/>
        <w:spacing w:before="0" w:beforeAutospacing="0" w:after="0" w:afterAutospacing="0"/>
        <w:rPr>
          <w:rFonts w:ascii="Aptos" w:hAnsi="Aptos"/>
          <w:color w:val="FF0000"/>
        </w:rPr>
      </w:pPr>
      <w:r w:rsidRPr="00A34F86">
        <w:rPr>
          <w:rFonts w:ascii="Aptos" w:hAnsi="Aptos"/>
          <w:color w:val="FF0000"/>
        </w:rPr>
        <w:t>Th</w:t>
      </w:r>
      <w:r w:rsidR="00A34F86" w:rsidRPr="00A34F86">
        <w:rPr>
          <w:rFonts w:ascii="Aptos" w:hAnsi="Aptos"/>
          <w:color w:val="FF0000"/>
        </w:rPr>
        <w:t>is modular</w:t>
      </w:r>
      <w:r w:rsidRPr="00A34F86">
        <w:rPr>
          <w:rFonts w:ascii="Aptos" w:hAnsi="Aptos"/>
          <w:color w:val="FF0000"/>
        </w:rPr>
        <w:t xml:space="preserve"> inner payload </w:t>
      </w:r>
      <w:r w:rsidR="00A34F86" w:rsidRPr="00A34F86">
        <w:rPr>
          <w:rFonts w:ascii="Aptos" w:hAnsi="Aptos"/>
          <w:color w:val="FF0000"/>
        </w:rPr>
        <w:t xml:space="preserve">design </w:t>
      </w:r>
      <w:r w:rsidR="00730FCD">
        <w:rPr>
          <w:rFonts w:ascii="Aptos" w:hAnsi="Aptos"/>
          <w:color w:val="FF0000"/>
        </w:rPr>
        <w:t>offers two main benefits:</w:t>
      </w:r>
    </w:p>
    <w:p w14:paraId="6D2F4872" w14:textId="3740ED8C" w:rsidR="00730FCD" w:rsidRDefault="00730FCD" w:rsidP="0051688A">
      <w:pPr>
        <w:pStyle w:val="paragraph"/>
        <w:numPr>
          <w:ilvl w:val="0"/>
          <w:numId w:val="23"/>
        </w:numPr>
        <w:spacing w:before="0" w:beforeAutospacing="0" w:after="0" w:afterAutospacing="0"/>
        <w:rPr>
          <w:rFonts w:ascii="Aptos" w:hAnsi="Aptos"/>
          <w:color w:val="FF0000"/>
        </w:rPr>
      </w:pPr>
      <w:r>
        <w:rPr>
          <w:rFonts w:ascii="Aptos" w:hAnsi="Aptos"/>
          <w:color w:val="FF0000"/>
        </w:rPr>
        <w:t xml:space="preserve">Provides </w:t>
      </w:r>
      <w:r w:rsidR="00715FB5">
        <w:rPr>
          <w:rFonts w:ascii="Aptos" w:hAnsi="Aptos"/>
          <w:color w:val="FF0000"/>
        </w:rPr>
        <w:t>flexibility</w:t>
      </w:r>
      <w:r>
        <w:rPr>
          <w:rFonts w:ascii="Aptos" w:hAnsi="Aptos"/>
          <w:color w:val="FF0000"/>
        </w:rPr>
        <w:t xml:space="preserve"> for </w:t>
      </w:r>
      <w:r w:rsidR="0D7B85F0" w:rsidRPr="00A34F86">
        <w:rPr>
          <w:rFonts w:ascii="Aptos" w:hAnsi="Aptos"/>
          <w:color w:val="FF0000"/>
        </w:rPr>
        <w:t>soil to be analyzed both in-field using sensors or sent to a lab for further testing</w:t>
      </w:r>
      <w:r>
        <w:rPr>
          <w:rFonts w:ascii="Aptos" w:hAnsi="Aptos"/>
          <w:color w:val="FF0000"/>
        </w:rPr>
        <w:t xml:space="preserve"> – plastic lids can be used to transport the collected cores</w:t>
      </w:r>
    </w:p>
    <w:p w14:paraId="0AFB91DD" w14:textId="31137EF7" w:rsidR="00730FCD" w:rsidRDefault="00730FCD" w:rsidP="0051688A">
      <w:pPr>
        <w:pStyle w:val="paragraph"/>
        <w:numPr>
          <w:ilvl w:val="0"/>
          <w:numId w:val="23"/>
        </w:numPr>
        <w:spacing w:before="0" w:beforeAutospacing="0" w:after="0" w:afterAutospacing="0"/>
        <w:rPr>
          <w:rFonts w:ascii="Aptos" w:hAnsi="Aptos"/>
          <w:color w:val="FF0000"/>
        </w:rPr>
      </w:pPr>
      <w:r>
        <w:rPr>
          <w:rFonts w:ascii="Aptos" w:hAnsi="Aptos"/>
          <w:color w:val="FF0000"/>
        </w:rPr>
        <w:t xml:space="preserve">Allows for multiple </w:t>
      </w:r>
      <w:r w:rsidR="005159B2">
        <w:rPr>
          <w:rFonts w:ascii="Aptos" w:hAnsi="Aptos"/>
          <w:color w:val="FF0000"/>
        </w:rPr>
        <w:t>soil tests using a single machine</w:t>
      </w:r>
    </w:p>
    <w:p w14:paraId="1507B7BD" w14:textId="1650643D" w:rsidR="005159B2" w:rsidRPr="00730FCD" w:rsidRDefault="005159B2" w:rsidP="005159B2">
      <w:pPr>
        <w:pStyle w:val="paragraph"/>
        <w:spacing w:before="0" w:beforeAutospacing="0" w:after="0" w:afterAutospacing="0"/>
        <w:rPr>
          <w:rFonts w:ascii="Aptos" w:hAnsi="Aptos"/>
          <w:color w:val="FF0000"/>
        </w:rPr>
      </w:pPr>
    </w:p>
    <w:p w14:paraId="44EEF24F" w14:textId="00F89133" w:rsidR="00232955" w:rsidRDefault="002E2313" w:rsidP="00D97B15">
      <w:pPr>
        <w:pStyle w:val="paragraph"/>
        <w:spacing w:before="0" w:beforeAutospacing="0" w:after="0" w:afterAutospacing="0"/>
        <w:jc w:val="both"/>
        <w:rPr>
          <w:rFonts w:ascii="Aptos" w:hAnsi="Aptos"/>
          <w:color w:val="FF0000"/>
        </w:rPr>
      </w:pPr>
      <w:r>
        <w:rPr>
          <w:rFonts w:ascii="Aptos" w:hAnsi="Aptos"/>
          <w:color w:val="FF0000"/>
        </w:rPr>
        <w:t xml:space="preserve">There </w:t>
      </w:r>
      <w:r w:rsidR="00F238F6">
        <w:rPr>
          <w:rFonts w:ascii="Aptos" w:hAnsi="Aptos"/>
          <w:color w:val="FF0000"/>
        </w:rPr>
        <w:t>was</w:t>
      </w:r>
      <w:r>
        <w:rPr>
          <w:rFonts w:ascii="Aptos" w:hAnsi="Aptos"/>
          <w:color w:val="FF0000"/>
        </w:rPr>
        <w:t xml:space="preserve"> several manufacturing methods used to </w:t>
      </w:r>
      <w:r w:rsidR="0036068D">
        <w:rPr>
          <w:rFonts w:ascii="Aptos" w:hAnsi="Aptos"/>
          <w:color w:val="FF0000"/>
        </w:rPr>
        <w:t>realize our CAD model. Mills, lathes, water jet</w:t>
      </w:r>
      <w:r w:rsidR="00144601">
        <w:rPr>
          <w:rFonts w:ascii="Aptos" w:hAnsi="Aptos"/>
          <w:color w:val="FF0000"/>
        </w:rPr>
        <w:t xml:space="preserve">s, laser cuts, and welds were used to manufacture stock parts. 3D printed parts were used on parts that were </w:t>
      </w:r>
      <w:r w:rsidR="00F238F6">
        <w:rPr>
          <w:rFonts w:ascii="Aptos" w:hAnsi="Aptos"/>
          <w:color w:val="FF0000"/>
        </w:rPr>
        <w:t>too</w:t>
      </w:r>
      <w:r w:rsidR="00144601">
        <w:rPr>
          <w:rFonts w:ascii="Aptos" w:hAnsi="Aptos"/>
          <w:color w:val="FF0000"/>
        </w:rPr>
        <w:t xml:space="preserve"> complicated to manufacture</w:t>
      </w:r>
      <w:r w:rsidR="006239CE">
        <w:rPr>
          <w:rFonts w:ascii="Aptos" w:hAnsi="Aptos"/>
          <w:color w:val="FF0000"/>
        </w:rPr>
        <w:t xml:space="preserve">/ bear minimal load. </w:t>
      </w:r>
      <w:r w:rsidR="00CB24E6">
        <w:rPr>
          <w:rFonts w:ascii="Aptos" w:hAnsi="Aptos"/>
          <w:color w:val="FF0000"/>
        </w:rPr>
        <w:t xml:space="preserve">You can find more on the same in the Manufacturing section (). </w:t>
      </w:r>
    </w:p>
    <w:p w14:paraId="234527BA" w14:textId="0FA36998" w:rsidR="00D97B15" w:rsidRPr="0049738F" w:rsidRDefault="0049738F" w:rsidP="0049738F">
      <w:pPr>
        <w:pStyle w:val="paragraph"/>
        <w:spacing w:before="0" w:beforeAutospacing="0" w:after="0" w:afterAutospacing="0"/>
        <w:rPr>
          <w:rFonts w:ascii="Aptos" w:hAnsi="Aptos"/>
        </w:rPr>
      </w:pPr>
      <w:r>
        <w:rPr>
          <w:noProof/>
        </w:rPr>
        <w:drawing>
          <wp:anchor distT="0" distB="0" distL="114300" distR="114300" simplePos="0" relativeHeight="251658262" behindDoc="0" locked="0" layoutInCell="1" allowOverlap="1" wp14:anchorId="787C23C0" wp14:editId="38DE382C">
            <wp:simplePos x="0" y="0"/>
            <wp:positionH relativeFrom="column">
              <wp:posOffset>-283119</wp:posOffset>
            </wp:positionH>
            <wp:positionV relativeFrom="paragraph">
              <wp:posOffset>183469</wp:posOffset>
            </wp:positionV>
            <wp:extent cx="4120515" cy="2298700"/>
            <wp:effectExtent l="0" t="0" r="0" b="0"/>
            <wp:wrapTopAndBottom/>
            <wp:docPr id="1702143750" name="Picture 17021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20515" cy="2298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3" behindDoc="0" locked="0" layoutInCell="1" allowOverlap="1" wp14:anchorId="1FDF5B73" wp14:editId="160F44E0">
            <wp:simplePos x="0" y="0"/>
            <wp:positionH relativeFrom="column">
              <wp:posOffset>4008120</wp:posOffset>
            </wp:positionH>
            <wp:positionV relativeFrom="paragraph">
              <wp:posOffset>144145</wp:posOffset>
            </wp:positionV>
            <wp:extent cx="2297430" cy="2338705"/>
            <wp:effectExtent l="4762" t="0" r="6033" b="6032"/>
            <wp:wrapTopAndBottom/>
            <wp:docPr id="2103140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rotWithShape="1">
                    <a:blip r:embed="rId21">
                      <a:extLst>
                        <a:ext uri="{28A0092B-C50C-407E-A947-70E740481C1C}">
                          <a14:useLocalDpi xmlns:a14="http://schemas.microsoft.com/office/drawing/2010/main" val="0"/>
                        </a:ext>
                      </a:extLst>
                    </a:blip>
                    <a:srcRect r="26282"/>
                    <a:stretch/>
                  </pic:blipFill>
                  <pic:spPr bwMode="auto">
                    <a:xfrm rot="5400000">
                      <a:off x="0" y="0"/>
                      <a:ext cx="2297430" cy="2338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BE3BD1" w14:textId="590F675F" w:rsidR="00BE5C54" w:rsidRPr="00977999" w:rsidRDefault="00600CF3" w:rsidP="00232955">
      <w:pPr>
        <w:pStyle w:val="paragraph"/>
        <w:spacing w:before="0" w:beforeAutospacing="0" w:after="0" w:afterAutospacing="0"/>
        <w:jc w:val="center"/>
        <w:rPr>
          <w:rFonts w:ascii="Aptos" w:hAnsi="Aptos"/>
          <w:b/>
        </w:rPr>
      </w:pPr>
      <w:r w:rsidRPr="00977999">
        <w:rPr>
          <w:rFonts w:ascii="Aptos" w:hAnsi="Aptos"/>
          <w:b/>
        </w:rPr>
        <w:t xml:space="preserve">Figure </w:t>
      </w:r>
      <w:r w:rsidR="00241F4A" w:rsidRPr="00977999">
        <w:rPr>
          <w:rFonts w:ascii="Aptos" w:hAnsi="Aptos"/>
          <w:b/>
        </w:rPr>
        <w:t>5</w:t>
      </w:r>
      <w:r w:rsidRPr="00977999">
        <w:rPr>
          <w:rFonts w:ascii="Aptos" w:hAnsi="Aptos"/>
          <w:b/>
        </w:rPr>
        <w:t>: Rack &amp; Pinion</w:t>
      </w:r>
      <w:r w:rsidR="00273011" w:rsidRPr="00977999">
        <w:rPr>
          <w:rFonts w:ascii="Aptos" w:hAnsi="Aptos"/>
          <w:b/>
        </w:rPr>
        <w:t xml:space="preserve">, Motor, Shaft </w:t>
      </w:r>
      <w:r w:rsidRPr="00977999">
        <w:rPr>
          <w:rFonts w:ascii="Aptos" w:hAnsi="Aptos"/>
          <w:b/>
        </w:rPr>
        <w:t>System</w:t>
      </w:r>
    </w:p>
    <w:p w14:paraId="59FA4100" w14:textId="77777777" w:rsidR="00967C98" w:rsidRPr="00977999" w:rsidRDefault="00967C98" w:rsidP="00232955">
      <w:pPr>
        <w:pStyle w:val="paragraph"/>
        <w:spacing w:before="0" w:beforeAutospacing="0" w:after="0" w:afterAutospacing="0"/>
        <w:jc w:val="center"/>
        <w:rPr>
          <w:rFonts w:ascii="Aptos" w:hAnsi="Aptos"/>
          <w:b/>
        </w:rPr>
      </w:pPr>
    </w:p>
    <w:p w14:paraId="22A7F9B5" w14:textId="62A8C5A4" w:rsidR="00241F4A" w:rsidRPr="00977999" w:rsidRDefault="0BCBEE1F" w:rsidP="00B50798">
      <w:pPr>
        <w:pStyle w:val="paragraph"/>
        <w:spacing w:before="0" w:beforeAutospacing="0" w:after="0" w:afterAutospacing="0"/>
        <w:jc w:val="center"/>
        <w:rPr>
          <w:rFonts w:ascii="Aptos" w:hAnsi="Aptos"/>
          <w:b/>
        </w:rPr>
      </w:pPr>
      <w:r>
        <w:rPr>
          <w:noProof/>
        </w:rPr>
        <w:drawing>
          <wp:inline distT="0" distB="0" distL="0" distR="0" wp14:anchorId="474BAD61" wp14:editId="440BB534">
            <wp:extent cx="2126253" cy="3121840"/>
            <wp:effectExtent l="0" t="0" r="0" b="2540"/>
            <wp:docPr id="1159034648" name="Picture 115903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63621" cy="3176705"/>
                    </a:xfrm>
                    <a:prstGeom prst="rect">
                      <a:avLst/>
                    </a:prstGeom>
                  </pic:spPr>
                </pic:pic>
              </a:graphicData>
            </a:graphic>
          </wp:inline>
        </w:drawing>
      </w:r>
      <w:r w:rsidR="00976411" w:rsidRPr="00976411">
        <w:t xml:space="preserve"> </w:t>
      </w:r>
      <w:r w:rsidR="00976411" w:rsidRPr="00976411">
        <w:rPr>
          <w:rFonts w:ascii="Aptos" w:hAnsi="Aptos"/>
          <w:b/>
          <w:bCs/>
        </w:rPr>
        <w:t> </w:t>
      </w:r>
      <w:r w:rsidR="00976411">
        <w:rPr>
          <w:noProof/>
        </w:rPr>
        <w:drawing>
          <wp:inline distT="0" distB="0" distL="0" distR="0" wp14:anchorId="1C36D8FC" wp14:editId="05BA1925">
            <wp:extent cx="3165080" cy="2375162"/>
            <wp:effectExtent l="0" t="5080" r="0" b="0"/>
            <wp:docPr id="1359422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3165080" cy="2375162"/>
                    </a:xfrm>
                    <a:prstGeom prst="rect">
                      <a:avLst/>
                    </a:prstGeom>
                  </pic:spPr>
                </pic:pic>
              </a:graphicData>
            </a:graphic>
          </wp:inline>
        </w:drawing>
      </w:r>
    </w:p>
    <w:p w14:paraId="206E009A" w14:textId="5404AAA9" w:rsidR="00960FEB" w:rsidRPr="00E11767" w:rsidRDefault="00600CF3" w:rsidP="00E11767">
      <w:pPr>
        <w:pStyle w:val="paragraph"/>
        <w:spacing w:before="0" w:beforeAutospacing="0" w:after="0" w:afterAutospacing="0"/>
        <w:jc w:val="center"/>
        <w:rPr>
          <w:rFonts w:ascii="Aptos" w:hAnsi="Aptos"/>
          <w:b/>
        </w:rPr>
      </w:pPr>
      <w:r w:rsidRPr="00977999">
        <w:rPr>
          <w:rFonts w:ascii="Aptos" w:hAnsi="Aptos"/>
          <w:b/>
        </w:rPr>
        <w:t xml:space="preserve">Figure </w:t>
      </w:r>
      <w:r w:rsidR="00241F4A" w:rsidRPr="00977999">
        <w:rPr>
          <w:rFonts w:ascii="Aptos" w:hAnsi="Aptos"/>
          <w:b/>
        </w:rPr>
        <w:t>6</w:t>
      </w:r>
      <w:r w:rsidRPr="00977999">
        <w:rPr>
          <w:rFonts w:ascii="Aptos" w:hAnsi="Aptos"/>
          <w:b/>
        </w:rPr>
        <w:t>:</w:t>
      </w:r>
      <w:r w:rsidR="00273011" w:rsidRPr="00977999">
        <w:rPr>
          <w:rFonts w:ascii="Aptos" w:hAnsi="Aptos"/>
          <w:b/>
        </w:rPr>
        <w:t xml:space="preserve"> Inner &amp; Outer Payload</w:t>
      </w:r>
    </w:p>
    <w:p w14:paraId="5EC141FC" w14:textId="77777777" w:rsidR="00967C98" w:rsidRPr="00967C98" w:rsidRDefault="00967C98" w:rsidP="00E11767">
      <w:pPr>
        <w:pStyle w:val="paragraph"/>
        <w:spacing w:before="0" w:beforeAutospacing="0" w:after="0" w:afterAutospacing="0"/>
        <w:jc w:val="center"/>
        <w:rPr>
          <w:rFonts w:ascii="Aptos" w:hAnsi="Aptos"/>
          <w:b/>
        </w:rPr>
      </w:pPr>
    </w:p>
    <w:p w14:paraId="2A89AC2F" w14:textId="54CD012C" w:rsidR="00967C98" w:rsidRDefault="00B83021" w:rsidP="00B713E0">
      <w:pPr>
        <w:pStyle w:val="paragraph"/>
        <w:spacing w:before="0" w:beforeAutospacing="0" w:after="0" w:afterAutospacing="0"/>
        <w:rPr>
          <w:rFonts w:ascii="Aptos" w:hAnsi="Aptos"/>
          <w:color w:val="FF0000"/>
        </w:rPr>
      </w:pPr>
      <w:r w:rsidRPr="00B713E0">
        <w:rPr>
          <w:rFonts w:ascii="Aptos" w:hAnsi="Aptos"/>
          <w:color w:val="FF0000"/>
        </w:rPr>
        <w:t xml:space="preserve">There were </w:t>
      </w:r>
      <w:r w:rsidR="00967C98" w:rsidRPr="00B713E0">
        <w:rPr>
          <w:rFonts w:ascii="Aptos" w:hAnsi="Aptos"/>
          <w:color w:val="FF0000"/>
        </w:rPr>
        <w:t>several small changes from the CAD model to the actual prototype:</w:t>
      </w:r>
    </w:p>
    <w:p w14:paraId="032255E7" w14:textId="2BF13DE4" w:rsidR="00B713E0" w:rsidRPr="00B713E0" w:rsidRDefault="00B713E0" w:rsidP="0051688A">
      <w:pPr>
        <w:pStyle w:val="paragraph"/>
        <w:numPr>
          <w:ilvl w:val="0"/>
          <w:numId w:val="25"/>
        </w:numPr>
        <w:spacing w:before="0" w:beforeAutospacing="0" w:after="0" w:afterAutospacing="0"/>
        <w:rPr>
          <w:rFonts w:ascii="Aptos" w:hAnsi="Aptos"/>
          <w:bCs/>
          <w:color w:val="FF0000"/>
        </w:rPr>
      </w:pPr>
      <w:r>
        <w:rPr>
          <w:rFonts w:ascii="Aptos" w:hAnsi="Aptos"/>
          <w:bCs/>
          <w:color w:val="FF0000"/>
        </w:rPr>
        <w:t xml:space="preserve">The through holes on the base plate were made bigger than intended </w:t>
      </w:r>
      <w:r w:rsidR="009C2FE8">
        <w:rPr>
          <w:rFonts w:ascii="Aptos" w:hAnsi="Aptos"/>
          <w:bCs/>
          <w:color w:val="FF0000"/>
        </w:rPr>
        <w:t>to</w:t>
      </w:r>
      <w:r>
        <w:rPr>
          <w:rFonts w:ascii="Aptos" w:hAnsi="Aptos"/>
          <w:bCs/>
          <w:color w:val="FF0000"/>
        </w:rPr>
        <w:t xml:space="preserve"> allow for slight </w:t>
      </w:r>
      <w:r w:rsidR="008D129C">
        <w:rPr>
          <w:rFonts w:ascii="Aptos" w:hAnsi="Aptos"/>
          <w:bCs/>
          <w:color w:val="FF0000"/>
        </w:rPr>
        <w:t>adjustments when meshing the racks with the pinion gears</w:t>
      </w:r>
    </w:p>
    <w:p w14:paraId="372BA873" w14:textId="60E014F0" w:rsidR="008D129C" w:rsidRPr="00B713E0" w:rsidRDefault="008D129C" w:rsidP="0051688A">
      <w:pPr>
        <w:pStyle w:val="paragraph"/>
        <w:numPr>
          <w:ilvl w:val="0"/>
          <w:numId w:val="25"/>
        </w:numPr>
        <w:spacing w:before="0" w:beforeAutospacing="0" w:after="0" w:afterAutospacing="0"/>
        <w:rPr>
          <w:rFonts w:ascii="Aptos" w:hAnsi="Aptos"/>
          <w:bCs/>
          <w:color w:val="FF0000"/>
        </w:rPr>
      </w:pPr>
      <w:r>
        <w:rPr>
          <w:rFonts w:ascii="Aptos" w:hAnsi="Aptos"/>
          <w:bCs/>
          <w:color w:val="FF0000"/>
        </w:rPr>
        <w:t>For the same re</w:t>
      </w:r>
      <w:r w:rsidR="00E47CD0">
        <w:rPr>
          <w:rFonts w:ascii="Aptos" w:hAnsi="Aptos"/>
          <w:bCs/>
          <w:color w:val="FF0000"/>
        </w:rPr>
        <w:t>ason, the shell guide was removed from the design</w:t>
      </w:r>
      <w:r w:rsidR="003F57B3">
        <w:rPr>
          <w:rFonts w:ascii="Aptos" w:hAnsi="Aptos"/>
          <w:bCs/>
          <w:color w:val="FF0000"/>
        </w:rPr>
        <w:t xml:space="preserve">. The shell guide was </w:t>
      </w:r>
      <w:r w:rsidR="00887FB3">
        <w:rPr>
          <w:rFonts w:ascii="Aptos" w:hAnsi="Aptos"/>
          <w:bCs/>
          <w:color w:val="FF0000"/>
        </w:rPr>
        <w:t xml:space="preserve">engineered to be a slip fit but due to 3D printing turned out to be an interference fit. </w:t>
      </w:r>
      <w:r w:rsidR="000F5DE1">
        <w:rPr>
          <w:rFonts w:ascii="Aptos" w:hAnsi="Aptos"/>
          <w:bCs/>
          <w:color w:val="FF0000"/>
        </w:rPr>
        <w:t xml:space="preserve">It was also designed assuming both the motors would run at the same speed/power all the time – which wasn’t the case in real life. </w:t>
      </w:r>
      <w:r w:rsidR="00F12540">
        <w:rPr>
          <w:rFonts w:ascii="Aptos" w:hAnsi="Aptos"/>
          <w:bCs/>
          <w:color w:val="FF0000"/>
        </w:rPr>
        <w:t>So,</w:t>
      </w:r>
      <w:r w:rsidR="000F5DE1">
        <w:rPr>
          <w:rFonts w:ascii="Aptos" w:hAnsi="Aptos"/>
          <w:bCs/>
          <w:color w:val="FF0000"/>
        </w:rPr>
        <w:t xml:space="preserve"> the guide often caused the racks and gears to un</w:t>
      </w:r>
      <w:r w:rsidR="009C2FE8">
        <w:rPr>
          <w:rFonts w:ascii="Aptos" w:hAnsi="Aptos"/>
          <w:bCs/>
          <w:color w:val="FF0000"/>
        </w:rPr>
        <w:t>-</w:t>
      </w:r>
      <w:r w:rsidR="000F5DE1">
        <w:rPr>
          <w:rFonts w:ascii="Aptos" w:hAnsi="Aptos"/>
          <w:bCs/>
          <w:color w:val="FF0000"/>
        </w:rPr>
        <w:t>mesh during operation.</w:t>
      </w:r>
      <w:r w:rsidR="003F57B3">
        <w:rPr>
          <w:rFonts w:ascii="Aptos" w:hAnsi="Aptos"/>
          <w:bCs/>
          <w:color w:val="FF0000"/>
        </w:rPr>
        <w:t xml:space="preserve"> </w:t>
      </w:r>
    </w:p>
    <w:p w14:paraId="2426F27D" w14:textId="0994810E" w:rsidR="003F57B3" w:rsidRPr="00B713E0" w:rsidRDefault="005715CC" w:rsidP="0051688A">
      <w:pPr>
        <w:pStyle w:val="paragraph"/>
        <w:numPr>
          <w:ilvl w:val="0"/>
          <w:numId w:val="25"/>
        </w:numPr>
        <w:spacing w:before="0" w:beforeAutospacing="0" w:after="0" w:afterAutospacing="0"/>
        <w:rPr>
          <w:rFonts w:ascii="Aptos" w:hAnsi="Aptos"/>
          <w:bCs/>
          <w:color w:val="FF0000"/>
        </w:rPr>
      </w:pPr>
      <w:r>
        <w:rPr>
          <w:rFonts w:ascii="Aptos" w:hAnsi="Aptos"/>
          <w:bCs/>
          <w:color w:val="FF0000"/>
        </w:rPr>
        <w:t xml:space="preserve">The lid was sawed in half and only one half was kept. This was done due to assembly difficulties. </w:t>
      </w:r>
      <w:r w:rsidR="007F0335">
        <w:rPr>
          <w:rFonts w:ascii="Aptos" w:hAnsi="Aptos"/>
          <w:bCs/>
          <w:color w:val="FF0000"/>
        </w:rPr>
        <w:t xml:space="preserve">The </w:t>
      </w:r>
      <w:r w:rsidR="003E0BB6">
        <w:rPr>
          <w:rFonts w:ascii="Aptos" w:hAnsi="Aptos"/>
          <w:bCs/>
          <w:color w:val="FF0000"/>
        </w:rPr>
        <w:t>plastic,</w:t>
      </w:r>
      <w:r w:rsidR="007F0335">
        <w:rPr>
          <w:rFonts w:ascii="Aptos" w:hAnsi="Aptos"/>
          <w:bCs/>
          <w:color w:val="FF0000"/>
        </w:rPr>
        <w:t xml:space="preserve"> waterjet, lid interfered in several places with the racks and the </w:t>
      </w:r>
      <w:r w:rsidR="009C2FE8">
        <w:rPr>
          <w:rFonts w:ascii="Aptos" w:hAnsi="Aptos"/>
          <w:bCs/>
          <w:color w:val="FF0000"/>
        </w:rPr>
        <w:t>shell</w:t>
      </w:r>
      <w:r w:rsidR="007F0335">
        <w:rPr>
          <w:rFonts w:ascii="Aptos" w:hAnsi="Aptos"/>
          <w:bCs/>
          <w:color w:val="FF0000"/>
        </w:rPr>
        <w:t xml:space="preserve"> </w:t>
      </w:r>
      <w:r w:rsidR="009C2FE8">
        <w:rPr>
          <w:rFonts w:ascii="Aptos" w:hAnsi="Aptos"/>
          <w:bCs/>
          <w:color w:val="FF0000"/>
        </w:rPr>
        <w:t>circumference</w:t>
      </w:r>
      <w:r w:rsidR="007F0335">
        <w:rPr>
          <w:rFonts w:ascii="Aptos" w:hAnsi="Aptos"/>
          <w:bCs/>
          <w:color w:val="FF0000"/>
        </w:rPr>
        <w:t xml:space="preserve">. Band </w:t>
      </w:r>
      <w:r w:rsidR="003E0BB6">
        <w:rPr>
          <w:rFonts w:ascii="Aptos" w:hAnsi="Aptos"/>
          <w:bCs/>
          <w:color w:val="FF0000"/>
        </w:rPr>
        <w:t>sewing</w:t>
      </w:r>
      <w:r w:rsidR="007F0335">
        <w:rPr>
          <w:rFonts w:ascii="Aptos" w:hAnsi="Aptos"/>
          <w:bCs/>
          <w:color w:val="FF0000"/>
        </w:rPr>
        <w:t xml:space="preserve"> it in half allowed for movement as needed. </w:t>
      </w:r>
    </w:p>
    <w:p w14:paraId="6C2EC841" w14:textId="21BFD759" w:rsidR="007F0335" w:rsidRPr="00B713E0" w:rsidRDefault="00C45BBD" w:rsidP="0051688A">
      <w:pPr>
        <w:pStyle w:val="paragraph"/>
        <w:numPr>
          <w:ilvl w:val="0"/>
          <w:numId w:val="25"/>
        </w:numPr>
        <w:spacing w:before="0" w:beforeAutospacing="0" w:after="0" w:afterAutospacing="0"/>
        <w:rPr>
          <w:rFonts w:ascii="Aptos" w:hAnsi="Aptos"/>
          <w:bCs/>
          <w:color w:val="FF0000"/>
        </w:rPr>
      </w:pPr>
      <w:r>
        <w:rPr>
          <w:rFonts w:ascii="Aptos" w:hAnsi="Aptos"/>
          <w:bCs/>
          <w:color w:val="FF0000"/>
        </w:rPr>
        <w:t xml:space="preserve">The collar to hit the limit switch was changed from circular to just tabs. This allowed </w:t>
      </w:r>
      <w:r w:rsidR="00F238F6">
        <w:rPr>
          <w:rFonts w:ascii="Aptos" w:hAnsi="Aptos"/>
          <w:bCs/>
          <w:color w:val="FF0000"/>
        </w:rPr>
        <w:t>us</w:t>
      </w:r>
      <w:r>
        <w:rPr>
          <w:rFonts w:ascii="Aptos" w:hAnsi="Aptos"/>
          <w:bCs/>
          <w:color w:val="FF0000"/>
        </w:rPr>
        <w:t xml:space="preserve"> to save sheet metal stock for other purposes </w:t>
      </w:r>
      <w:r w:rsidR="00F238F6">
        <w:rPr>
          <w:rFonts w:ascii="Aptos" w:hAnsi="Aptos"/>
          <w:bCs/>
          <w:color w:val="FF0000"/>
        </w:rPr>
        <w:t>in case</w:t>
      </w:r>
      <w:r>
        <w:rPr>
          <w:rFonts w:ascii="Aptos" w:hAnsi="Aptos"/>
          <w:bCs/>
          <w:color w:val="FF0000"/>
        </w:rPr>
        <w:t xml:space="preserve"> something failed during testing</w:t>
      </w:r>
    </w:p>
    <w:p w14:paraId="39E6A52F" w14:textId="57B540E8" w:rsidR="00C45BBD" w:rsidRPr="00B713E0" w:rsidRDefault="0031502F" w:rsidP="0051688A">
      <w:pPr>
        <w:pStyle w:val="paragraph"/>
        <w:numPr>
          <w:ilvl w:val="0"/>
          <w:numId w:val="25"/>
        </w:numPr>
        <w:spacing w:before="0" w:beforeAutospacing="0" w:after="0" w:afterAutospacing="0"/>
        <w:rPr>
          <w:rFonts w:ascii="Aptos" w:hAnsi="Aptos"/>
          <w:bCs/>
          <w:color w:val="FF0000"/>
        </w:rPr>
      </w:pPr>
      <w:r>
        <w:rPr>
          <w:rFonts w:ascii="Aptos" w:hAnsi="Aptos"/>
          <w:bCs/>
          <w:color w:val="FF0000"/>
        </w:rPr>
        <w:t>The screws on the foot pedals were bolted as during test</w:t>
      </w:r>
      <w:r w:rsidR="009A33EE">
        <w:rPr>
          <w:rFonts w:ascii="Aptos" w:hAnsi="Aptos"/>
          <w:bCs/>
          <w:color w:val="FF0000"/>
        </w:rPr>
        <w:t xml:space="preserve">ing the foot pedals screws often stripped due to the forces experienced and weight applied by the user. </w:t>
      </w:r>
    </w:p>
    <w:p w14:paraId="7E96BA92" w14:textId="508B6D18" w:rsidR="00437E63" w:rsidRDefault="003A11F6" w:rsidP="001E76D8">
      <w:pPr>
        <w:pStyle w:val="paragraph"/>
        <w:numPr>
          <w:ilvl w:val="0"/>
          <w:numId w:val="25"/>
        </w:numPr>
        <w:spacing w:before="0" w:beforeAutospacing="0" w:after="0" w:afterAutospacing="0"/>
        <w:rPr>
          <w:rFonts w:ascii="Aptos" w:hAnsi="Aptos"/>
          <w:color w:val="FF0000"/>
        </w:rPr>
      </w:pPr>
      <w:r w:rsidRPr="003A11F6">
        <w:rPr>
          <w:rFonts w:ascii="Aptos" w:hAnsi="Aptos"/>
          <w:color w:val="FF0000"/>
        </w:rPr>
        <w:t xml:space="preserve">Originally, the payload internal walls were purposely made as smooth as possible.  However, this feature was changed because while the </w:t>
      </w:r>
      <w:proofErr w:type="spellStart"/>
      <w:r w:rsidRPr="003A11F6">
        <w:rPr>
          <w:rFonts w:ascii="Aptos" w:hAnsi="Aptos"/>
          <w:color w:val="FF0000"/>
        </w:rPr>
        <w:t>the</w:t>
      </w:r>
      <w:proofErr w:type="spellEnd"/>
      <w:r w:rsidRPr="003A11F6">
        <w:rPr>
          <w:rFonts w:ascii="Aptos" w:hAnsi="Aptos"/>
          <w:color w:val="FF0000"/>
        </w:rPr>
        <w:t xml:space="preserve"> soil is cohesive enough, the soil kept slipping out as a column. </w:t>
      </w:r>
      <w:r w:rsidR="00F238F6" w:rsidRPr="003A11F6">
        <w:rPr>
          <w:rFonts w:ascii="Aptos" w:hAnsi="Aptos"/>
          <w:color w:val="FF0000"/>
        </w:rPr>
        <w:t>Hence,</w:t>
      </w:r>
      <w:r w:rsidRPr="003A11F6">
        <w:rPr>
          <w:rFonts w:ascii="Aptos" w:hAnsi="Aptos"/>
          <w:color w:val="FF0000"/>
        </w:rPr>
        <w:t xml:space="preserve"> we added some grip tape to provide some friction to better grip the soil. </w:t>
      </w:r>
    </w:p>
    <w:p w14:paraId="206AB63E" w14:textId="77777777" w:rsidR="0049738F" w:rsidRPr="00D97B15" w:rsidRDefault="0049738F" w:rsidP="0049738F">
      <w:pPr>
        <w:pStyle w:val="paragraph"/>
        <w:spacing w:before="0" w:beforeAutospacing="0" w:after="0" w:afterAutospacing="0"/>
        <w:rPr>
          <w:rFonts w:ascii="Aptos" w:hAnsi="Aptos"/>
          <w:color w:val="FF0000"/>
        </w:rPr>
      </w:pPr>
    </w:p>
    <w:p w14:paraId="0546B32B" w14:textId="16A9CDFC" w:rsidR="00BE5C54" w:rsidRPr="00977999" w:rsidRDefault="004E3024" w:rsidP="00290326">
      <w:pPr>
        <w:pStyle w:val="paragraph"/>
        <w:numPr>
          <w:ilvl w:val="1"/>
          <w:numId w:val="17"/>
        </w:numPr>
        <w:spacing w:before="0" w:beforeAutospacing="0" w:after="0" w:afterAutospacing="0"/>
        <w:rPr>
          <w:rFonts w:ascii="Aptos" w:hAnsi="Aptos"/>
          <w:b/>
          <w:bCs/>
          <w:sz w:val="28"/>
          <w:szCs w:val="28"/>
        </w:rPr>
      </w:pPr>
      <w:proofErr w:type="spellStart"/>
      <w:r>
        <w:rPr>
          <w:rFonts w:ascii="Aptos" w:hAnsi="Aptos"/>
          <w:b/>
          <w:bCs/>
          <w:sz w:val="28"/>
          <w:szCs w:val="28"/>
        </w:rPr>
        <w:t>TerraPal</w:t>
      </w:r>
      <w:proofErr w:type="spellEnd"/>
      <w:r>
        <w:rPr>
          <w:rFonts w:ascii="Aptos" w:hAnsi="Aptos"/>
          <w:b/>
          <w:bCs/>
          <w:sz w:val="28"/>
          <w:szCs w:val="28"/>
        </w:rPr>
        <w:t xml:space="preserve"> –</w:t>
      </w:r>
      <w:r w:rsidR="00603326" w:rsidRPr="00977999">
        <w:rPr>
          <w:rFonts w:ascii="Aptos" w:hAnsi="Aptos"/>
          <w:b/>
          <w:bCs/>
          <w:sz w:val="28"/>
          <w:szCs w:val="28"/>
        </w:rPr>
        <w:t xml:space="preserve"> Testing Probe</w:t>
      </w:r>
    </w:p>
    <w:p w14:paraId="2960CCF5" w14:textId="77777777" w:rsidR="00BE5C54" w:rsidRPr="00977999" w:rsidRDefault="00BE5C54" w:rsidP="000C2567">
      <w:pPr>
        <w:pStyle w:val="paragraph"/>
        <w:spacing w:before="0" w:beforeAutospacing="0" w:after="0" w:afterAutospacing="0"/>
        <w:rPr>
          <w:rFonts w:ascii="Aptos" w:hAnsi="Aptos"/>
          <w:b/>
          <w:bCs/>
        </w:rPr>
      </w:pPr>
    </w:p>
    <w:p w14:paraId="10F92DC9" w14:textId="7D1EADA0" w:rsidR="1B5AE1F4" w:rsidRPr="00977999" w:rsidRDefault="000C2567" w:rsidP="00E4384B">
      <w:pPr>
        <w:pStyle w:val="paragraph"/>
        <w:spacing w:before="0" w:beforeAutospacing="0" w:after="0" w:afterAutospacing="0"/>
        <w:ind w:firstLine="720"/>
        <w:jc w:val="both"/>
        <w:rPr>
          <w:rFonts w:ascii="Aptos" w:hAnsi="Aptos"/>
        </w:rPr>
      </w:pPr>
      <w:r w:rsidRPr="00977999">
        <w:rPr>
          <w:rFonts w:ascii="Aptos" w:hAnsi="Aptos"/>
        </w:rPr>
        <w:t xml:space="preserve">To complement the mechanical sampling system, </w:t>
      </w:r>
      <w:proofErr w:type="spellStart"/>
      <w:r w:rsidRPr="00977999">
        <w:rPr>
          <w:rFonts w:ascii="Aptos" w:hAnsi="Aptos"/>
        </w:rPr>
        <w:t>TerraProbe</w:t>
      </w:r>
      <w:proofErr w:type="spellEnd"/>
      <w:r w:rsidRPr="00977999">
        <w:rPr>
          <w:rFonts w:ascii="Aptos" w:hAnsi="Aptos"/>
        </w:rPr>
        <w:t xml:space="preserve"> integrates an advanced soil testing probe for in-field analysis. </w:t>
      </w:r>
      <w:r w:rsidR="008B4531" w:rsidRPr="00E4384B">
        <w:rPr>
          <w:rFonts w:ascii="Aptos" w:hAnsi="Aptos"/>
          <w:color w:val="FF0000"/>
        </w:rPr>
        <w:t xml:space="preserve">The </w:t>
      </w:r>
      <w:proofErr w:type="spellStart"/>
      <w:r w:rsidR="008B4531" w:rsidRPr="00E4384B">
        <w:rPr>
          <w:rFonts w:ascii="Aptos" w:hAnsi="Aptos"/>
          <w:color w:val="FF0000"/>
        </w:rPr>
        <w:t>TerraPal</w:t>
      </w:r>
      <w:proofErr w:type="spellEnd"/>
      <w:r w:rsidR="008B4531" w:rsidRPr="00E4384B">
        <w:rPr>
          <w:rFonts w:ascii="Aptos" w:hAnsi="Aptos"/>
          <w:color w:val="FF0000"/>
        </w:rPr>
        <w:t xml:space="preserve"> </w:t>
      </w:r>
      <w:r w:rsidR="00EA5AB4" w:rsidRPr="00E4384B">
        <w:rPr>
          <w:rFonts w:ascii="Aptos" w:hAnsi="Aptos"/>
          <w:color w:val="FF0000"/>
        </w:rPr>
        <w:t>module</w:t>
      </w:r>
      <w:r w:rsidR="008B4531" w:rsidRPr="00E4384B">
        <w:rPr>
          <w:rFonts w:ascii="Aptos" w:hAnsi="Aptos"/>
          <w:color w:val="FF0000"/>
        </w:rPr>
        <w:t xml:space="preserve"> consists of multiple soil sensors extending from its base, allowing insertion</w:t>
      </w:r>
      <w:r w:rsidR="00E4384B" w:rsidRPr="00E4384B">
        <w:rPr>
          <w:rFonts w:ascii="Aptos" w:hAnsi="Aptos"/>
          <w:color w:val="FF0000"/>
        </w:rPr>
        <w:t xml:space="preserve"> through the pre-designed slots in the inner payload chamber to directly analyze the collected soil samples. </w:t>
      </w:r>
      <w:r w:rsidRPr="00977999">
        <w:rPr>
          <w:rFonts w:ascii="Aptos" w:hAnsi="Aptos"/>
        </w:rPr>
        <w:t xml:space="preserve">The primary sensing unit is the </w:t>
      </w:r>
      <w:proofErr w:type="spellStart"/>
      <w:r w:rsidRPr="00977999">
        <w:rPr>
          <w:rFonts w:ascii="Aptos" w:hAnsi="Aptos"/>
        </w:rPr>
        <w:t>Taidacent</w:t>
      </w:r>
      <w:proofErr w:type="spellEnd"/>
      <w:r w:rsidRPr="00977999">
        <w:rPr>
          <w:rFonts w:ascii="Aptos" w:hAnsi="Aptos"/>
        </w:rPr>
        <w:t xml:space="preserve"> RS485 Soil Sensor, which measures nitrogen (N), phosphorus (P), and potassium (K) levels, essential for evaluating soil fertility. Additionally, moisture sensors are included, providing real-time assessments with accuracy levels of ±5% for moisture and salinity and ±1°C for temperature.</w:t>
      </w:r>
    </w:p>
    <w:p w14:paraId="6684BE91" w14:textId="77777777" w:rsidR="00241F4A" w:rsidRPr="00977999" w:rsidRDefault="00241F4A" w:rsidP="197E7702">
      <w:pPr>
        <w:pStyle w:val="paragraph"/>
        <w:spacing w:before="0" w:beforeAutospacing="0" w:after="0" w:afterAutospacing="0"/>
        <w:ind w:firstLine="720"/>
        <w:jc w:val="both"/>
        <w:rPr>
          <w:rFonts w:ascii="Aptos" w:hAnsi="Aptos"/>
        </w:rPr>
      </w:pPr>
    </w:p>
    <w:p w14:paraId="4F65E73D" w14:textId="473D3870" w:rsidR="00002361" w:rsidRPr="00800CDB" w:rsidRDefault="00002361" w:rsidP="00002361">
      <w:pPr>
        <w:jc w:val="both"/>
        <w:rPr>
          <w:rFonts w:ascii="Aptos" w:hAnsi="Aptos"/>
          <w:color w:val="FF0000"/>
        </w:rPr>
      </w:pPr>
      <w:r w:rsidRPr="00002361">
        <w:rPr>
          <w:rFonts w:ascii="Aptos" w:hAnsi="Aptos"/>
        </w:rPr>
        <w:t>The electronic components — including an Arduino Mega, SD card holder, transceiver module, and associated wiring — are housed within a 3D-printed PLA casing</w:t>
      </w:r>
      <w:r w:rsidR="001D43CB">
        <w:rPr>
          <w:rFonts w:ascii="Aptos" w:hAnsi="Aptos"/>
        </w:rPr>
        <w:t xml:space="preserve"> </w:t>
      </w:r>
      <w:r w:rsidR="001D43CB" w:rsidRPr="001D43CB">
        <w:rPr>
          <w:rFonts w:ascii="Aptos" w:hAnsi="Aptos"/>
          <w:color w:val="FF0000"/>
        </w:rPr>
        <w:t>(Refer to Appendix A.3 CAD Files for Wiring Diagrams)</w:t>
      </w:r>
      <w:r w:rsidRPr="00002361">
        <w:rPr>
          <w:rFonts w:ascii="Aptos" w:hAnsi="Aptos"/>
          <w:color w:val="FF0000"/>
        </w:rPr>
        <w:t>. Initially, the casing was designed with compact dimensions (3.0” x 6.5” x 2.0”), but during assembly, we identified the need for improved wire management and connector clearance. As a result, the final casing dimensions were increased to 5.0” x 9.5” x 2.0”, providing more internal space to prevent pinching or disconnection of wires during handling.</w:t>
      </w:r>
    </w:p>
    <w:p w14:paraId="1CD05804" w14:textId="77777777" w:rsidR="00002361" w:rsidRPr="00002361" w:rsidRDefault="00002361" w:rsidP="00002361">
      <w:pPr>
        <w:jc w:val="both"/>
        <w:rPr>
          <w:rFonts w:ascii="Aptos" w:hAnsi="Aptos"/>
        </w:rPr>
      </w:pPr>
    </w:p>
    <w:p w14:paraId="1364E69B" w14:textId="77777777" w:rsidR="00E32B78" w:rsidRDefault="00002361" w:rsidP="00E32B78">
      <w:pPr>
        <w:jc w:val="both"/>
        <w:rPr>
          <w:rFonts w:ascii="Aptos" w:hAnsi="Aptos"/>
        </w:rPr>
      </w:pPr>
      <w:r w:rsidRPr="00002361">
        <w:rPr>
          <w:rFonts w:ascii="Aptos" w:hAnsi="Aptos"/>
        </w:rPr>
        <w:t>The probe features a single LED screen on top, used for guiding the user through the data collection process. The program starts by resetting the SD card and clearing any previous data in the .txt file. The user then presses dedicated buttons for each sampling depth slit (e.g., 0–2", 2–4") to record data from the corresponding soil layer. All collected sensor readings are automatically stored into the SD card, allowing easy retrieval and further analysis.</w:t>
      </w:r>
    </w:p>
    <w:p w14:paraId="39D54F08" w14:textId="77777777" w:rsidR="00D97B15" w:rsidRDefault="00D97B15" w:rsidP="00E32B78">
      <w:pPr>
        <w:jc w:val="both"/>
        <w:rPr>
          <w:rFonts w:ascii="Aptos" w:hAnsi="Aptos"/>
        </w:rPr>
      </w:pPr>
    </w:p>
    <w:p w14:paraId="5AFEF66A" w14:textId="533A7D85" w:rsidR="00241F4A" w:rsidRPr="005E39C5" w:rsidRDefault="005E39C5" w:rsidP="005E39C5">
      <w:pPr>
        <w:jc w:val="center"/>
        <w:rPr>
          <w:rFonts w:ascii="Aptos" w:hAnsi="Aptos"/>
        </w:rPr>
      </w:pPr>
      <w:r w:rsidRPr="005E39C5">
        <w:rPr>
          <w:rFonts w:ascii="Aptos" w:hAnsi="Aptos"/>
          <w:noProof/>
        </w:rPr>
        <w:drawing>
          <wp:anchor distT="0" distB="0" distL="114300" distR="114300" simplePos="0" relativeHeight="251658254" behindDoc="0" locked="0" layoutInCell="1" allowOverlap="1" wp14:anchorId="7F95DC70" wp14:editId="519F5CE4">
            <wp:simplePos x="0" y="0"/>
            <wp:positionH relativeFrom="column">
              <wp:posOffset>3278505</wp:posOffset>
            </wp:positionH>
            <wp:positionV relativeFrom="paragraph">
              <wp:posOffset>-243205</wp:posOffset>
            </wp:positionV>
            <wp:extent cx="2188210" cy="2766695"/>
            <wp:effectExtent l="0" t="3493" r="0" b="0"/>
            <wp:wrapSquare wrapText="bothSides"/>
            <wp:docPr id="10" name="Picture 9" descr="A person holding a black device&#10;&#10;AI-generated content may be incorrect.">
              <a:extLst xmlns:a="http://schemas.openxmlformats.org/drawingml/2006/main">
                <a:ext uri="{FF2B5EF4-FFF2-40B4-BE49-F238E27FC236}">
                  <a16:creationId xmlns:a16="http://schemas.microsoft.com/office/drawing/2014/main" id="{03E779BF-C95E-C0F9-A597-A91C2EBB45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person holding a black device&#10;&#10;AI-generated content may be incorrect.">
                      <a:extLst>
                        <a:ext uri="{FF2B5EF4-FFF2-40B4-BE49-F238E27FC236}">
                          <a16:creationId xmlns:a16="http://schemas.microsoft.com/office/drawing/2014/main" id="{03E779BF-C95E-C0F9-A597-A91C2EBB45D7}"/>
                        </a:ext>
                      </a:extLst>
                    </pic:cNvPr>
                    <pic:cNvPicPr>
                      <a:picLocks noChangeAspect="1"/>
                    </pic:cNvPicPr>
                  </pic:nvPicPr>
                  <pic:blipFill>
                    <a:blip r:embed="rId24">
                      <a:extLst>
                        <a:ext uri="{28A0092B-C50C-407E-A947-70E740481C1C}">
                          <a14:useLocalDpi xmlns:a14="http://schemas.microsoft.com/office/drawing/2010/main" val="0"/>
                        </a:ext>
                      </a:extLst>
                    </a:blip>
                    <a:srcRect l="24092" t="-1913" r="16585" b="1914"/>
                    <a:stretch/>
                  </pic:blipFill>
                  <pic:spPr>
                    <a:xfrm rot="5400000">
                      <a:off x="0" y="0"/>
                      <a:ext cx="2188210" cy="2766695"/>
                    </a:xfrm>
                    <a:prstGeom prst="rect">
                      <a:avLst/>
                    </a:prstGeom>
                    <a:noFill/>
                  </pic:spPr>
                </pic:pic>
              </a:graphicData>
            </a:graphic>
            <wp14:sizeRelH relativeFrom="margin">
              <wp14:pctWidth>0</wp14:pctWidth>
            </wp14:sizeRelH>
            <wp14:sizeRelV relativeFrom="margin">
              <wp14:pctHeight>0</wp14:pctHeight>
            </wp14:sizeRelV>
          </wp:anchor>
        </w:drawing>
      </w:r>
      <w:r w:rsidRPr="00704FE7">
        <w:rPr>
          <w:noProof/>
        </w:rPr>
        <w:drawing>
          <wp:anchor distT="0" distB="0" distL="114300" distR="114300" simplePos="0" relativeHeight="251658253" behindDoc="0" locked="0" layoutInCell="1" allowOverlap="1" wp14:anchorId="4318D06F" wp14:editId="732F88A2">
            <wp:simplePos x="0" y="0"/>
            <wp:positionH relativeFrom="margin">
              <wp:align>left</wp:align>
            </wp:positionH>
            <wp:positionV relativeFrom="paragraph">
              <wp:posOffset>23136</wp:posOffset>
            </wp:positionV>
            <wp:extent cx="2901950" cy="2235200"/>
            <wp:effectExtent l="0" t="0" r="0" b="0"/>
            <wp:wrapSquare wrapText="bothSides"/>
            <wp:docPr id="3" name="Picture 2" descr="A grey rectangular object with holes and holes&#10;&#10;AI-generated content may be incorrect.">
              <a:extLst xmlns:a="http://schemas.openxmlformats.org/drawingml/2006/main">
                <a:ext uri="{FF2B5EF4-FFF2-40B4-BE49-F238E27FC236}">
                  <a16:creationId xmlns:a16="http://schemas.microsoft.com/office/drawing/2014/main" id="{FED06BF7-05F7-FFD2-BD7B-784BFAE3BA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ey rectangular object with holes and holes&#10;&#10;AI-generated content may be incorrect.">
                      <a:extLst>
                        <a:ext uri="{FF2B5EF4-FFF2-40B4-BE49-F238E27FC236}">
                          <a16:creationId xmlns:a16="http://schemas.microsoft.com/office/drawing/2014/main" id="{FED06BF7-05F7-FFD2-BD7B-784BFAE3BA16}"/>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903640" cy="2236456"/>
                    </a:xfrm>
                    <a:prstGeom prst="rect">
                      <a:avLst/>
                    </a:prstGeom>
                  </pic:spPr>
                </pic:pic>
              </a:graphicData>
            </a:graphic>
            <wp14:sizeRelH relativeFrom="margin">
              <wp14:pctWidth>0</wp14:pctWidth>
            </wp14:sizeRelH>
            <wp14:sizeRelV relativeFrom="margin">
              <wp14:pctHeight>0</wp14:pctHeight>
            </wp14:sizeRelV>
          </wp:anchor>
        </w:drawing>
      </w:r>
    </w:p>
    <w:p w14:paraId="0A8C5025" w14:textId="13F71276" w:rsidR="00E541F7" w:rsidRDefault="00A279D5" w:rsidP="005E39C5">
      <w:pPr>
        <w:pStyle w:val="paragraph"/>
        <w:spacing w:before="0" w:beforeAutospacing="0" w:after="0" w:afterAutospacing="0"/>
        <w:jc w:val="center"/>
        <w:rPr>
          <w:rFonts w:ascii="Aptos" w:hAnsi="Aptos"/>
          <w:b/>
          <w:bCs/>
        </w:rPr>
      </w:pPr>
      <w:r w:rsidRPr="00977999">
        <w:rPr>
          <w:rFonts w:ascii="Aptos" w:hAnsi="Aptos"/>
          <w:b/>
          <w:bCs/>
        </w:rPr>
        <w:t xml:space="preserve">Figure </w:t>
      </w:r>
      <w:r w:rsidR="00AF43FA">
        <w:rPr>
          <w:rFonts w:ascii="Aptos" w:hAnsi="Aptos"/>
          <w:b/>
          <w:bCs/>
        </w:rPr>
        <w:t>7</w:t>
      </w:r>
      <w:r w:rsidRPr="00977999">
        <w:rPr>
          <w:rFonts w:ascii="Aptos" w:hAnsi="Aptos"/>
          <w:b/>
          <w:bCs/>
        </w:rPr>
        <w:t xml:space="preserve">: </w:t>
      </w:r>
      <w:proofErr w:type="spellStart"/>
      <w:r w:rsidR="005E39C5">
        <w:rPr>
          <w:rFonts w:ascii="Aptos" w:hAnsi="Aptos"/>
          <w:b/>
          <w:bCs/>
        </w:rPr>
        <w:t>TerraPal</w:t>
      </w:r>
      <w:proofErr w:type="spellEnd"/>
      <w:r w:rsidR="005E39C5">
        <w:rPr>
          <w:rFonts w:ascii="Aptos" w:hAnsi="Aptos"/>
          <w:b/>
          <w:bCs/>
        </w:rPr>
        <w:t xml:space="preserve"> Soil </w:t>
      </w:r>
      <w:r w:rsidRPr="00977999">
        <w:rPr>
          <w:rFonts w:ascii="Aptos" w:hAnsi="Aptos"/>
          <w:b/>
          <w:bCs/>
        </w:rPr>
        <w:t xml:space="preserve">Testing Probe </w:t>
      </w:r>
    </w:p>
    <w:p w14:paraId="69D4E36B" w14:textId="77777777" w:rsidR="005E39C5" w:rsidRPr="00977999" w:rsidRDefault="005E39C5" w:rsidP="005E39C5">
      <w:pPr>
        <w:pStyle w:val="paragraph"/>
        <w:spacing w:before="0" w:beforeAutospacing="0" w:after="0" w:afterAutospacing="0"/>
        <w:jc w:val="center"/>
        <w:rPr>
          <w:rFonts w:ascii="Aptos" w:hAnsi="Aptos"/>
          <w:b/>
          <w:bCs/>
        </w:rPr>
      </w:pPr>
    </w:p>
    <w:p w14:paraId="7483693F" w14:textId="77777777" w:rsidR="00F12DD7" w:rsidRDefault="00F12DD7" w:rsidP="00D97B15">
      <w:pPr>
        <w:pStyle w:val="paragraph"/>
        <w:spacing w:before="0" w:beforeAutospacing="0" w:after="0" w:afterAutospacing="0"/>
        <w:jc w:val="both"/>
        <w:rPr>
          <w:rFonts w:ascii="Aptos" w:hAnsi="Aptos"/>
          <w:bCs/>
          <w:color w:val="FF0000"/>
        </w:rPr>
      </w:pPr>
      <w:r w:rsidRPr="00F12DD7">
        <w:rPr>
          <w:rFonts w:ascii="Aptos" w:hAnsi="Aptos"/>
          <w:bCs/>
          <w:color w:val="FF0000"/>
        </w:rPr>
        <w:t>During the assembly phase, we encountered challenges with loose wires and limited space for routing connections, especially around sensor inputs and SD card interfaces. To resolve these issues, we soldered critical connections and reorganized wire paths to secure them within the casing, improving the overall durability and reliability of the data acquisition system. Special attention was given to minimizing mechanical stress on the connectors to ensure long-term performance in the field.</w:t>
      </w:r>
    </w:p>
    <w:p w14:paraId="3F220333" w14:textId="77777777" w:rsidR="001E6B5E" w:rsidRDefault="001E6B5E" w:rsidP="00D97B15">
      <w:pPr>
        <w:pStyle w:val="paragraph"/>
        <w:spacing w:before="0" w:beforeAutospacing="0" w:after="0" w:afterAutospacing="0"/>
        <w:jc w:val="both"/>
        <w:rPr>
          <w:rFonts w:ascii="Aptos" w:hAnsi="Aptos"/>
          <w:bCs/>
          <w:color w:val="FF0000"/>
        </w:rPr>
      </w:pPr>
    </w:p>
    <w:p w14:paraId="6F952FE2" w14:textId="77777777" w:rsidR="001E6B5E" w:rsidRDefault="001E6B5E" w:rsidP="00D97B15">
      <w:pPr>
        <w:pStyle w:val="paragraph"/>
        <w:spacing w:before="0" w:beforeAutospacing="0" w:after="0" w:afterAutospacing="0"/>
        <w:jc w:val="both"/>
        <w:rPr>
          <w:rFonts w:ascii="Aptos" w:hAnsi="Aptos"/>
          <w:bCs/>
          <w:color w:val="FF0000"/>
        </w:rPr>
      </w:pPr>
      <w:r w:rsidRPr="001E6B5E">
        <w:rPr>
          <w:rFonts w:ascii="Aptos" w:hAnsi="Aptos"/>
          <w:bCs/>
          <w:color w:val="FF0000"/>
        </w:rPr>
        <w:t xml:space="preserve">Several design refinements were necessary to translate the initial CAD model of the </w:t>
      </w:r>
      <w:proofErr w:type="spellStart"/>
      <w:r w:rsidRPr="001E6B5E">
        <w:rPr>
          <w:rFonts w:ascii="Aptos" w:hAnsi="Aptos"/>
          <w:bCs/>
          <w:color w:val="FF0000"/>
        </w:rPr>
        <w:t>TerraPal</w:t>
      </w:r>
      <w:proofErr w:type="spellEnd"/>
      <w:r w:rsidRPr="001E6B5E">
        <w:rPr>
          <w:rFonts w:ascii="Aptos" w:hAnsi="Aptos"/>
          <w:bCs/>
          <w:color w:val="FF0000"/>
        </w:rPr>
        <w:t xml:space="preserve"> Soil Testing Probe into a functional, reliable prototype:</w:t>
      </w:r>
    </w:p>
    <w:p w14:paraId="0586F0DD" w14:textId="77777777" w:rsidR="00AA73B5" w:rsidRPr="001E6B5E" w:rsidRDefault="00AA73B5" w:rsidP="001E6B5E">
      <w:pPr>
        <w:pStyle w:val="paragraph"/>
        <w:spacing w:before="0" w:beforeAutospacing="0" w:after="0" w:afterAutospacing="0"/>
        <w:rPr>
          <w:rFonts w:ascii="Aptos" w:hAnsi="Aptos"/>
          <w:bCs/>
          <w:color w:val="FF0000"/>
        </w:rPr>
      </w:pPr>
    </w:p>
    <w:p w14:paraId="495AE444" w14:textId="19040E64" w:rsidR="001E6B5E" w:rsidRPr="001E6B5E" w:rsidRDefault="001E6B5E" w:rsidP="0051688A">
      <w:pPr>
        <w:pStyle w:val="paragraph"/>
        <w:numPr>
          <w:ilvl w:val="0"/>
          <w:numId w:val="28"/>
        </w:numPr>
        <w:spacing w:before="0" w:beforeAutospacing="0" w:after="0" w:afterAutospacing="0"/>
        <w:rPr>
          <w:rFonts w:ascii="Aptos" w:hAnsi="Aptos"/>
          <w:bCs/>
          <w:color w:val="FF0000"/>
        </w:rPr>
      </w:pPr>
      <w:r w:rsidRPr="001E6B5E">
        <w:rPr>
          <w:rFonts w:ascii="Aptos" w:hAnsi="Aptos"/>
          <w:color w:val="FF0000"/>
        </w:rPr>
        <w:t>Enlarged Casing Dimensions:</w:t>
      </w:r>
      <w:r>
        <w:rPr>
          <w:rFonts w:ascii="Aptos" w:hAnsi="Aptos"/>
          <w:bCs/>
          <w:color w:val="FF0000"/>
        </w:rPr>
        <w:t xml:space="preserve"> </w:t>
      </w:r>
      <w:r w:rsidRPr="001E6B5E">
        <w:rPr>
          <w:rFonts w:ascii="Aptos" w:hAnsi="Aptos"/>
          <w:bCs/>
          <w:color w:val="FF0000"/>
        </w:rPr>
        <w:t xml:space="preserve">The original design specified casing dimensions of 3.0” x 6.5” x 2.0”. However, during assembly, </w:t>
      </w:r>
      <w:r>
        <w:rPr>
          <w:rFonts w:ascii="Aptos" w:hAnsi="Aptos"/>
          <w:bCs/>
          <w:color w:val="FF0000"/>
        </w:rPr>
        <w:t>it was noticed that the wires routing the buttons hindered with the battery</w:t>
      </w:r>
      <w:r w:rsidRPr="001E6B5E">
        <w:rPr>
          <w:rFonts w:ascii="Aptos" w:hAnsi="Aptos"/>
          <w:bCs/>
          <w:color w:val="FF0000"/>
        </w:rPr>
        <w:t xml:space="preserve">. To accommodate the Arduino Mega, SD card module, and necessary wiring without risk of disconnection, the casing was </w:t>
      </w:r>
      <w:r w:rsidRPr="001E6B5E">
        <w:rPr>
          <w:rFonts w:ascii="Aptos" w:hAnsi="Aptos"/>
          <w:color w:val="FF0000"/>
        </w:rPr>
        <w:t>enlarged to 5.0” x 9.5” x 2.0”.</w:t>
      </w:r>
      <w:r w:rsidRPr="001E6B5E">
        <w:rPr>
          <w:rFonts w:ascii="Aptos" w:hAnsi="Aptos"/>
          <w:bCs/>
          <w:color w:val="FF0000"/>
        </w:rPr>
        <w:t xml:space="preserve"> </w:t>
      </w:r>
    </w:p>
    <w:p w14:paraId="3EF3E596" w14:textId="7901C855" w:rsidR="001E6B5E" w:rsidRPr="001E6B5E" w:rsidRDefault="001E6B5E" w:rsidP="0051688A">
      <w:pPr>
        <w:pStyle w:val="paragraph"/>
        <w:numPr>
          <w:ilvl w:val="0"/>
          <w:numId w:val="28"/>
        </w:numPr>
        <w:spacing w:before="0" w:beforeAutospacing="0" w:after="0" w:afterAutospacing="0"/>
        <w:rPr>
          <w:rFonts w:ascii="Aptos" w:hAnsi="Aptos"/>
          <w:bCs/>
          <w:color w:val="FF0000"/>
        </w:rPr>
      </w:pPr>
      <w:r w:rsidRPr="001E6B5E">
        <w:rPr>
          <w:rFonts w:ascii="Aptos" w:hAnsi="Aptos"/>
          <w:color w:val="FF0000"/>
        </w:rPr>
        <w:t>Button Integration and LED Screen Adjustment:</w:t>
      </w:r>
      <w:r w:rsidR="00F40E28">
        <w:rPr>
          <w:rFonts w:ascii="Aptos" w:hAnsi="Aptos"/>
          <w:bCs/>
          <w:color w:val="FF0000"/>
        </w:rPr>
        <w:t xml:space="preserve"> </w:t>
      </w:r>
      <w:r w:rsidRPr="001E6B5E">
        <w:rPr>
          <w:rFonts w:ascii="Aptos" w:hAnsi="Aptos"/>
          <w:bCs/>
          <w:color w:val="FF0000"/>
        </w:rPr>
        <w:t>Initially, the design</w:t>
      </w:r>
      <w:r w:rsidR="00AA73B5" w:rsidRPr="001E6B5E">
        <w:rPr>
          <w:rFonts w:ascii="Aptos" w:hAnsi="Aptos"/>
          <w:bCs/>
          <w:color w:val="FF0000"/>
        </w:rPr>
        <w:t xml:space="preserve"> called</w:t>
      </w:r>
      <w:r w:rsidRPr="001E6B5E">
        <w:rPr>
          <w:rFonts w:ascii="Aptos" w:hAnsi="Aptos"/>
          <w:bCs/>
          <w:color w:val="FF0000"/>
        </w:rPr>
        <w:t xml:space="preserve"> for </w:t>
      </w:r>
      <w:r w:rsidR="00F40E28">
        <w:rPr>
          <w:rFonts w:ascii="Aptos" w:hAnsi="Aptos"/>
          <w:bCs/>
          <w:color w:val="FF0000"/>
        </w:rPr>
        <w:t>2</w:t>
      </w:r>
      <w:r w:rsidRPr="001E6B5E">
        <w:rPr>
          <w:rFonts w:ascii="Aptos" w:hAnsi="Aptos"/>
          <w:bCs/>
          <w:color w:val="FF0000"/>
        </w:rPr>
        <w:t xml:space="preserve"> LED displays. However, due to power and space constraints, the design was simplified to </w:t>
      </w:r>
      <w:r w:rsidRPr="001E6B5E">
        <w:rPr>
          <w:rFonts w:ascii="Aptos" w:hAnsi="Aptos"/>
          <w:color w:val="FF0000"/>
        </w:rPr>
        <w:t>one centralized LED screen</w:t>
      </w:r>
      <w:r w:rsidRPr="001E6B5E">
        <w:rPr>
          <w:rFonts w:ascii="Aptos" w:hAnsi="Aptos"/>
          <w:bCs/>
          <w:color w:val="FF0000"/>
        </w:rPr>
        <w:t>, with user prompts for button presses corresponding to different slits. This made the user interface more intuitive and reduced the overall component complexity.</w:t>
      </w:r>
    </w:p>
    <w:p w14:paraId="2DBB8003" w14:textId="4E986045" w:rsidR="001E6B5E" w:rsidRPr="001E6B5E" w:rsidRDefault="001E6B5E" w:rsidP="0051688A">
      <w:pPr>
        <w:pStyle w:val="paragraph"/>
        <w:numPr>
          <w:ilvl w:val="0"/>
          <w:numId w:val="28"/>
        </w:numPr>
        <w:spacing w:before="0" w:beforeAutospacing="0" w:after="0" w:afterAutospacing="0"/>
        <w:rPr>
          <w:rFonts w:ascii="Aptos" w:hAnsi="Aptos"/>
          <w:bCs/>
          <w:color w:val="FF0000"/>
        </w:rPr>
      </w:pPr>
      <w:r w:rsidRPr="001E6B5E">
        <w:rPr>
          <w:rFonts w:ascii="Aptos" w:hAnsi="Aptos"/>
          <w:color w:val="FF0000"/>
        </w:rPr>
        <w:t>Wire Management and Soldering:</w:t>
      </w:r>
      <w:r w:rsidR="00F40E28">
        <w:rPr>
          <w:rFonts w:ascii="Aptos" w:hAnsi="Aptos"/>
          <w:bCs/>
          <w:color w:val="FF0000"/>
        </w:rPr>
        <w:t xml:space="preserve"> </w:t>
      </w:r>
      <w:r w:rsidRPr="001E6B5E">
        <w:rPr>
          <w:rFonts w:ascii="Aptos" w:hAnsi="Aptos"/>
          <w:bCs/>
          <w:color w:val="FF0000"/>
        </w:rPr>
        <w:t xml:space="preserve">In the CAD model, wiring was not a major constraint. </w:t>
      </w:r>
      <w:r w:rsidR="00AA73B5" w:rsidRPr="001E6B5E">
        <w:rPr>
          <w:rFonts w:ascii="Aptos" w:hAnsi="Aptos"/>
          <w:bCs/>
          <w:color w:val="FF0000"/>
        </w:rPr>
        <w:t>The</w:t>
      </w:r>
      <w:r w:rsidR="00AA589E">
        <w:rPr>
          <w:rFonts w:ascii="Aptos" w:hAnsi="Aptos"/>
          <w:bCs/>
          <w:color w:val="FF0000"/>
        </w:rPr>
        <w:t xml:space="preserve"> SD card module wiring was very crucial </w:t>
      </w:r>
      <w:r w:rsidR="00DC514E">
        <w:rPr>
          <w:rFonts w:ascii="Aptos" w:hAnsi="Aptos"/>
          <w:bCs/>
          <w:color w:val="FF0000"/>
        </w:rPr>
        <w:t xml:space="preserve">for reading and writing to </w:t>
      </w:r>
      <w:r w:rsidR="00D75D6E">
        <w:rPr>
          <w:rFonts w:ascii="Aptos" w:hAnsi="Aptos"/>
          <w:bCs/>
          <w:color w:val="FF0000"/>
        </w:rPr>
        <w:t xml:space="preserve">the text file. The </w:t>
      </w:r>
      <w:r w:rsidRPr="001E6B5E">
        <w:rPr>
          <w:rFonts w:ascii="Aptos" w:hAnsi="Aptos"/>
          <w:bCs/>
          <w:color w:val="FF0000"/>
        </w:rPr>
        <w:t xml:space="preserve">prototype required </w:t>
      </w:r>
      <w:r w:rsidRPr="001E6B5E">
        <w:rPr>
          <w:rFonts w:ascii="Aptos" w:hAnsi="Aptos"/>
          <w:color w:val="FF0000"/>
        </w:rPr>
        <w:t>careful soldering of key wires</w:t>
      </w:r>
      <w:r w:rsidRPr="001E6B5E">
        <w:rPr>
          <w:rFonts w:ascii="Aptos" w:hAnsi="Aptos"/>
          <w:bCs/>
          <w:color w:val="FF0000"/>
        </w:rPr>
        <w:t xml:space="preserve"> to prevent loose connections during field operation. </w:t>
      </w:r>
    </w:p>
    <w:p w14:paraId="3D639F60" w14:textId="6F47C377" w:rsidR="001E6B5E" w:rsidRPr="001E6B5E" w:rsidRDefault="001E6B5E" w:rsidP="0051688A">
      <w:pPr>
        <w:pStyle w:val="paragraph"/>
        <w:numPr>
          <w:ilvl w:val="0"/>
          <w:numId w:val="28"/>
        </w:numPr>
        <w:spacing w:before="0" w:beforeAutospacing="0" w:after="0" w:afterAutospacing="0"/>
        <w:rPr>
          <w:rFonts w:ascii="Aptos" w:hAnsi="Aptos"/>
          <w:bCs/>
          <w:color w:val="FF0000"/>
        </w:rPr>
      </w:pPr>
      <w:r w:rsidRPr="001E6B5E">
        <w:rPr>
          <w:rFonts w:ascii="Aptos" w:hAnsi="Aptos"/>
          <w:color w:val="FF0000"/>
        </w:rPr>
        <w:t>Access Panel for SD Card:</w:t>
      </w:r>
      <w:r w:rsidR="00924F0F">
        <w:rPr>
          <w:rFonts w:ascii="Aptos" w:hAnsi="Aptos"/>
          <w:bCs/>
          <w:color w:val="FF0000"/>
        </w:rPr>
        <w:t xml:space="preserve"> </w:t>
      </w:r>
      <w:r w:rsidRPr="001E6B5E">
        <w:rPr>
          <w:rFonts w:ascii="Aptos" w:hAnsi="Aptos"/>
          <w:bCs/>
          <w:color w:val="FF0000"/>
        </w:rPr>
        <w:t xml:space="preserve">To enable easier retrieval of the SD card, a </w:t>
      </w:r>
      <w:r w:rsidRPr="001E6B5E">
        <w:rPr>
          <w:rFonts w:ascii="Aptos" w:hAnsi="Aptos"/>
          <w:color w:val="FF0000"/>
        </w:rPr>
        <w:t>small cutout panel</w:t>
      </w:r>
      <w:r w:rsidRPr="001E6B5E">
        <w:rPr>
          <w:rFonts w:ascii="Aptos" w:hAnsi="Aptos"/>
          <w:bCs/>
          <w:color w:val="FF0000"/>
        </w:rPr>
        <w:t xml:space="preserve"> was added to the casing, allowing users to access the card without fully disassembling the casing.</w:t>
      </w:r>
    </w:p>
    <w:p w14:paraId="31E5FFDD" w14:textId="25232A90" w:rsidR="001E6B5E" w:rsidRPr="001E6B5E" w:rsidRDefault="001E6B5E" w:rsidP="0051688A">
      <w:pPr>
        <w:pStyle w:val="paragraph"/>
        <w:numPr>
          <w:ilvl w:val="0"/>
          <w:numId w:val="28"/>
        </w:numPr>
        <w:spacing w:before="0" w:beforeAutospacing="0" w:after="0" w:afterAutospacing="0"/>
        <w:rPr>
          <w:rFonts w:ascii="Aptos" w:hAnsi="Aptos"/>
          <w:bCs/>
          <w:color w:val="FF0000"/>
        </w:rPr>
      </w:pPr>
      <w:r w:rsidRPr="001E6B5E">
        <w:rPr>
          <w:rFonts w:ascii="Aptos" w:hAnsi="Aptos"/>
          <w:color w:val="FF0000"/>
        </w:rPr>
        <w:t>DAQ Program Revisions:</w:t>
      </w:r>
      <w:r w:rsidR="00187DA7">
        <w:rPr>
          <w:rFonts w:ascii="Aptos" w:hAnsi="Aptos"/>
          <w:bCs/>
          <w:color w:val="FF0000"/>
        </w:rPr>
        <w:t xml:space="preserve"> </w:t>
      </w:r>
      <w:r w:rsidRPr="001E6B5E">
        <w:rPr>
          <w:rFonts w:ascii="Aptos" w:hAnsi="Aptos"/>
          <w:bCs/>
          <w:color w:val="FF0000"/>
        </w:rPr>
        <w:t xml:space="preserve">Based on physical assembly testing, the Arduino program was revised to include a reset sequence at startup that clears old data from the SD card. </w:t>
      </w:r>
    </w:p>
    <w:p w14:paraId="19598082" w14:textId="77777777" w:rsidR="00F12DD7" w:rsidRPr="00F12DD7" w:rsidRDefault="00F12DD7" w:rsidP="00F12DD7">
      <w:pPr>
        <w:pStyle w:val="paragraph"/>
        <w:spacing w:before="0" w:beforeAutospacing="0" w:after="0" w:afterAutospacing="0"/>
        <w:rPr>
          <w:rFonts w:ascii="Aptos" w:hAnsi="Aptos"/>
          <w:bCs/>
          <w:color w:val="FF0000"/>
        </w:rPr>
      </w:pPr>
    </w:p>
    <w:p w14:paraId="609F463A" w14:textId="59391435" w:rsidR="00F238F6" w:rsidRPr="00F12DD7" w:rsidRDefault="00F12DD7" w:rsidP="00D97B15">
      <w:pPr>
        <w:pStyle w:val="paragraph"/>
        <w:spacing w:before="0" w:beforeAutospacing="0" w:after="0" w:afterAutospacing="0"/>
        <w:jc w:val="both"/>
        <w:rPr>
          <w:rFonts w:ascii="Aptos" w:hAnsi="Aptos"/>
          <w:bCs/>
        </w:rPr>
      </w:pPr>
      <w:r w:rsidRPr="00F12DD7">
        <w:rPr>
          <w:rFonts w:ascii="Aptos" w:hAnsi="Aptos"/>
          <w:bCs/>
          <w:color w:val="FF0000"/>
        </w:rPr>
        <w:t xml:space="preserve">Through careful design refinement and hands-on troubleshooting, the </w:t>
      </w:r>
      <w:proofErr w:type="spellStart"/>
      <w:r w:rsidRPr="00F12DD7">
        <w:rPr>
          <w:rFonts w:ascii="Aptos" w:hAnsi="Aptos"/>
          <w:bCs/>
          <w:color w:val="FF0000"/>
        </w:rPr>
        <w:t>TerraPal</w:t>
      </w:r>
      <w:proofErr w:type="spellEnd"/>
      <w:r w:rsidRPr="00F12DD7">
        <w:rPr>
          <w:rFonts w:ascii="Aptos" w:hAnsi="Aptos"/>
          <w:bCs/>
          <w:color w:val="FF0000"/>
        </w:rPr>
        <w:t xml:space="preserve"> system was successfully built into a robust, portable DAQ solution that directly complements the soil sampling workflow of </w:t>
      </w:r>
      <w:proofErr w:type="spellStart"/>
      <w:r w:rsidRPr="00F12DD7">
        <w:rPr>
          <w:rFonts w:ascii="Aptos" w:hAnsi="Aptos"/>
          <w:bCs/>
          <w:color w:val="FF0000"/>
        </w:rPr>
        <w:t>TerraProbe</w:t>
      </w:r>
      <w:proofErr w:type="spellEnd"/>
      <w:r w:rsidRPr="00F12DD7">
        <w:rPr>
          <w:rFonts w:ascii="Aptos" w:hAnsi="Aptos"/>
          <w:bCs/>
          <w:color w:val="FF0000"/>
        </w:rPr>
        <w:t>.</w:t>
      </w:r>
    </w:p>
    <w:p w14:paraId="454873FB" w14:textId="77777777" w:rsidR="001D43CB" w:rsidRPr="00977999" w:rsidRDefault="001D43CB" w:rsidP="001D43CB">
      <w:pPr>
        <w:pStyle w:val="paragraph"/>
        <w:spacing w:before="0" w:beforeAutospacing="0" w:after="0" w:afterAutospacing="0"/>
        <w:rPr>
          <w:rFonts w:ascii="Aptos" w:hAnsi="Aptos"/>
          <w:b/>
        </w:rPr>
      </w:pPr>
    </w:p>
    <w:p w14:paraId="7C620514" w14:textId="57864CE5" w:rsidR="00093F9A" w:rsidRPr="00700178" w:rsidRDefault="00700178" w:rsidP="00290326">
      <w:pPr>
        <w:pStyle w:val="paragraph"/>
        <w:numPr>
          <w:ilvl w:val="1"/>
          <w:numId w:val="17"/>
        </w:numPr>
        <w:spacing w:before="0" w:beforeAutospacing="0" w:after="0" w:afterAutospacing="0"/>
        <w:rPr>
          <w:rFonts w:ascii="Aptos" w:hAnsi="Aptos"/>
          <w:b/>
          <w:sz w:val="28"/>
          <w:szCs w:val="28"/>
        </w:rPr>
      </w:pPr>
      <w:proofErr w:type="spellStart"/>
      <w:r>
        <w:rPr>
          <w:rFonts w:ascii="Aptos" w:hAnsi="Aptos"/>
          <w:b/>
          <w:bCs/>
          <w:sz w:val="28"/>
          <w:szCs w:val="28"/>
        </w:rPr>
        <w:t>TerraSoilIQ</w:t>
      </w:r>
      <w:proofErr w:type="spellEnd"/>
      <w:r w:rsidR="00257C57">
        <w:rPr>
          <w:rFonts w:ascii="Aptos" w:hAnsi="Aptos"/>
          <w:b/>
          <w:bCs/>
          <w:sz w:val="28"/>
          <w:szCs w:val="28"/>
        </w:rPr>
        <w:t xml:space="preserve"> </w:t>
      </w:r>
      <w:r>
        <w:rPr>
          <w:rFonts w:ascii="Aptos" w:hAnsi="Aptos"/>
          <w:b/>
          <w:bCs/>
          <w:sz w:val="28"/>
          <w:szCs w:val="28"/>
        </w:rPr>
        <w:t>– Dashboard</w:t>
      </w:r>
    </w:p>
    <w:p w14:paraId="3634D429" w14:textId="77777777" w:rsidR="00700178" w:rsidRDefault="00700178" w:rsidP="00E60730">
      <w:pPr>
        <w:pStyle w:val="paragraph"/>
        <w:spacing w:before="0" w:beforeAutospacing="0" w:after="0" w:afterAutospacing="0"/>
        <w:ind w:firstLine="720"/>
        <w:jc w:val="both"/>
        <w:rPr>
          <w:rFonts w:asciiTheme="minorHAnsi" w:hAnsiTheme="minorHAnsi"/>
        </w:rPr>
      </w:pPr>
    </w:p>
    <w:p w14:paraId="16E5CF14" w14:textId="3AAD0069" w:rsidR="00E60730" w:rsidRPr="006B3F0B" w:rsidRDefault="00736519" w:rsidP="00D97B15">
      <w:pPr>
        <w:pStyle w:val="paragraph"/>
        <w:spacing w:before="0" w:beforeAutospacing="0" w:after="0" w:afterAutospacing="0"/>
        <w:ind w:firstLine="720"/>
        <w:jc w:val="both"/>
        <w:rPr>
          <w:rFonts w:asciiTheme="minorHAnsi" w:hAnsiTheme="minorHAnsi"/>
          <w:color w:val="FF0000"/>
        </w:rPr>
      </w:pPr>
      <w:r w:rsidRPr="006B3F0B">
        <w:rPr>
          <w:rFonts w:asciiTheme="minorHAnsi" w:hAnsiTheme="minorHAnsi"/>
          <w:color w:val="FF0000"/>
        </w:rPr>
        <w:t xml:space="preserve">To complement the data collection capabilities of </w:t>
      </w:r>
      <w:proofErr w:type="spellStart"/>
      <w:r w:rsidRPr="006B3F0B">
        <w:rPr>
          <w:rFonts w:asciiTheme="minorHAnsi" w:hAnsiTheme="minorHAnsi"/>
          <w:color w:val="FF0000"/>
        </w:rPr>
        <w:t>TerraPal</w:t>
      </w:r>
      <w:proofErr w:type="spellEnd"/>
      <w:r w:rsidRPr="006B3F0B">
        <w:rPr>
          <w:rFonts w:asciiTheme="minorHAnsi" w:hAnsiTheme="minorHAnsi"/>
          <w:color w:val="FF0000"/>
        </w:rPr>
        <w:t xml:space="preserve">, </w:t>
      </w:r>
      <w:proofErr w:type="spellStart"/>
      <w:r w:rsidRPr="006B3F0B">
        <w:rPr>
          <w:rFonts w:asciiTheme="minorHAnsi" w:hAnsiTheme="minorHAnsi"/>
          <w:color w:val="FF0000"/>
        </w:rPr>
        <w:t>TerraSoilIQ</w:t>
      </w:r>
      <w:proofErr w:type="spellEnd"/>
      <w:r w:rsidRPr="006B3F0B">
        <w:rPr>
          <w:rFonts w:asciiTheme="minorHAnsi" w:hAnsiTheme="minorHAnsi"/>
          <w:color w:val="FF0000"/>
        </w:rPr>
        <w:t xml:space="preserve"> provides a digital interface that translates raw data collected through the SD card into actionable insight for the user. Without an easy-to-use dashboard, the rich information collected would be difficult to analyze and interpret effectively. </w:t>
      </w:r>
      <w:proofErr w:type="spellStart"/>
      <w:r w:rsidRPr="006B3F0B">
        <w:rPr>
          <w:rFonts w:asciiTheme="minorHAnsi" w:hAnsiTheme="minorHAnsi"/>
          <w:color w:val="FF0000"/>
        </w:rPr>
        <w:t>TerraSoilIQ</w:t>
      </w:r>
      <w:proofErr w:type="spellEnd"/>
      <w:r w:rsidRPr="006B3F0B">
        <w:rPr>
          <w:rFonts w:asciiTheme="minorHAnsi" w:hAnsiTheme="minorHAnsi"/>
          <w:color w:val="FF0000"/>
        </w:rPr>
        <w:t xml:space="preserve"> bridges this gap by providing real-time soil analytics and intelligent recommendations in a user-friendly, portable format.</w:t>
      </w:r>
    </w:p>
    <w:p w14:paraId="6FCFB985" w14:textId="77777777" w:rsidR="00736519" w:rsidRPr="006B3F0B" w:rsidRDefault="00736519" w:rsidP="00D97B15">
      <w:pPr>
        <w:pStyle w:val="paragraph"/>
        <w:spacing w:before="0" w:beforeAutospacing="0" w:after="0" w:afterAutospacing="0"/>
        <w:jc w:val="both"/>
        <w:rPr>
          <w:rFonts w:ascii="Aptos" w:hAnsi="Aptos"/>
          <w:b/>
          <w:color w:val="FF0000"/>
        </w:rPr>
      </w:pPr>
    </w:p>
    <w:p w14:paraId="6BEA58D7" w14:textId="2264D1AB" w:rsidR="00D312F7" w:rsidRPr="006B3F0B" w:rsidRDefault="00D312F7" w:rsidP="00D97B15">
      <w:pPr>
        <w:pStyle w:val="paragraph"/>
        <w:spacing w:before="0" w:beforeAutospacing="0" w:after="0" w:afterAutospacing="0"/>
        <w:ind w:firstLine="720"/>
        <w:jc w:val="both"/>
        <w:rPr>
          <w:rFonts w:ascii="Aptos" w:hAnsi="Aptos"/>
          <w:bCs/>
          <w:color w:val="FF0000"/>
        </w:rPr>
      </w:pPr>
      <w:proofErr w:type="spellStart"/>
      <w:r w:rsidRPr="006B3F0B">
        <w:rPr>
          <w:rFonts w:ascii="Aptos" w:hAnsi="Aptos"/>
          <w:bCs/>
          <w:color w:val="FF0000"/>
        </w:rPr>
        <w:t>TerraSoilIQ</w:t>
      </w:r>
      <w:proofErr w:type="spellEnd"/>
      <w:r w:rsidRPr="006B3F0B">
        <w:rPr>
          <w:rFonts w:ascii="Aptos" w:hAnsi="Aptos"/>
          <w:bCs/>
          <w:color w:val="FF0000"/>
        </w:rPr>
        <w:t xml:space="preserve"> is directly connected to the output of the </w:t>
      </w:r>
      <w:proofErr w:type="spellStart"/>
      <w:r w:rsidR="00692AAA" w:rsidRPr="006B3F0B">
        <w:rPr>
          <w:rFonts w:ascii="Aptos" w:hAnsi="Aptos"/>
          <w:bCs/>
          <w:color w:val="FF0000"/>
        </w:rPr>
        <w:t>TerraPal</w:t>
      </w:r>
      <w:proofErr w:type="spellEnd"/>
      <w:r w:rsidRPr="006B3F0B">
        <w:rPr>
          <w:rFonts w:ascii="Aptos" w:hAnsi="Aptos"/>
          <w:bCs/>
          <w:color w:val="FF0000"/>
        </w:rPr>
        <w:t xml:space="preserve"> Testing Probe. After sampling, users simply retrieve the SD card containing the TEST.txt file and place it into the same folder as the </w:t>
      </w:r>
      <w:proofErr w:type="spellStart"/>
      <w:r w:rsidRPr="006B3F0B">
        <w:rPr>
          <w:rFonts w:ascii="Aptos" w:hAnsi="Aptos"/>
          <w:bCs/>
          <w:color w:val="FF0000"/>
        </w:rPr>
        <w:t>TerraSoilIQ</w:t>
      </w:r>
      <w:proofErr w:type="spellEnd"/>
      <w:r w:rsidRPr="006B3F0B">
        <w:rPr>
          <w:rFonts w:ascii="Aptos" w:hAnsi="Aptos"/>
          <w:bCs/>
          <w:color w:val="FF0000"/>
        </w:rPr>
        <w:t xml:space="preserve"> software package. Upon launching the software, the program automatically reads and processes the data without requiring manual file uploads or additional formatting, ensuring a seamless experience.</w:t>
      </w:r>
    </w:p>
    <w:p w14:paraId="44DA6F62" w14:textId="77777777" w:rsidR="008808CB" w:rsidRPr="006B3F0B" w:rsidRDefault="008808CB" w:rsidP="00D97B15">
      <w:pPr>
        <w:pStyle w:val="paragraph"/>
        <w:spacing w:before="0" w:beforeAutospacing="0" w:after="0" w:afterAutospacing="0"/>
        <w:jc w:val="both"/>
        <w:rPr>
          <w:rFonts w:ascii="Aptos" w:hAnsi="Aptos"/>
          <w:bCs/>
          <w:color w:val="FF0000"/>
        </w:rPr>
      </w:pPr>
    </w:p>
    <w:p w14:paraId="62088570" w14:textId="77777777" w:rsidR="008808CB" w:rsidRPr="008808CB" w:rsidRDefault="008808CB" w:rsidP="00D97B15">
      <w:pPr>
        <w:pStyle w:val="paragraph"/>
        <w:spacing w:before="0" w:beforeAutospacing="0" w:after="0" w:afterAutospacing="0"/>
        <w:jc w:val="both"/>
        <w:rPr>
          <w:rFonts w:ascii="Aptos" w:hAnsi="Aptos"/>
          <w:bCs/>
          <w:color w:val="FF0000"/>
        </w:rPr>
      </w:pPr>
      <w:r w:rsidRPr="008808CB">
        <w:rPr>
          <w:rFonts w:ascii="Aptos" w:hAnsi="Aptos"/>
          <w:bCs/>
          <w:color w:val="FF0000"/>
        </w:rPr>
        <w:t xml:space="preserve">The dashboard is built using </w:t>
      </w:r>
      <w:r w:rsidRPr="008808CB">
        <w:rPr>
          <w:rFonts w:ascii="Aptos" w:hAnsi="Aptos"/>
          <w:color w:val="FF0000"/>
        </w:rPr>
        <w:t xml:space="preserve">Python and </w:t>
      </w:r>
      <w:proofErr w:type="spellStart"/>
      <w:r w:rsidRPr="008808CB">
        <w:rPr>
          <w:rFonts w:ascii="Aptos" w:hAnsi="Aptos"/>
          <w:color w:val="FF0000"/>
        </w:rPr>
        <w:t>Streamlit</w:t>
      </w:r>
      <w:proofErr w:type="spellEnd"/>
      <w:r w:rsidRPr="008808CB">
        <w:rPr>
          <w:rFonts w:ascii="Aptos" w:hAnsi="Aptos"/>
          <w:bCs/>
          <w:color w:val="FF0000"/>
        </w:rPr>
        <w:t>, providing a lightweight, responsive, and accessible user interface. Key features include:</w:t>
      </w:r>
    </w:p>
    <w:p w14:paraId="7BF407D4" w14:textId="3E2ECDE7" w:rsidR="008808CB" w:rsidRPr="008808CB" w:rsidRDefault="008808CB" w:rsidP="0051688A">
      <w:pPr>
        <w:pStyle w:val="paragraph"/>
        <w:numPr>
          <w:ilvl w:val="0"/>
          <w:numId w:val="29"/>
        </w:numPr>
        <w:spacing w:before="0" w:beforeAutospacing="0" w:after="0" w:afterAutospacing="0"/>
        <w:rPr>
          <w:rFonts w:ascii="Aptos" w:hAnsi="Aptos"/>
          <w:bCs/>
          <w:color w:val="FF0000"/>
        </w:rPr>
      </w:pPr>
      <w:r w:rsidRPr="008808CB">
        <w:rPr>
          <w:rFonts w:ascii="Aptos" w:hAnsi="Aptos"/>
          <w:color w:val="FF0000"/>
        </w:rPr>
        <w:t>Metric Overview Panels:</w:t>
      </w:r>
      <w:r w:rsidR="00E13725" w:rsidRPr="006B3F0B">
        <w:rPr>
          <w:rFonts w:ascii="Aptos" w:hAnsi="Aptos"/>
          <w:bCs/>
          <w:color w:val="FF0000"/>
        </w:rPr>
        <w:t xml:space="preserve"> </w:t>
      </w:r>
      <w:r w:rsidRPr="008808CB">
        <w:rPr>
          <w:rFonts w:ascii="Aptos" w:hAnsi="Aptos"/>
          <w:bCs/>
          <w:color w:val="FF0000"/>
        </w:rPr>
        <w:t xml:space="preserve">Users can view </w:t>
      </w:r>
      <w:r w:rsidRPr="008808CB">
        <w:rPr>
          <w:rFonts w:ascii="Aptos" w:hAnsi="Aptos"/>
          <w:color w:val="FF0000"/>
        </w:rPr>
        <w:t>Nitrogen (N), Phosphorus (P), Potassium (K)</w:t>
      </w:r>
      <w:r w:rsidRPr="008808CB">
        <w:rPr>
          <w:rFonts w:ascii="Aptos" w:hAnsi="Aptos"/>
          <w:bCs/>
          <w:color w:val="FF0000"/>
        </w:rPr>
        <w:t xml:space="preserve">, and </w:t>
      </w:r>
      <w:r w:rsidRPr="008808CB">
        <w:rPr>
          <w:rFonts w:ascii="Aptos" w:hAnsi="Aptos"/>
          <w:color w:val="FF0000"/>
        </w:rPr>
        <w:t>Moisture</w:t>
      </w:r>
      <w:r w:rsidRPr="008808CB">
        <w:rPr>
          <w:rFonts w:ascii="Aptos" w:hAnsi="Aptos"/>
          <w:bCs/>
          <w:color w:val="FF0000"/>
        </w:rPr>
        <w:t xml:space="preserve"> levels for each sampling depth, displayed clearly across multiple panels.</w:t>
      </w:r>
    </w:p>
    <w:p w14:paraId="5BDD50AB" w14:textId="1E733B9C" w:rsidR="008808CB" w:rsidRPr="008808CB" w:rsidRDefault="008808CB" w:rsidP="0051688A">
      <w:pPr>
        <w:pStyle w:val="paragraph"/>
        <w:numPr>
          <w:ilvl w:val="0"/>
          <w:numId w:val="29"/>
        </w:numPr>
        <w:spacing w:before="0" w:beforeAutospacing="0" w:after="0" w:afterAutospacing="0"/>
        <w:rPr>
          <w:rFonts w:ascii="Aptos" w:hAnsi="Aptos"/>
          <w:bCs/>
          <w:color w:val="FF0000"/>
        </w:rPr>
      </w:pPr>
      <w:r w:rsidRPr="008808CB">
        <w:rPr>
          <w:rFonts w:ascii="Aptos" w:hAnsi="Aptos"/>
          <w:color w:val="FF0000"/>
        </w:rPr>
        <w:t>Depth Profile Visualization:</w:t>
      </w:r>
      <w:r w:rsidR="00AF3B66" w:rsidRPr="006B3F0B">
        <w:rPr>
          <w:rFonts w:ascii="Aptos" w:hAnsi="Aptos"/>
          <w:bCs/>
          <w:color w:val="FF0000"/>
        </w:rPr>
        <w:t xml:space="preserve"> </w:t>
      </w:r>
      <w:r w:rsidRPr="008808CB">
        <w:rPr>
          <w:rFonts w:ascii="Aptos" w:hAnsi="Aptos"/>
          <w:bCs/>
          <w:color w:val="FF0000"/>
        </w:rPr>
        <w:t xml:space="preserve">The dashboard generates </w:t>
      </w:r>
      <w:r w:rsidRPr="008808CB">
        <w:rPr>
          <w:rFonts w:ascii="Aptos" w:hAnsi="Aptos"/>
          <w:color w:val="FF0000"/>
        </w:rPr>
        <w:t>depth profile graphs</w:t>
      </w:r>
      <w:r w:rsidRPr="008808CB">
        <w:rPr>
          <w:rFonts w:ascii="Aptos" w:hAnsi="Aptos"/>
          <w:bCs/>
          <w:color w:val="FF0000"/>
        </w:rPr>
        <w:t xml:space="preserve"> for each soil parameter, allowing users to track how NPK and moisture values vary with depth — critical for understanding soil health beyond surface readings.</w:t>
      </w:r>
    </w:p>
    <w:p w14:paraId="546C8550" w14:textId="552AB813" w:rsidR="008808CB" w:rsidRPr="008808CB" w:rsidRDefault="008808CB" w:rsidP="0051688A">
      <w:pPr>
        <w:pStyle w:val="paragraph"/>
        <w:numPr>
          <w:ilvl w:val="0"/>
          <w:numId w:val="29"/>
        </w:numPr>
        <w:spacing w:before="0" w:beforeAutospacing="0" w:after="0" w:afterAutospacing="0"/>
        <w:rPr>
          <w:rFonts w:ascii="Aptos" w:hAnsi="Aptos"/>
          <w:bCs/>
          <w:color w:val="FF0000"/>
        </w:rPr>
      </w:pPr>
      <w:r w:rsidRPr="008808CB">
        <w:rPr>
          <w:rFonts w:ascii="Aptos" w:hAnsi="Aptos"/>
          <w:color w:val="FF0000"/>
        </w:rPr>
        <w:t>Crop Recommendation Engine:</w:t>
      </w:r>
      <w:r w:rsidR="00AF3B66" w:rsidRPr="006B3F0B">
        <w:rPr>
          <w:rFonts w:ascii="Aptos" w:hAnsi="Aptos"/>
          <w:bCs/>
          <w:color w:val="FF0000"/>
        </w:rPr>
        <w:t xml:space="preserve"> </w:t>
      </w:r>
      <w:proofErr w:type="spellStart"/>
      <w:r w:rsidRPr="008808CB">
        <w:rPr>
          <w:rFonts w:ascii="Aptos" w:hAnsi="Aptos"/>
          <w:bCs/>
          <w:color w:val="FF0000"/>
        </w:rPr>
        <w:t>TerraSoilIQ</w:t>
      </w:r>
      <w:proofErr w:type="spellEnd"/>
      <w:r w:rsidRPr="008808CB">
        <w:rPr>
          <w:rFonts w:ascii="Aptos" w:hAnsi="Aptos"/>
          <w:bCs/>
          <w:color w:val="FF0000"/>
        </w:rPr>
        <w:t xml:space="preserve"> integrates an intelligent </w:t>
      </w:r>
      <w:r w:rsidRPr="008808CB">
        <w:rPr>
          <w:rFonts w:ascii="Aptos" w:hAnsi="Aptos"/>
          <w:color w:val="FF0000"/>
        </w:rPr>
        <w:t>Neural Network</w:t>
      </w:r>
      <w:r w:rsidRPr="008808CB">
        <w:rPr>
          <w:rFonts w:ascii="Aptos" w:hAnsi="Aptos"/>
          <w:bCs/>
          <w:color w:val="FF0000"/>
        </w:rPr>
        <w:t xml:space="preserve"> trained on a real-world dataset (from </w:t>
      </w:r>
      <w:hyperlink r:id="rId26" w:tgtFrame="_new" w:history="1">
        <w:r w:rsidRPr="008808CB">
          <w:rPr>
            <w:rStyle w:val="Hyperlink"/>
            <w:rFonts w:ascii="Aptos" w:hAnsi="Aptos"/>
            <w:bCs/>
            <w:color w:val="FF0000"/>
          </w:rPr>
          <w:t>Kaggle: Crop Recommendation Dataset</w:t>
        </w:r>
      </w:hyperlink>
      <w:r w:rsidRPr="008808CB">
        <w:rPr>
          <w:rFonts w:ascii="Aptos" w:hAnsi="Aptos"/>
          <w:bCs/>
          <w:color w:val="FF0000"/>
        </w:rPr>
        <w:t>) to suggest ideal crops based on soil and environmental conditions.</w:t>
      </w:r>
    </w:p>
    <w:p w14:paraId="62433C0E" w14:textId="77777777" w:rsidR="008808CB" w:rsidRPr="008808CB" w:rsidRDefault="008808CB" w:rsidP="0051688A">
      <w:pPr>
        <w:pStyle w:val="paragraph"/>
        <w:numPr>
          <w:ilvl w:val="1"/>
          <w:numId w:val="29"/>
        </w:numPr>
        <w:spacing w:before="0" w:beforeAutospacing="0" w:after="0" w:afterAutospacing="0"/>
        <w:rPr>
          <w:rFonts w:ascii="Aptos" w:hAnsi="Aptos"/>
          <w:bCs/>
          <w:color w:val="FF0000"/>
        </w:rPr>
      </w:pPr>
      <w:r w:rsidRPr="008808CB">
        <w:rPr>
          <w:rFonts w:ascii="Aptos" w:hAnsi="Aptos"/>
          <w:bCs/>
          <w:color w:val="FF0000"/>
        </w:rPr>
        <w:t xml:space="preserve">The model uses soil readings at </w:t>
      </w:r>
      <w:r w:rsidRPr="008808CB">
        <w:rPr>
          <w:rFonts w:ascii="Aptos" w:hAnsi="Aptos"/>
          <w:color w:val="FF0000"/>
        </w:rPr>
        <w:t>8" depth</w:t>
      </w:r>
      <w:r w:rsidRPr="008808CB">
        <w:rPr>
          <w:rFonts w:ascii="Aptos" w:hAnsi="Aptos"/>
          <w:bCs/>
          <w:color w:val="FF0000"/>
        </w:rPr>
        <w:t xml:space="preserve"> (N, P, K values) along with user-provided </w:t>
      </w:r>
      <w:r w:rsidRPr="008808CB">
        <w:rPr>
          <w:rFonts w:ascii="Aptos" w:hAnsi="Aptos"/>
          <w:color w:val="FF0000"/>
        </w:rPr>
        <w:t>temperature and humidity</w:t>
      </w:r>
      <w:r w:rsidRPr="008808CB">
        <w:rPr>
          <w:rFonts w:ascii="Aptos" w:hAnsi="Aptos"/>
          <w:bCs/>
          <w:color w:val="FF0000"/>
        </w:rPr>
        <w:t xml:space="preserve"> inputs.</w:t>
      </w:r>
    </w:p>
    <w:p w14:paraId="4863D7CD" w14:textId="77777777" w:rsidR="008808CB" w:rsidRPr="008808CB" w:rsidRDefault="008808CB" w:rsidP="0051688A">
      <w:pPr>
        <w:pStyle w:val="paragraph"/>
        <w:numPr>
          <w:ilvl w:val="1"/>
          <w:numId w:val="29"/>
        </w:numPr>
        <w:spacing w:before="0" w:beforeAutospacing="0" w:after="0" w:afterAutospacing="0"/>
        <w:rPr>
          <w:rFonts w:ascii="Aptos" w:hAnsi="Aptos"/>
          <w:color w:val="FF0000"/>
        </w:rPr>
      </w:pPr>
      <w:r w:rsidRPr="008808CB">
        <w:rPr>
          <w:rFonts w:ascii="Aptos" w:hAnsi="Aptos"/>
          <w:bCs/>
          <w:color w:val="FF0000"/>
        </w:rPr>
        <w:t xml:space="preserve">It predicts the most suitable crop to grow from a list of </w:t>
      </w:r>
      <w:r w:rsidRPr="008808CB">
        <w:rPr>
          <w:rFonts w:ascii="Aptos" w:hAnsi="Aptos"/>
          <w:color w:val="FF0000"/>
        </w:rPr>
        <w:t>22 different crops.</w:t>
      </w:r>
    </w:p>
    <w:p w14:paraId="395AB0D6" w14:textId="2093E56C" w:rsidR="008808CB" w:rsidRPr="008808CB" w:rsidRDefault="008808CB" w:rsidP="0051688A">
      <w:pPr>
        <w:pStyle w:val="paragraph"/>
        <w:numPr>
          <w:ilvl w:val="1"/>
          <w:numId w:val="29"/>
        </w:numPr>
        <w:spacing w:before="0" w:beforeAutospacing="0" w:after="0" w:afterAutospacing="0"/>
        <w:rPr>
          <w:rFonts w:ascii="Aptos" w:hAnsi="Aptos"/>
          <w:bCs/>
          <w:color w:val="FF0000"/>
        </w:rPr>
      </w:pPr>
      <w:r w:rsidRPr="008808CB">
        <w:rPr>
          <w:rFonts w:ascii="Aptos" w:hAnsi="Aptos"/>
          <w:bCs/>
          <w:color w:val="FF0000"/>
        </w:rPr>
        <w:t>The neural network achieve</w:t>
      </w:r>
      <w:r w:rsidR="00641158" w:rsidRPr="006B3F0B">
        <w:rPr>
          <w:rFonts w:ascii="Aptos" w:hAnsi="Aptos"/>
          <w:bCs/>
          <w:color w:val="FF0000"/>
        </w:rPr>
        <w:t>s</w:t>
      </w:r>
      <w:r w:rsidRPr="008808CB">
        <w:rPr>
          <w:rFonts w:ascii="Aptos" w:hAnsi="Aptos"/>
          <w:bCs/>
          <w:color w:val="FF0000"/>
        </w:rPr>
        <w:t xml:space="preserve"> </w:t>
      </w:r>
      <w:r w:rsidRPr="008808CB">
        <w:rPr>
          <w:rFonts w:ascii="Aptos" w:hAnsi="Aptos"/>
          <w:color w:val="FF0000"/>
        </w:rPr>
        <w:t>92.7% accuracy</w:t>
      </w:r>
      <w:r w:rsidRPr="008808CB">
        <w:rPr>
          <w:rFonts w:ascii="Aptos" w:hAnsi="Aptos"/>
          <w:bCs/>
          <w:color w:val="FF0000"/>
        </w:rPr>
        <w:t xml:space="preserve"> during testing, with minimal loss, ensuring reliable crop recommendations for the user. (Further model validation results are discussed in the Testing section.)</w:t>
      </w:r>
    </w:p>
    <w:p w14:paraId="2E2DD521" w14:textId="77777777" w:rsidR="008808CB" w:rsidRPr="00692AAA" w:rsidRDefault="008808CB" w:rsidP="00D312F7">
      <w:pPr>
        <w:pStyle w:val="paragraph"/>
        <w:spacing w:before="0" w:beforeAutospacing="0" w:after="0" w:afterAutospacing="0"/>
        <w:rPr>
          <w:rFonts w:ascii="Aptos" w:hAnsi="Aptos"/>
          <w:bCs/>
        </w:rPr>
      </w:pPr>
    </w:p>
    <w:p w14:paraId="4E7E7E72" w14:textId="77777777" w:rsidR="00D312F7" w:rsidRPr="00977999" w:rsidRDefault="00D312F7" w:rsidP="00D312F7">
      <w:pPr>
        <w:pStyle w:val="paragraph"/>
        <w:spacing w:before="0" w:beforeAutospacing="0" w:after="0" w:afterAutospacing="0"/>
        <w:rPr>
          <w:rFonts w:ascii="Aptos" w:hAnsi="Aptos"/>
          <w:b/>
        </w:rPr>
      </w:pPr>
    </w:p>
    <w:p w14:paraId="153DBA09" w14:textId="77777777" w:rsidR="00753CC7" w:rsidRPr="00977999" w:rsidRDefault="00753CC7" w:rsidP="00753CC7">
      <w:pPr>
        <w:pStyle w:val="paragraph"/>
        <w:spacing w:before="0" w:beforeAutospacing="0" w:after="0" w:afterAutospacing="0"/>
        <w:jc w:val="center"/>
        <w:rPr>
          <w:rFonts w:ascii="Aptos" w:hAnsi="Aptos"/>
          <w:b/>
        </w:rPr>
      </w:pPr>
      <w:r w:rsidRPr="00977999">
        <w:rPr>
          <w:rFonts w:ascii="Aptos" w:hAnsi="Aptos"/>
          <w:b/>
          <w:bCs/>
          <w:noProof/>
        </w:rPr>
        <w:drawing>
          <wp:inline distT="0" distB="0" distL="0" distR="0" wp14:anchorId="7E9541B4" wp14:editId="4694E34C">
            <wp:extent cx="5918200" cy="3326458"/>
            <wp:effectExtent l="0" t="0" r="0" b="1270"/>
            <wp:docPr id="39481749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7496" name="Picture 1" descr="A screenshot of a computer screen&#10;&#10;AI-generated content may be incorrect."/>
                    <pic:cNvPicPr/>
                  </pic:nvPicPr>
                  <pic:blipFill>
                    <a:blip r:embed="rId27"/>
                    <a:stretch>
                      <a:fillRect/>
                    </a:stretch>
                  </pic:blipFill>
                  <pic:spPr>
                    <a:xfrm>
                      <a:off x="0" y="0"/>
                      <a:ext cx="5944850" cy="3341437"/>
                    </a:xfrm>
                    <a:prstGeom prst="rect">
                      <a:avLst/>
                    </a:prstGeom>
                  </pic:spPr>
                </pic:pic>
              </a:graphicData>
            </a:graphic>
          </wp:inline>
        </w:drawing>
      </w:r>
    </w:p>
    <w:p w14:paraId="0DB4B5F4" w14:textId="77777777" w:rsidR="00753CC7" w:rsidRPr="00977999" w:rsidRDefault="00753CC7" w:rsidP="00753CC7">
      <w:pPr>
        <w:pStyle w:val="paragraph"/>
        <w:spacing w:before="0" w:beforeAutospacing="0" w:after="0" w:afterAutospacing="0"/>
        <w:jc w:val="center"/>
        <w:rPr>
          <w:rFonts w:ascii="Aptos" w:hAnsi="Aptos"/>
          <w:b/>
        </w:rPr>
      </w:pPr>
    </w:p>
    <w:p w14:paraId="1CF69672" w14:textId="7E7D6C08" w:rsidR="00A279D5" w:rsidRPr="00977999" w:rsidRDefault="00A279D5" w:rsidP="00753CC7">
      <w:pPr>
        <w:pStyle w:val="paragraph"/>
        <w:spacing w:before="0" w:beforeAutospacing="0" w:after="0" w:afterAutospacing="0"/>
        <w:jc w:val="center"/>
        <w:rPr>
          <w:rFonts w:ascii="Aptos" w:hAnsi="Aptos"/>
          <w:b/>
        </w:rPr>
      </w:pPr>
      <w:r w:rsidRPr="00977999">
        <w:rPr>
          <w:rFonts w:ascii="Aptos" w:hAnsi="Aptos"/>
          <w:b/>
        </w:rPr>
        <w:t xml:space="preserve">Figure </w:t>
      </w:r>
      <w:r w:rsidR="00AF43FA">
        <w:rPr>
          <w:rFonts w:ascii="Aptos" w:hAnsi="Aptos"/>
          <w:b/>
        </w:rPr>
        <w:t>8</w:t>
      </w:r>
      <w:r w:rsidRPr="00977999">
        <w:rPr>
          <w:rFonts w:ascii="Aptos" w:hAnsi="Aptos"/>
          <w:b/>
        </w:rPr>
        <w:t xml:space="preserve">: Sample Dashboard </w:t>
      </w:r>
      <w:r w:rsidR="00C0784A">
        <w:rPr>
          <w:rFonts w:ascii="Aptos" w:hAnsi="Aptos"/>
          <w:b/>
        </w:rPr>
        <w:t>Design</w:t>
      </w:r>
    </w:p>
    <w:p w14:paraId="1150214B" w14:textId="77777777" w:rsidR="001A16FE" w:rsidRDefault="001A16FE" w:rsidP="00753CC7">
      <w:pPr>
        <w:pStyle w:val="paragraph"/>
        <w:spacing w:before="0" w:beforeAutospacing="0" w:after="0" w:afterAutospacing="0"/>
        <w:jc w:val="center"/>
        <w:rPr>
          <w:rFonts w:ascii="Aptos" w:hAnsi="Aptos"/>
          <w:b/>
        </w:rPr>
      </w:pPr>
    </w:p>
    <w:p w14:paraId="3708D399" w14:textId="38B51739" w:rsidR="000009A3" w:rsidRDefault="000009A3" w:rsidP="00753CC7">
      <w:pPr>
        <w:pStyle w:val="paragraph"/>
        <w:spacing w:before="0" w:beforeAutospacing="0" w:after="0" w:afterAutospacing="0"/>
        <w:jc w:val="center"/>
        <w:rPr>
          <w:rFonts w:ascii="Aptos" w:hAnsi="Aptos"/>
          <w:b/>
        </w:rPr>
      </w:pPr>
      <w:r w:rsidRPr="000009A3">
        <w:rPr>
          <w:rFonts w:ascii="Aptos" w:hAnsi="Aptos"/>
          <w:b/>
          <w:noProof/>
        </w:rPr>
        <w:drawing>
          <wp:inline distT="0" distB="0" distL="0" distR="0" wp14:anchorId="1648AF11" wp14:editId="5EACE951">
            <wp:extent cx="5943600" cy="3335020"/>
            <wp:effectExtent l="0" t="0" r="0" b="0"/>
            <wp:docPr id="7" name="Picture 6" descr="A screenshot of a computer&#10;&#10;AI-generated content may be incorrect.">
              <a:extLst xmlns:a="http://schemas.openxmlformats.org/drawingml/2006/main">
                <a:ext uri="{FF2B5EF4-FFF2-40B4-BE49-F238E27FC236}">
                  <a16:creationId xmlns:a16="http://schemas.microsoft.com/office/drawing/2014/main" id="{80691FAC-906F-88A9-570F-D847AF486D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AI-generated content may be incorrect.">
                      <a:extLst>
                        <a:ext uri="{FF2B5EF4-FFF2-40B4-BE49-F238E27FC236}">
                          <a16:creationId xmlns:a16="http://schemas.microsoft.com/office/drawing/2014/main" id="{80691FAC-906F-88A9-570F-D847AF486D01}"/>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pic:spPr>
                </pic:pic>
              </a:graphicData>
            </a:graphic>
          </wp:inline>
        </w:drawing>
      </w:r>
    </w:p>
    <w:p w14:paraId="3257A61D" w14:textId="77777777" w:rsidR="00C0784A" w:rsidRDefault="00C0784A" w:rsidP="00753CC7">
      <w:pPr>
        <w:pStyle w:val="paragraph"/>
        <w:spacing w:before="0" w:beforeAutospacing="0" w:after="0" w:afterAutospacing="0"/>
        <w:jc w:val="center"/>
        <w:rPr>
          <w:rFonts w:ascii="Aptos" w:hAnsi="Aptos"/>
          <w:b/>
        </w:rPr>
      </w:pPr>
    </w:p>
    <w:p w14:paraId="613C312A" w14:textId="0820F593" w:rsidR="00C0784A" w:rsidRPr="00977999" w:rsidRDefault="00C0784A" w:rsidP="00C0784A">
      <w:pPr>
        <w:pStyle w:val="paragraph"/>
        <w:spacing w:before="0" w:beforeAutospacing="0" w:after="0" w:afterAutospacing="0"/>
        <w:jc w:val="center"/>
        <w:rPr>
          <w:rFonts w:ascii="Aptos" w:hAnsi="Aptos"/>
          <w:b/>
        </w:rPr>
      </w:pPr>
      <w:r w:rsidRPr="00977999">
        <w:rPr>
          <w:rFonts w:ascii="Aptos" w:hAnsi="Aptos"/>
          <w:b/>
        </w:rPr>
        <w:t xml:space="preserve">Figure </w:t>
      </w:r>
      <w:r w:rsidR="00AF43FA">
        <w:rPr>
          <w:rFonts w:ascii="Aptos" w:hAnsi="Aptos"/>
          <w:b/>
        </w:rPr>
        <w:t>9</w:t>
      </w:r>
      <w:r w:rsidRPr="00977999">
        <w:rPr>
          <w:rFonts w:ascii="Aptos" w:hAnsi="Aptos"/>
          <w:b/>
        </w:rPr>
        <w:t xml:space="preserve">: </w:t>
      </w:r>
      <w:proofErr w:type="spellStart"/>
      <w:r w:rsidR="00B80449">
        <w:rPr>
          <w:rFonts w:ascii="Aptos" w:hAnsi="Aptos"/>
          <w:b/>
        </w:rPr>
        <w:t>TerraSoilIQ</w:t>
      </w:r>
      <w:proofErr w:type="spellEnd"/>
      <w:r w:rsidR="00B80449">
        <w:rPr>
          <w:rFonts w:ascii="Aptos" w:hAnsi="Aptos"/>
          <w:b/>
        </w:rPr>
        <w:t xml:space="preserve"> - </w:t>
      </w:r>
      <w:r>
        <w:rPr>
          <w:rFonts w:ascii="Aptos" w:hAnsi="Aptos"/>
          <w:b/>
        </w:rPr>
        <w:t>Actual</w:t>
      </w:r>
      <w:r w:rsidRPr="00977999">
        <w:rPr>
          <w:rFonts w:ascii="Aptos" w:hAnsi="Aptos"/>
          <w:b/>
        </w:rPr>
        <w:t xml:space="preserve"> Dashboard</w:t>
      </w:r>
    </w:p>
    <w:p w14:paraId="407846AD" w14:textId="77777777" w:rsidR="00C0784A" w:rsidRPr="00977999" w:rsidRDefault="00C0784A" w:rsidP="00753CC7">
      <w:pPr>
        <w:pStyle w:val="paragraph"/>
        <w:spacing w:before="0" w:beforeAutospacing="0" w:after="0" w:afterAutospacing="0"/>
        <w:jc w:val="center"/>
        <w:rPr>
          <w:rFonts w:ascii="Aptos" w:hAnsi="Aptos"/>
          <w:b/>
        </w:rPr>
      </w:pPr>
    </w:p>
    <w:p w14:paraId="6CF94ACB" w14:textId="09574F04" w:rsidR="001A16FE" w:rsidRPr="00977999" w:rsidRDefault="00D97B15" w:rsidP="00D97B15">
      <w:pPr>
        <w:spacing w:after="160" w:line="279" w:lineRule="auto"/>
        <w:rPr>
          <w:rFonts w:ascii="Aptos" w:hAnsi="Aptos"/>
          <w:b/>
        </w:rPr>
      </w:pPr>
      <w:r>
        <w:rPr>
          <w:rFonts w:ascii="Aptos" w:hAnsi="Aptos"/>
          <w:b/>
        </w:rPr>
        <w:br w:type="page"/>
      </w:r>
    </w:p>
    <w:p w14:paraId="79BBBF6A" w14:textId="07BBDF72" w:rsidR="00887A18" w:rsidRPr="00C30F6F" w:rsidRDefault="00887A18" w:rsidP="00B713E0">
      <w:pPr>
        <w:pStyle w:val="Heading1"/>
        <w:numPr>
          <w:ilvl w:val="0"/>
          <w:numId w:val="12"/>
        </w:numPr>
        <w:rPr>
          <w:rFonts w:hint="eastAsia"/>
          <w:b/>
          <w:bCs/>
          <w:color w:val="auto"/>
          <w:sz w:val="32"/>
          <w:szCs w:val="32"/>
        </w:rPr>
      </w:pPr>
      <w:bookmarkStart w:id="11" w:name="_Toc196766855"/>
      <w:r w:rsidRPr="00C30F6F">
        <w:rPr>
          <w:b/>
          <w:bCs/>
          <w:color w:val="auto"/>
          <w:sz w:val="32"/>
          <w:szCs w:val="32"/>
        </w:rPr>
        <w:t>Manufacturing</w:t>
      </w:r>
      <w:r w:rsidR="00B703CC" w:rsidRPr="00C30F6F">
        <w:rPr>
          <w:b/>
          <w:bCs/>
          <w:color w:val="auto"/>
          <w:sz w:val="32"/>
          <w:szCs w:val="32"/>
        </w:rPr>
        <w:t xml:space="preserve"> and Assembly</w:t>
      </w:r>
      <w:bookmarkEnd w:id="11"/>
    </w:p>
    <w:p w14:paraId="0CFDA0CB" w14:textId="15337874" w:rsidR="1630CA73" w:rsidRPr="000561CF" w:rsidRDefault="1630CA73" w:rsidP="00D97B15">
      <w:pPr>
        <w:pStyle w:val="paragraph"/>
        <w:jc w:val="both"/>
        <w:rPr>
          <w:rFonts w:asciiTheme="minorHAnsi" w:hAnsiTheme="minorHAnsi"/>
          <w:color w:val="FF0000"/>
        </w:rPr>
      </w:pPr>
      <w:r w:rsidRPr="000561CF">
        <w:rPr>
          <w:rFonts w:asciiTheme="minorHAnsi" w:hAnsiTheme="minorHAnsi"/>
          <w:color w:val="FF0000"/>
        </w:rPr>
        <w:t xml:space="preserve">Many different manufacturing techniques were implemented to bring the </w:t>
      </w:r>
      <w:proofErr w:type="spellStart"/>
      <w:r w:rsidRPr="000561CF">
        <w:rPr>
          <w:rFonts w:asciiTheme="minorHAnsi" w:hAnsiTheme="minorHAnsi"/>
          <w:color w:val="FF0000"/>
        </w:rPr>
        <w:t>TerraProbe</w:t>
      </w:r>
      <w:proofErr w:type="spellEnd"/>
      <w:r w:rsidRPr="000561CF">
        <w:rPr>
          <w:rFonts w:asciiTheme="minorHAnsi" w:hAnsiTheme="minorHAnsi"/>
          <w:color w:val="FF0000"/>
        </w:rPr>
        <w:t xml:space="preserve"> prototype to life. </w:t>
      </w:r>
      <w:proofErr w:type="spellStart"/>
      <w:r w:rsidR="353DB072" w:rsidRPr="00D43B36">
        <w:rPr>
          <w:rFonts w:asciiTheme="minorHAnsi" w:hAnsiTheme="minorHAnsi"/>
          <w:color w:val="FF0000"/>
        </w:rPr>
        <w:t>TerraProbe</w:t>
      </w:r>
      <w:proofErr w:type="spellEnd"/>
      <w:r w:rsidR="353DB072" w:rsidRPr="00D43B36">
        <w:rPr>
          <w:rFonts w:asciiTheme="minorHAnsi" w:hAnsiTheme="minorHAnsi"/>
          <w:color w:val="FF0000"/>
        </w:rPr>
        <w:t xml:space="preserve"> is comprised of three subsystems: the base compartment, which holds the motors, gears, and electronic components; the payload, which holds the </w:t>
      </w:r>
      <w:r w:rsidR="5EF443C8" w:rsidRPr="00D43B36">
        <w:rPr>
          <w:rFonts w:asciiTheme="minorHAnsi" w:hAnsiTheme="minorHAnsi"/>
          <w:color w:val="FF0000"/>
        </w:rPr>
        <w:t xml:space="preserve">soil sample and has </w:t>
      </w:r>
      <w:r w:rsidR="7F8297AB" w:rsidRPr="00D43B36">
        <w:rPr>
          <w:rFonts w:asciiTheme="minorHAnsi" w:hAnsiTheme="minorHAnsi"/>
          <w:color w:val="FF0000"/>
        </w:rPr>
        <w:t>slits</w:t>
      </w:r>
      <w:r w:rsidR="5EF443C8" w:rsidRPr="00D43B36">
        <w:rPr>
          <w:rFonts w:asciiTheme="minorHAnsi" w:hAnsiTheme="minorHAnsi"/>
          <w:color w:val="FF0000"/>
        </w:rPr>
        <w:t xml:space="preserve"> to allow for in-field probing; and the outer shell, which surrounds the payload and has gear racks that mesh with the pinions in </w:t>
      </w:r>
      <w:r w:rsidR="31B2F0BD" w:rsidRPr="00D43B36">
        <w:rPr>
          <w:rFonts w:asciiTheme="minorHAnsi" w:hAnsiTheme="minorHAnsi"/>
          <w:color w:val="FF0000"/>
        </w:rPr>
        <w:t>the base compartment.</w:t>
      </w:r>
      <w:r w:rsidR="31B2F0BD" w:rsidRPr="000561CF">
        <w:rPr>
          <w:rFonts w:asciiTheme="minorHAnsi" w:hAnsiTheme="minorHAnsi"/>
          <w:color w:val="FF0000"/>
        </w:rPr>
        <w:t xml:space="preserve"> </w:t>
      </w:r>
    </w:p>
    <w:p w14:paraId="3FC43296" w14:textId="0412DCF7" w:rsidR="00905642" w:rsidRPr="009F151F" w:rsidRDefault="005D2ABA" w:rsidP="0051688A">
      <w:pPr>
        <w:pStyle w:val="paragraph"/>
        <w:numPr>
          <w:ilvl w:val="1"/>
          <w:numId w:val="26"/>
        </w:numPr>
        <w:spacing w:before="0" w:beforeAutospacing="0" w:after="0" w:afterAutospacing="0"/>
        <w:rPr>
          <w:rFonts w:ascii="Aptos" w:hAnsi="Aptos"/>
          <w:b/>
          <w:sz w:val="28"/>
          <w:szCs w:val="28"/>
        </w:rPr>
      </w:pPr>
      <w:r w:rsidRPr="009F151F">
        <w:rPr>
          <w:rFonts w:ascii="Aptos" w:hAnsi="Aptos"/>
          <w:b/>
          <w:sz w:val="28"/>
          <w:szCs w:val="28"/>
        </w:rPr>
        <w:t>Walls and Foot Pedals</w:t>
      </w:r>
    </w:p>
    <w:p w14:paraId="228D41C2" w14:textId="1507E1B4" w:rsidR="7302BFEE" w:rsidRPr="000561CF" w:rsidRDefault="7302BFEE" w:rsidP="00857552">
      <w:pPr>
        <w:pStyle w:val="paragraph"/>
        <w:spacing w:before="0" w:beforeAutospacing="0" w:after="0" w:afterAutospacing="0"/>
        <w:ind w:left="720"/>
        <w:rPr>
          <w:rFonts w:asciiTheme="minorHAnsi" w:hAnsiTheme="minorHAnsi"/>
          <w:color w:val="FF0000"/>
        </w:rPr>
      </w:pPr>
    </w:p>
    <w:p w14:paraId="36351AA0" w14:textId="711FB994" w:rsidR="008335E2" w:rsidRPr="000561CF" w:rsidRDefault="00857552" w:rsidP="00007053">
      <w:pPr>
        <w:pStyle w:val="paragraph"/>
        <w:spacing w:before="0" w:beforeAutospacing="0" w:after="0" w:afterAutospacing="0"/>
        <w:ind w:firstLine="720"/>
        <w:jc w:val="both"/>
        <w:rPr>
          <w:rFonts w:asciiTheme="minorHAnsi" w:hAnsiTheme="minorHAnsi"/>
          <w:color w:val="FF0000"/>
        </w:rPr>
      </w:pPr>
      <w:r w:rsidRPr="000561CF">
        <w:rPr>
          <w:rFonts w:asciiTheme="minorHAnsi" w:hAnsiTheme="minorHAnsi"/>
          <w:color w:val="FF0000"/>
        </w:rPr>
        <w:t xml:space="preserve">The walls and foot pedals were both made from UHMW plastic. </w:t>
      </w:r>
      <w:r w:rsidR="0061652E" w:rsidRPr="000561CF">
        <w:rPr>
          <w:rFonts w:asciiTheme="minorHAnsi" w:hAnsiTheme="minorHAnsi"/>
          <w:color w:val="FF0000"/>
        </w:rPr>
        <w:t>This material was chosen as they can bear high loads while being light. However, they needed to be machine</w:t>
      </w:r>
      <w:r w:rsidR="00B70379">
        <w:rPr>
          <w:rFonts w:asciiTheme="minorHAnsi" w:hAnsiTheme="minorHAnsi"/>
          <w:color w:val="FF0000"/>
        </w:rPr>
        <w:t>d</w:t>
      </w:r>
      <w:r w:rsidR="0061652E" w:rsidRPr="000561CF">
        <w:rPr>
          <w:rFonts w:asciiTheme="minorHAnsi" w:hAnsiTheme="minorHAnsi"/>
          <w:color w:val="FF0000"/>
        </w:rPr>
        <w:t xml:space="preserve"> a specific way due to their material properties. The</w:t>
      </w:r>
      <w:r w:rsidR="00B70379">
        <w:rPr>
          <w:rFonts w:asciiTheme="minorHAnsi" w:hAnsiTheme="minorHAnsi"/>
          <w:color w:val="FF0000"/>
        </w:rPr>
        <w:t>y</w:t>
      </w:r>
      <w:r w:rsidR="0061652E" w:rsidRPr="000561CF">
        <w:rPr>
          <w:rFonts w:asciiTheme="minorHAnsi" w:hAnsiTheme="minorHAnsi"/>
          <w:color w:val="FF0000"/>
        </w:rPr>
        <w:t xml:space="preserve"> couldn’t be laser </w:t>
      </w:r>
      <w:r w:rsidR="00A7728E">
        <w:rPr>
          <w:rFonts w:asciiTheme="minorHAnsi" w:hAnsiTheme="minorHAnsi"/>
          <w:color w:val="FF0000"/>
        </w:rPr>
        <w:t>cut</w:t>
      </w:r>
      <w:r w:rsidR="00A7728E" w:rsidRPr="000561CF">
        <w:rPr>
          <w:rFonts w:asciiTheme="minorHAnsi" w:hAnsiTheme="minorHAnsi"/>
          <w:color w:val="FF0000"/>
        </w:rPr>
        <w:t>;</w:t>
      </w:r>
      <w:r w:rsidR="0061652E" w:rsidRPr="000561CF">
        <w:rPr>
          <w:rFonts w:asciiTheme="minorHAnsi" w:hAnsiTheme="minorHAnsi"/>
          <w:color w:val="FF0000"/>
        </w:rPr>
        <w:t xml:space="preserve"> hence we had to utilize a </w:t>
      </w:r>
      <w:r w:rsidR="0052423A">
        <w:rPr>
          <w:rFonts w:asciiTheme="minorHAnsi" w:hAnsiTheme="minorHAnsi"/>
          <w:color w:val="FF0000"/>
        </w:rPr>
        <w:t>w</w:t>
      </w:r>
      <w:r w:rsidR="0061652E" w:rsidRPr="000561CF">
        <w:rPr>
          <w:rFonts w:asciiTheme="minorHAnsi" w:hAnsiTheme="minorHAnsi"/>
          <w:color w:val="FF0000"/>
        </w:rPr>
        <w:t>ater Jet to cut out the general shape for both the walls and foot pedals.</w:t>
      </w:r>
      <w:r w:rsidR="00761099" w:rsidRPr="000561CF">
        <w:rPr>
          <w:rFonts w:asciiTheme="minorHAnsi" w:hAnsiTheme="minorHAnsi"/>
          <w:color w:val="FF0000"/>
        </w:rPr>
        <w:t xml:space="preserve"> </w:t>
      </w:r>
      <w:r w:rsidR="0052423A">
        <w:rPr>
          <w:rFonts w:asciiTheme="minorHAnsi" w:hAnsiTheme="minorHAnsi"/>
          <w:color w:val="FF0000"/>
        </w:rPr>
        <w:t>The CAM was</w:t>
      </w:r>
      <w:r w:rsidR="00AF6F72">
        <w:rPr>
          <w:rFonts w:asciiTheme="minorHAnsi" w:hAnsiTheme="minorHAnsi"/>
          <w:color w:val="FF0000"/>
        </w:rPr>
        <w:t xml:space="preserve"> for the parts</w:t>
      </w:r>
      <w:r w:rsidR="0052423A">
        <w:rPr>
          <w:rFonts w:asciiTheme="minorHAnsi" w:hAnsiTheme="minorHAnsi"/>
          <w:color w:val="FF0000"/>
        </w:rPr>
        <w:t xml:space="preserve"> was made in Fusion 360 and </w:t>
      </w:r>
      <w:r w:rsidR="002F5AF2">
        <w:rPr>
          <w:rFonts w:asciiTheme="minorHAnsi" w:hAnsiTheme="minorHAnsi"/>
          <w:color w:val="FF0000"/>
        </w:rPr>
        <w:t>the part was machined</w:t>
      </w:r>
      <w:r w:rsidR="00AF6F72">
        <w:rPr>
          <w:rFonts w:asciiTheme="minorHAnsi" w:hAnsiTheme="minorHAnsi"/>
          <w:color w:val="FF0000"/>
        </w:rPr>
        <w:t xml:space="preserve"> from a 24</w:t>
      </w:r>
      <w:r w:rsidR="000B3C1A">
        <w:rPr>
          <w:rFonts w:asciiTheme="minorHAnsi" w:hAnsiTheme="minorHAnsi"/>
          <w:color w:val="FF0000"/>
        </w:rPr>
        <w:t xml:space="preserve">” x 12” </w:t>
      </w:r>
      <w:r w:rsidR="001109B3">
        <w:rPr>
          <w:rFonts w:asciiTheme="minorHAnsi" w:hAnsiTheme="minorHAnsi"/>
          <w:color w:val="FF0000"/>
        </w:rPr>
        <w:t xml:space="preserve">X 0.25” </w:t>
      </w:r>
      <w:r w:rsidR="00EC4E2A">
        <w:rPr>
          <w:rFonts w:asciiTheme="minorHAnsi" w:hAnsiTheme="minorHAnsi"/>
          <w:color w:val="FF0000"/>
        </w:rPr>
        <w:t>UHMW</w:t>
      </w:r>
      <w:r w:rsidR="003E5330">
        <w:rPr>
          <w:rFonts w:asciiTheme="minorHAnsi" w:hAnsiTheme="minorHAnsi"/>
          <w:color w:val="FF0000"/>
        </w:rPr>
        <w:t xml:space="preserve"> </w:t>
      </w:r>
      <w:r w:rsidR="000B3C1A">
        <w:rPr>
          <w:rFonts w:asciiTheme="minorHAnsi" w:hAnsiTheme="minorHAnsi"/>
          <w:color w:val="FF0000"/>
        </w:rPr>
        <w:t>stock</w:t>
      </w:r>
      <w:r w:rsidR="00007053">
        <w:rPr>
          <w:rFonts w:asciiTheme="minorHAnsi" w:hAnsiTheme="minorHAnsi"/>
          <w:color w:val="FF0000"/>
        </w:rPr>
        <w:t>.</w:t>
      </w:r>
    </w:p>
    <w:p w14:paraId="6C642D94" w14:textId="781565D2" w:rsidR="00007053" w:rsidRPr="000561CF" w:rsidRDefault="00007053" w:rsidP="00007053">
      <w:pPr>
        <w:pStyle w:val="paragraph"/>
        <w:spacing w:before="0" w:beforeAutospacing="0" w:after="0" w:afterAutospacing="0"/>
        <w:ind w:firstLine="720"/>
        <w:jc w:val="both"/>
        <w:rPr>
          <w:rFonts w:asciiTheme="minorHAnsi" w:hAnsiTheme="minorHAnsi"/>
          <w:color w:val="FF0000"/>
        </w:rPr>
      </w:pPr>
    </w:p>
    <w:p w14:paraId="7F50256A" w14:textId="21692DC6" w:rsidR="001F4DE0" w:rsidRDefault="008335E2" w:rsidP="00522D79">
      <w:pPr>
        <w:pStyle w:val="paragraph"/>
        <w:spacing w:before="0" w:beforeAutospacing="0" w:after="0" w:afterAutospacing="0"/>
        <w:ind w:firstLine="720"/>
        <w:jc w:val="both"/>
        <w:rPr>
          <w:rFonts w:asciiTheme="minorHAnsi" w:hAnsiTheme="minorHAnsi"/>
          <w:color w:val="FF0000"/>
        </w:rPr>
      </w:pPr>
      <w:r w:rsidRPr="000561CF">
        <w:rPr>
          <w:rFonts w:asciiTheme="minorHAnsi" w:hAnsiTheme="minorHAnsi"/>
          <w:color w:val="FF0000"/>
        </w:rPr>
        <w:t xml:space="preserve">Not all features could be water jet, such as 8/32 </w:t>
      </w:r>
      <w:r w:rsidR="008E4833" w:rsidRPr="000561CF">
        <w:rPr>
          <w:rFonts w:asciiTheme="minorHAnsi" w:hAnsiTheme="minorHAnsi"/>
          <w:color w:val="FF0000"/>
        </w:rPr>
        <w:t xml:space="preserve">and </w:t>
      </w:r>
      <w:r w:rsidR="00381C17" w:rsidRPr="000561CF">
        <w:rPr>
          <w:rFonts w:asciiTheme="minorHAnsi" w:hAnsiTheme="minorHAnsi"/>
          <w:color w:val="FF0000"/>
        </w:rPr>
        <w:t xml:space="preserve">3/48 </w:t>
      </w:r>
      <w:r w:rsidRPr="000561CF">
        <w:rPr>
          <w:rFonts w:asciiTheme="minorHAnsi" w:hAnsiTheme="minorHAnsi"/>
          <w:color w:val="FF0000"/>
        </w:rPr>
        <w:t>holes for screws</w:t>
      </w:r>
      <w:r w:rsidR="0052423A">
        <w:rPr>
          <w:rFonts w:asciiTheme="minorHAnsi" w:hAnsiTheme="minorHAnsi"/>
          <w:color w:val="FF0000"/>
        </w:rPr>
        <w:t xml:space="preserve"> – as they were too small</w:t>
      </w:r>
      <w:r w:rsidRPr="000561CF">
        <w:rPr>
          <w:rFonts w:asciiTheme="minorHAnsi" w:hAnsiTheme="minorHAnsi"/>
          <w:color w:val="FF0000"/>
        </w:rPr>
        <w:t xml:space="preserve">. </w:t>
      </w:r>
      <w:r w:rsidR="00A7728E" w:rsidRPr="000561CF">
        <w:rPr>
          <w:rFonts w:asciiTheme="minorHAnsi" w:hAnsiTheme="minorHAnsi"/>
          <w:color w:val="FF0000"/>
        </w:rPr>
        <w:t>Hence,</w:t>
      </w:r>
      <w:r w:rsidRPr="000561CF">
        <w:rPr>
          <w:rFonts w:asciiTheme="minorHAnsi" w:hAnsiTheme="minorHAnsi"/>
          <w:color w:val="FF0000"/>
        </w:rPr>
        <w:t xml:space="preserve"> we need to use the mill and hand tap the part </w:t>
      </w:r>
      <w:r w:rsidR="00381C17" w:rsidRPr="000561CF">
        <w:rPr>
          <w:rFonts w:asciiTheme="minorHAnsi" w:hAnsiTheme="minorHAnsi"/>
          <w:color w:val="FF0000"/>
        </w:rPr>
        <w:t xml:space="preserve">to ensure proper threading. A combination of </w:t>
      </w:r>
      <w:r w:rsidR="00AF43FA" w:rsidRPr="000561CF">
        <w:rPr>
          <w:rFonts w:asciiTheme="minorHAnsi" w:hAnsiTheme="minorHAnsi"/>
          <w:color w:val="FF0000"/>
        </w:rPr>
        <w:t>thorough</w:t>
      </w:r>
      <w:r w:rsidR="00381C17" w:rsidRPr="000561CF">
        <w:rPr>
          <w:rFonts w:asciiTheme="minorHAnsi" w:hAnsiTheme="minorHAnsi"/>
          <w:color w:val="FF0000"/>
        </w:rPr>
        <w:t xml:space="preserve"> holes (with countersinks) and tapped holes </w:t>
      </w:r>
      <w:r w:rsidR="00A62F9A" w:rsidRPr="000561CF">
        <w:rPr>
          <w:rFonts w:asciiTheme="minorHAnsi" w:hAnsiTheme="minorHAnsi"/>
          <w:color w:val="FF0000"/>
        </w:rPr>
        <w:t>allowed u</w:t>
      </w:r>
      <w:r w:rsidR="00A126F1" w:rsidRPr="000561CF">
        <w:rPr>
          <w:rFonts w:asciiTheme="minorHAnsi" w:hAnsiTheme="minorHAnsi"/>
          <w:color w:val="FF0000"/>
        </w:rPr>
        <w:t>s</w:t>
      </w:r>
      <w:r w:rsidR="00A62F9A" w:rsidRPr="000561CF">
        <w:rPr>
          <w:rFonts w:asciiTheme="minorHAnsi" w:hAnsiTheme="minorHAnsi"/>
          <w:color w:val="FF0000"/>
        </w:rPr>
        <w:t xml:space="preserve"> to create an easily </w:t>
      </w:r>
      <w:r w:rsidR="00AF43FA">
        <w:rPr>
          <w:rFonts w:asciiTheme="minorHAnsi" w:hAnsiTheme="minorHAnsi"/>
          <w:color w:val="FF0000"/>
        </w:rPr>
        <w:t>assembled</w:t>
      </w:r>
      <w:r w:rsidR="00A62F9A" w:rsidRPr="000561CF">
        <w:rPr>
          <w:rFonts w:asciiTheme="minorHAnsi" w:hAnsiTheme="minorHAnsi"/>
          <w:color w:val="FF0000"/>
        </w:rPr>
        <w:t xml:space="preserve"> set of UHMW</w:t>
      </w:r>
      <w:r w:rsidRPr="000561CF">
        <w:rPr>
          <w:rFonts w:asciiTheme="minorHAnsi" w:hAnsiTheme="minorHAnsi"/>
          <w:color w:val="FF0000"/>
        </w:rPr>
        <w:t xml:space="preserve"> </w:t>
      </w:r>
      <w:r w:rsidR="001749B1" w:rsidRPr="000561CF">
        <w:rPr>
          <w:rFonts w:asciiTheme="minorHAnsi" w:hAnsiTheme="minorHAnsi"/>
          <w:color w:val="FF0000"/>
        </w:rPr>
        <w:t>Walls</w:t>
      </w:r>
      <w:r w:rsidR="001B3E0F" w:rsidRPr="000561CF">
        <w:rPr>
          <w:rFonts w:asciiTheme="minorHAnsi" w:hAnsiTheme="minorHAnsi"/>
          <w:color w:val="FF0000"/>
        </w:rPr>
        <w:t xml:space="preserve">. </w:t>
      </w:r>
      <w:r w:rsidR="00226179" w:rsidRPr="000561CF">
        <w:rPr>
          <w:rFonts w:asciiTheme="minorHAnsi" w:hAnsiTheme="minorHAnsi"/>
          <w:color w:val="FF0000"/>
        </w:rPr>
        <w:t xml:space="preserve">Holes were also machined in the bottom of the walls for 3/48 screws. </w:t>
      </w:r>
      <w:r w:rsidR="001F4DE0">
        <w:rPr>
          <w:rFonts w:asciiTheme="minorHAnsi" w:hAnsiTheme="minorHAnsi"/>
          <w:color w:val="FF0000"/>
        </w:rPr>
        <w:t xml:space="preserve">The back wall of the UHMW </w:t>
      </w:r>
      <w:r w:rsidR="00D97B15">
        <w:rPr>
          <w:rFonts w:asciiTheme="minorHAnsi" w:hAnsiTheme="minorHAnsi"/>
          <w:color w:val="FF0000"/>
        </w:rPr>
        <w:t>need</w:t>
      </w:r>
      <w:r w:rsidR="000B144C">
        <w:rPr>
          <w:rFonts w:asciiTheme="minorHAnsi" w:hAnsiTheme="minorHAnsi"/>
          <w:color w:val="FF0000"/>
        </w:rPr>
        <w:t xml:space="preserve"> two square holes </w:t>
      </w:r>
      <w:r w:rsidR="00A7728E">
        <w:rPr>
          <w:rFonts w:asciiTheme="minorHAnsi" w:hAnsiTheme="minorHAnsi"/>
          <w:color w:val="FF0000"/>
        </w:rPr>
        <w:t>for</w:t>
      </w:r>
      <w:r w:rsidR="000B144C">
        <w:rPr>
          <w:rFonts w:asciiTheme="minorHAnsi" w:hAnsiTheme="minorHAnsi"/>
          <w:color w:val="FF0000"/>
        </w:rPr>
        <w:t xml:space="preserve"> the motor axle end </w:t>
      </w:r>
      <w:r w:rsidR="00755390">
        <w:rPr>
          <w:rFonts w:asciiTheme="minorHAnsi" w:hAnsiTheme="minorHAnsi"/>
          <w:color w:val="FF0000"/>
        </w:rPr>
        <w:t xml:space="preserve">and </w:t>
      </w:r>
      <w:r w:rsidR="00C6311E">
        <w:rPr>
          <w:rFonts w:asciiTheme="minorHAnsi" w:hAnsiTheme="minorHAnsi"/>
          <w:color w:val="FF0000"/>
        </w:rPr>
        <w:t>electronics</w:t>
      </w:r>
      <w:r w:rsidR="000B144C">
        <w:rPr>
          <w:rFonts w:asciiTheme="minorHAnsi" w:hAnsiTheme="minorHAnsi"/>
          <w:color w:val="FF0000"/>
        </w:rPr>
        <w:t xml:space="preserve"> to </w:t>
      </w:r>
      <w:r w:rsidR="00C6311E">
        <w:rPr>
          <w:rFonts w:asciiTheme="minorHAnsi" w:hAnsiTheme="minorHAnsi"/>
          <w:color w:val="FF0000"/>
        </w:rPr>
        <w:t>not interfere with the walls</w:t>
      </w:r>
      <w:r w:rsidR="000B144C">
        <w:rPr>
          <w:rFonts w:asciiTheme="minorHAnsi" w:hAnsiTheme="minorHAnsi"/>
          <w:color w:val="FF0000"/>
        </w:rPr>
        <w:t xml:space="preserve"> while the rest of the assembly </w:t>
      </w:r>
      <w:r w:rsidR="00C6311E">
        <w:rPr>
          <w:rFonts w:asciiTheme="minorHAnsi" w:hAnsiTheme="minorHAnsi"/>
          <w:color w:val="FF0000"/>
        </w:rPr>
        <w:t>stayed fixed</w:t>
      </w:r>
      <w:r w:rsidR="003935CC">
        <w:rPr>
          <w:rFonts w:asciiTheme="minorHAnsi" w:hAnsiTheme="minorHAnsi"/>
          <w:color w:val="FF0000"/>
        </w:rPr>
        <w:t xml:space="preserve">. </w:t>
      </w:r>
    </w:p>
    <w:p w14:paraId="78149A05" w14:textId="77777777" w:rsidR="001F4DE0" w:rsidRDefault="001F4DE0" w:rsidP="00522D79">
      <w:pPr>
        <w:pStyle w:val="paragraph"/>
        <w:spacing w:before="0" w:beforeAutospacing="0" w:after="0" w:afterAutospacing="0"/>
        <w:ind w:firstLine="720"/>
        <w:jc w:val="both"/>
        <w:rPr>
          <w:rFonts w:asciiTheme="minorHAnsi" w:hAnsiTheme="minorHAnsi"/>
          <w:color w:val="FF0000"/>
        </w:rPr>
      </w:pPr>
    </w:p>
    <w:p w14:paraId="24C5A6D9" w14:textId="0AC96E3F" w:rsidR="00567528" w:rsidRDefault="00A126F1" w:rsidP="00522D79">
      <w:pPr>
        <w:pStyle w:val="paragraph"/>
        <w:spacing w:before="0" w:beforeAutospacing="0" w:after="0" w:afterAutospacing="0"/>
        <w:ind w:firstLine="720"/>
        <w:jc w:val="both"/>
        <w:rPr>
          <w:rFonts w:asciiTheme="minorHAnsi" w:hAnsiTheme="minorHAnsi"/>
          <w:color w:val="FF0000"/>
        </w:rPr>
      </w:pPr>
      <w:r w:rsidRPr="000561CF">
        <w:rPr>
          <w:rFonts w:asciiTheme="minorHAnsi" w:hAnsiTheme="minorHAnsi"/>
          <w:color w:val="FF0000"/>
        </w:rPr>
        <w:t xml:space="preserve">A set of 4 holes (8/32) were </w:t>
      </w:r>
      <w:r w:rsidR="00A7728E" w:rsidRPr="000561CF">
        <w:rPr>
          <w:rFonts w:asciiTheme="minorHAnsi" w:hAnsiTheme="minorHAnsi"/>
          <w:color w:val="FF0000"/>
        </w:rPr>
        <w:t>manufactured for</w:t>
      </w:r>
      <w:r w:rsidRPr="000561CF">
        <w:rPr>
          <w:rFonts w:asciiTheme="minorHAnsi" w:hAnsiTheme="minorHAnsi"/>
          <w:color w:val="FF0000"/>
        </w:rPr>
        <w:t xml:space="preserve"> the </w:t>
      </w:r>
      <w:r w:rsidR="00C00E8C" w:rsidRPr="000561CF">
        <w:rPr>
          <w:rFonts w:asciiTheme="minorHAnsi" w:hAnsiTheme="minorHAnsi"/>
          <w:color w:val="FF0000"/>
        </w:rPr>
        <w:t xml:space="preserve">foot pedals </w:t>
      </w:r>
      <w:r w:rsidR="00A7728E" w:rsidRPr="000561CF">
        <w:rPr>
          <w:rFonts w:asciiTheme="minorHAnsi" w:hAnsiTheme="minorHAnsi"/>
          <w:color w:val="FF0000"/>
        </w:rPr>
        <w:t>to</w:t>
      </w:r>
      <w:r w:rsidRPr="000561CF">
        <w:rPr>
          <w:rFonts w:asciiTheme="minorHAnsi" w:hAnsiTheme="minorHAnsi"/>
          <w:color w:val="FF0000"/>
        </w:rPr>
        <w:t xml:space="preserve"> install hinges. </w:t>
      </w:r>
      <w:r w:rsidR="00042361">
        <w:rPr>
          <w:rFonts w:asciiTheme="minorHAnsi" w:hAnsiTheme="minorHAnsi"/>
          <w:color w:val="FF0000"/>
        </w:rPr>
        <w:t xml:space="preserve">Since UHMW can be slippery, we added grip tape. </w:t>
      </w:r>
      <w:proofErr w:type="spellStart"/>
      <w:r w:rsidR="05B8F1EF" w:rsidRPr="577963E5">
        <w:rPr>
          <w:rFonts w:asciiTheme="minorHAnsi" w:hAnsiTheme="minorHAnsi"/>
          <w:color w:val="FF0000"/>
        </w:rPr>
        <w:t>Additionally</w:t>
      </w:r>
      <w:r w:rsidR="00042361">
        <w:rPr>
          <w:rFonts w:asciiTheme="minorHAnsi" w:hAnsiTheme="minorHAnsi"/>
          <w:color w:val="FF0000"/>
        </w:rPr>
        <w:t>, t</w:t>
      </w:r>
      <w:proofErr w:type="spellEnd"/>
      <w:r w:rsidR="00042361">
        <w:rPr>
          <w:rFonts w:asciiTheme="minorHAnsi" w:hAnsiTheme="minorHAnsi"/>
          <w:color w:val="FF0000"/>
        </w:rPr>
        <w:t xml:space="preserve">he screws for the hinges were also bolted down to ensure they wouldn’t strip from the foot pedals during </w:t>
      </w:r>
      <w:r w:rsidR="00AF43FA">
        <w:rPr>
          <w:rFonts w:asciiTheme="minorHAnsi" w:hAnsiTheme="minorHAnsi"/>
          <w:color w:val="FF0000"/>
        </w:rPr>
        <w:t>operation</w:t>
      </w:r>
      <w:r w:rsidR="00CE2E33" w:rsidRPr="000561CF">
        <w:rPr>
          <w:rFonts w:asciiTheme="minorHAnsi" w:hAnsiTheme="minorHAnsi"/>
          <w:color w:val="FF0000"/>
        </w:rPr>
        <w:t xml:space="preserve"> hinges combined with the threaded holes on the bottom of the UHMW walls allowed us to easily affix the pieces onto the </w:t>
      </w:r>
      <w:r w:rsidR="007E6720" w:rsidRPr="000561CF">
        <w:rPr>
          <w:rFonts w:asciiTheme="minorHAnsi" w:hAnsiTheme="minorHAnsi"/>
          <w:color w:val="FF0000"/>
        </w:rPr>
        <w:t>b</w:t>
      </w:r>
      <w:r w:rsidR="00CE2E33" w:rsidRPr="000561CF">
        <w:rPr>
          <w:rFonts w:asciiTheme="minorHAnsi" w:hAnsiTheme="minorHAnsi"/>
          <w:color w:val="FF0000"/>
        </w:rPr>
        <w:t xml:space="preserve">ase </w:t>
      </w:r>
      <w:r w:rsidR="007E6720" w:rsidRPr="000561CF">
        <w:rPr>
          <w:rFonts w:asciiTheme="minorHAnsi" w:hAnsiTheme="minorHAnsi"/>
          <w:color w:val="FF0000"/>
        </w:rPr>
        <w:t>p</w:t>
      </w:r>
      <w:r w:rsidR="00CE2E33" w:rsidRPr="000561CF">
        <w:rPr>
          <w:rFonts w:asciiTheme="minorHAnsi" w:hAnsiTheme="minorHAnsi"/>
          <w:color w:val="FF0000"/>
        </w:rPr>
        <w:t>late</w:t>
      </w:r>
      <w:r w:rsidR="00AF43FA">
        <w:rPr>
          <w:rFonts w:asciiTheme="minorHAnsi" w:hAnsiTheme="minorHAnsi"/>
          <w:color w:val="FF0000"/>
        </w:rPr>
        <w:t>.</w:t>
      </w:r>
    </w:p>
    <w:p w14:paraId="57F8B662" w14:textId="6EDE23AD" w:rsidR="0049317A" w:rsidRDefault="0049317A" w:rsidP="00522D79">
      <w:pPr>
        <w:pStyle w:val="paragraph"/>
        <w:spacing w:before="0" w:beforeAutospacing="0" w:after="0" w:afterAutospacing="0"/>
        <w:ind w:firstLine="720"/>
        <w:jc w:val="both"/>
        <w:rPr>
          <w:rFonts w:asciiTheme="minorHAnsi" w:hAnsiTheme="minorHAnsi"/>
          <w:color w:val="FF0000"/>
        </w:rPr>
      </w:pPr>
    </w:p>
    <w:p w14:paraId="2E9E0C58" w14:textId="340F7ED6" w:rsidR="00AF43FA" w:rsidRDefault="006F4AA3" w:rsidP="00600FC7">
      <w:pPr>
        <w:pStyle w:val="paragraph"/>
        <w:spacing w:before="0" w:beforeAutospacing="0" w:after="0" w:afterAutospacing="0"/>
        <w:jc w:val="both"/>
        <w:rPr>
          <w:rFonts w:asciiTheme="minorHAnsi" w:hAnsiTheme="minorHAnsi"/>
          <w:color w:val="FF0000"/>
        </w:rPr>
      </w:pPr>
      <w:r>
        <w:rPr>
          <w:rFonts w:asciiTheme="minorHAnsi" w:hAnsiTheme="minorHAnsi"/>
          <w:noProof/>
          <w:color w:val="FF0000"/>
        </w:rPr>
        <w:drawing>
          <wp:anchor distT="0" distB="0" distL="114300" distR="114300" simplePos="0" relativeHeight="251658257" behindDoc="0" locked="0" layoutInCell="1" allowOverlap="1" wp14:anchorId="57A0978B" wp14:editId="4B1062EE">
            <wp:simplePos x="0" y="0"/>
            <wp:positionH relativeFrom="column">
              <wp:posOffset>3417570</wp:posOffset>
            </wp:positionH>
            <wp:positionV relativeFrom="paragraph">
              <wp:posOffset>197485</wp:posOffset>
            </wp:positionV>
            <wp:extent cx="2292985" cy="1718945"/>
            <wp:effectExtent l="0" t="0" r="5715" b="0"/>
            <wp:wrapTopAndBottom/>
            <wp:docPr id="13854446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44658" name="Picture 13854446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92985" cy="171894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noProof/>
          <w:color w:val="FF0000"/>
        </w:rPr>
        <w:drawing>
          <wp:anchor distT="0" distB="0" distL="114300" distR="114300" simplePos="0" relativeHeight="251658258" behindDoc="0" locked="0" layoutInCell="1" allowOverlap="1" wp14:anchorId="3B4012C3" wp14:editId="4778225F">
            <wp:simplePos x="0" y="0"/>
            <wp:positionH relativeFrom="column">
              <wp:posOffset>283028</wp:posOffset>
            </wp:positionH>
            <wp:positionV relativeFrom="paragraph">
              <wp:posOffset>186055</wp:posOffset>
            </wp:positionV>
            <wp:extent cx="2863698" cy="1730829"/>
            <wp:effectExtent l="0" t="0" r="0" b="0"/>
            <wp:wrapTopAndBottom/>
            <wp:docPr id="1782866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66827" name="Picture 1782866827"/>
                    <pic:cNvPicPr/>
                  </pic:nvPicPr>
                  <pic:blipFill rotWithShape="1">
                    <a:blip r:embed="rId30" cstate="print">
                      <a:extLst>
                        <a:ext uri="{28A0092B-C50C-407E-A947-70E740481C1C}">
                          <a14:useLocalDpi xmlns:a14="http://schemas.microsoft.com/office/drawing/2010/main" val="0"/>
                        </a:ext>
                      </a:extLst>
                    </a:blip>
                    <a:srcRect t="12363" b="42307"/>
                    <a:stretch/>
                  </pic:blipFill>
                  <pic:spPr bwMode="auto">
                    <a:xfrm>
                      <a:off x="0" y="0"/>
                      <a:ext cx="2863698" cy="17308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625F67" w14:textId="1CFA0CC4" w:rsidR="00C822FC" w:rsidRDefault="006D462D" w:rsidP="674AFB56">
      <w:pPr>
        <w:jc w:val="both"/>
        <w:rPr>
          <w:rFonts w:asciiTheme="minorHAnsi" w:eastAsiaTheme="minorEastAsia" w:hAnsiTheme="minorHAnsi" w:cstheme="minorBidi"/>
          <w:b/>
        </w:rPr>
      </w:pPr>
      <w:r>
        <w:rPr>
          <w:noProof/>
        </w:rPr>
        <w:drawing>
          <wp:anchor distT="0" distB="0" distL="114300" distR="114300" simplePos="0" relativeHeight="251659287" behindDoc="0" locked="0" layoutInCell="1" allowOverlap="1" wp14:anchorId="5ADCB2AA" wp14:editId="3D84B781">
            <wp:simplePos x="0" y="0"/>
            <wp:positionH relativeFrom="column">
              <wp:posOffset>3080567</wp:posOffset>
            </wp:positionH>
            <wp:positionV relativeFrom="paragraph">
              <wp:posOffset>0</wp:posOffset>
            </wp:positionV>
            <wp:extent cx="2727960" cy="1993900"/>
            <wp:effectExtent l="0" t="0" r="2540" b="0"/>
            <wp:wrapSquare wrapText="bothSides"/>
            <wp:docPr id="1972093974" name="Picture 197209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27960" cy="1993900"/>
                    </a:xfrm>
                    <a:prstGeom prst="rect">
                      <a:avLst/>
                    </a:prstGeom>
                  </pic:spPr>
                </pic:pic>
              </a:graphicData>
            </a:graphic>
            <wp14:sizeRelH relativeFrom="page">
              <wp14:pctWidth>0</wp14:pctWidth>
            </wp14:sizeRelH>
            <wp14:sizeRelV relativeFrom="page">
              <wp14:pctHeight>0</wp14:pctHeight>
            </wp14:sizeRelV>
          </wp:anchor>
        </w:drawing>
      </w:r>
      <w:r w:rsidR="5923A9D5">
        <w:rPr>
          <w:noProof/>
        </w:rPr>
        <w:drawing>
          <wp:inline distT="0" distB="0" distL="0" distR="0" wp14:anchorId="31385D9D" wp14:editId="75E2C4A4">
            <wp:extent cx="2789908" cy="1994294"/>
            <wp:effectExtent l="0" t="0" r="0" b="0"/>
            <wp:docPr id="1726627612" name="Picture 158722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226749"/>
                    <pic:cNvPicPr/>
                  </pic:nvPicPr>
                  <pic:blipFill>
                    <a:blip r:embed="rId32">
                      <a:extLst>
                        <a:ext uri="{28A0092B-C50C-407E-A947-70E740481C1C}">
                          <a14:useLocalDpi xmlns:a14="http://schemas.microsoft.com/office/drawing/2010/main" val="0"/>
                        </a:ext>
                      </a:extLst>
                    </a:blip>
                    <a:srcRect l="22448" t="56556" r="24081"/>
                    <a:stretch>
                      <a:fillRect/>
                    </a:stretch>
                  </pic:blipFill>
                  <pic:spPr>
                    <a:xfrm>
                      <a:off x="0" y="0"/>
                      <a:ext cx="2789908" cy="1994294"/>
                    </a:xfrm>
                    <a:prstGeom prst="rect">
                      <a:avLst/>
                    </a:prstGeom>
                  </pic:spPr>
                </pic:pic>
              </a:graphicData>
            </a:graphic>
          </wp:inline>
        </w:drawing>
      </w:r>
    </w:p>
    <w:p w14:paraId="2BF2795F" w14:textId="520235A0" w:rsidR="00600FC7" w:rsidRDefault="00600FC7" w:rsidP="00600FC7">
      <w:pPr>
        <w:pStyle w:val="paragraph"/>
        <w:spacing w:before="0" w:beforeAutospacing="0" w:after="0" w:afterAutospacing="0"/>
        <w:jc w:val="both"/>
        <w:rPr>
          <w:rFonts w:asciiTheme="minorHAnsi" w:hAnsiTheme="minorHAnsi"/>
          <w:color w:val="FF0000"/>
        </w:rPr>
      </w:pPr>
    </w:p>
    <w:p w14:paraId="0F001975" w14:textId="22C8C1A0" w:rsidR="00600FC7" w:rsidRPr="00600FC7" w:rsidRDefault="00600FC7" w:rsidP="00600FC7">
      <w:pPr>
        <w:pStyle w:val="paragraph"/>
        <w:spacing w:before="0" w:beforeAutospacing="0" w:after="0" w:afterAutospacing="0"/>
        <w:jc w:val="center"/>
        <w:rPr>
          <w:rFonts w:asciiTheme="minorHAnsi" w:hAnsiTheme="minorHAnsi"/>
          <w:b/>
          <w:bCs/>
          <w:color w:val="FF0000"/>
        </w:rPr>
      </w:pPr>
      <w:r w:rsidRPr="00600FC7">
        <w:rPr>
          <w:rFonts w:asciiTheme="minorHAnsi" w:hAnsiTheme="minorHAnsi"/>
          <w:b/>
          <w:bCs/>
          <w:color w:val="FF0000"/>
        </w:rPr>
        <w:t>Figure 10: CAD vs. Manufactured Walls &amp; Foot Pedals</w:t>
      </w:r>
    </w:p>
    <w:p w14:paraId="506464C1" w14:textId="6996B1EC" w:rsidR="00857552" w:rsidRPr="000561CF" w:rsidRDefault="00857552" w:rsidP="003B248A">
      <w:pPr>
        <w:pStyle w:val="paragraph"/>
        <w:spacing w:before="0" w:beforeAutospacing="0" w:after="0" w:afterAutospacing="0"/>
        <w:rPr>
          <w:rFonts w:ascii="Aptos" w:hAnsi="Aptos"/>
          <w:color w:val="FF0000"/>
          <w:sz w:val="28"/>
          <w:szCs w:val="28"/>
        </w:rPr>
      </w:pPr>
    </w:p>
    <w:p w14:paraId="7D775FF7" w14:textId="4902FE00" w:rsidR="000E4CFD" w:rsidRPr="009F151F" w:rsidRDefault="00FD674B" w:rsidP="0051688A">
      <w:pPr>
        <w:pStyle w:val="paragraph"/>
        <w:numPr>
          <w:ilvl w:val="1"/>
          <w:numId w:val="26"/>
        </w:numPr>
        <w:spacing w:before="0" w:beforeAutospacing="0" w:after="0" w:afterAutospacing="0"/>
        <w:rPr>
          <w:rFonts w:ascii="Aptos" w:hAnsi="Aptos"/>
          <w:b/>
          <w:sz w:val="28"/>
          <w:szCs w:val="28"/>
        </w:rPr>
      </w:pPr>
      <w:r w:rsidRPr="009F151F">
        <w:rPr>
          <w:rFonts w:ascii="Aptos" w:hAnsi="Aptos"/>
          <w:b/>
          <w:sz w:val="28"/>
          <w:szCs w:val="28"/>
        </w:rPr>
        <w:t>Base Plate and Mounts</w:t>
      </w:r>
    </w:p>
    <w:p w14:paraId="29C5255E" w14:textId="68FADD36" w:rsidR="006F4AA3" w:rsidRDefault="00457C97" w:rsidP="00BC7AC8">
      <w:pPr>
        <w:pStyle w:val="paragraph"/>
        <w:ind w:firstLine="720"/>
        <w:jc w:val="both"/>
        <w:rPr>
          <w:rFonts w:asciiTheme="minorHAnsi" w:hAnsiTheme="minorHAnsi"/>
          <w:color w:val="FF0000"/>
        </w:rPr>
      </w:pPr>
      <w:r>
        <w:rPr>
          <w:noProof/>
        </w:rPr>
        <w:drawing>
          <wp:anchor distT="0" distB="0" distL="114300" distR="114300" simplePos="0" relativeHeight="251658241" behindDoc="0" locked="0" layoutInCell="1" allowOverlap="1" wp14:anchorId="2FCC6B97" wp14:editId="3254B2E6">
            <wp:simplePos x="0" y="0"/>
            <wp:positionH relativeFrom="column">
              <wp:posOffset>405130</wp:posOffset>
            </wp:positionH>
            <wp:positionV relativeFrom="paragraph">
              <wp:posOffset>1944370</wp:posOffset>
            </wp:positionV>
            <wp:extent cx="2429510" cy="3239135"/>
            <wp:effectExtent l="1587" t="0" r="0" b="0"/>
            <wp:wrapSquare wrapText="bothSides"/>
            <wp:docPr id="1939021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3">
                      <a:extLst>
                        <a:ext uri="{28A0092B-C50C-407E-A947-70E740481C1C}">
                          <a14:useLocalDpi xmlns:a14="http://schemas.microsoft.com/office/drawing/2010/main" val="0"/>
                        </a:ext>
                      </a:extLst>
                    </a:blip>
                    <a:stretch>
                      <a:fillRect/>
                    </a:stretch>
                  </pic:blipFill>
                  <pic:spPr>
                    <a:xfrm rot="16200000">
                      <a:off x="0" y="0"/>
                      <a:ext cx="2429510" cy="32391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311" behindDoc="0" locked="0" layoutInCell="1" allowOverlap="1" wp14:anchorId="1BD2FE23" wp14:editId="43AD5240">
            <wp:simplePos x="0" y="0"/>
            <wp:positionH relativeFrom="column">
              <wp:posOffset>3385185</wp:posOffset>
            </wp:positionH>
            <wp:positionV relativeFrom="paragraph">
              <wp:posOffset>2347050</wp:posOffset>
            </wp:positionV>
            <wp:extent cx="2720975" cy="2341245"/>
            <wp:effectExtent l="0" t="0" r="0" b="0"/>
            <wp:wrapSquare wrapText="bothSides"/>
            <wp:docPr id="1161723386" name="Picture 29173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735056"/>
                    <pic:cNvPicPr/>
                  </pic:nvPicPr>
                  <pic:blipFill>
                    <a:blip r:embed="rId34">
                      <a:extLst>
                        <a:ext uri="{28A0092B-C50C-407E-A947-70E740481C1C}">
                          <a14:useLocalDpi xmlns:a14="http://schemas.microsoft.com/office/drawing/2010/main" val="0"/>
                        </a:ext>
                      </a:extLst>
                    </a:blip>
                    <a:srcRect l="32006" t="25041" r="30965" b="24630"/>
                    <a:stretch>
                      <a:fillRect/>
                    </a:stretch>
                  </pic:blipFill>
                  <pic:spPr>
                    <a:xfrm>
                      <a:off x="0" y="0"/>
                      <a:ext cx="2720975" cy="2341245"/>
                    </a:xfrm>
                    <a:prstGeom prst="rect">
                      <a:avLst/>
                    </a:prstGeom>
                  </pic:spPr>
                </pic:pic>
              </a:graphicData>
            </a:graphic>
            <wp14:sizeRelH relativeFrom="page">
              <wp14:pctWidth>0</wp14:pctWidth>
            </wp14:sizeRelH>
            <wp14:sizeRelV relativeFrom="page">
              <wp14:pctHeight>0</wp14:pctHeight>
            </wp14:sizeRelV>
          </wp:anchor>
        </w:drawing>
      </w:r>
      <w:r w:rsidR="16DE02A6" w:rsidRPr="25C8ACD7">
        <w:rPr>
          <w:rFonts w:asciiTheme="minorHAnsi" w:hAnsiTheme="minorHAnsi"/>
          <w:color w:val="FF0000"/>
        </w:rPr>
        <w:t>The base plate, which is made of ¼" thick sheet metal, was cut to size on the laser cutter in the Purdue machine shop. Then holes were drilled and tapped into the base plate to accommodate foot pedal hinges, motor mounts, bearing mounts, and a 3D printed shell guide to stabilize the payload and outer shell. All burrs were removed from the plate to ensure the bolts could easily thread into the base plate. The motor mounts and bearing mounts were made in a similar way. They were laser cut from ¼” sheet metal and t</w:t>
      </w:r>
      <w:r w:rsidR="2725D476" w:rsidRPr="25C8ACD7">
        <w:rPr>
          <w:rFonts w:asciiTheme="minorHAnsi" w:hAnsiTheme="minorHAnsi"/>
          <w:color w:val="FF0000"/>
        </w:rPr>
        <w:t xml:space="preserve">apped to allow small screws to hold them to the base plate. An issue that occurred while laser cutting the sheet metal was that the metal </w:t>
      </w:r>
      <w:r w:rsidR="69DB2678" w:rsidRPr="25C8ACD7">
        <w:rPr>
          <w:rFonts w:asciiTheme="minorHAnsi" w:hAnsiTheme="minorHAnsi"/>
          <w:color w:val="FF0000"/>
        </w:rPr>
        <w:t xml:space="preserve">heated to the point of melting, which led to small metallic bubbles forming on the edge of the part. To mitigate the bubbles, the </w:t>
      </w:r>
      <w:r w:rsidR="53309C36" w:rsidRPr="25C8ACD7">
        <w:rPr>
          <w:rFonts w:asciiTheme="minorHAnsi" w:hAnsiTheme="minorHAnsi"/>
          <w:color w:val="FF0000"/>
        </w:rPr>
        <w:t>parts were quickly removed from the cutting station after the operation. Lastly, the motor and bearing mounts were screwed</w:t>
      </w:r>
      <w:r w:rsidR="7BFAD294" w:rsidRPr="25C8ACD7">
        <w:rPr>
          <w:rFonts w:asciiTheme="minorHAnsi" w:hAnsiTheme="minorHAnsi"/>
          <w:color w:val="FF0000"/>
        </w:rPr>
        <w:t xml:space="preserve"> perpendicular to the base plate using 8-32 </w:t>
      </w:r>
      <w:r w:rsidR="5EED21DB" w:rsidRPr="25C8ACD7">
        <w:rPr>
          <w:rFonts w:asciiTheme="minorHAnsi" w:hAnsiTheme="minorHAnsi"/>
          <w:color w:val="FF0000"/>
        </w:rPr>
        <w:t xml:space="preserve">countersink </w:t>
      </w:r>
      <w:r w:rsidR="7BFAD294" w:rsidRPr="25C8ACD7">
        <w:rPr>
          <w:rFonts w:asciiTheme="minorHAnsi" w:hAnsiTheme="minorHAnsi"/>
          <w:color w:val="FF0000"/>
        </w:rPr>
        <w:t>sc</w:t>
      </w:r>
      <w:r w:rsidR="550D8D86" w:rsidRPr="25C8ACD7">
        <w:rPr>
          <w:rFonts w:asciiTheme="minorHAnsi" w:hAnsiTheme="minorHAnsi"/>
          <w:color w:val="FF0000"/>
        </w:rPr>
        <w:t xml:space="preserve">rews. </w:t>
      </w:r>
    </w:p>
    <w:p w14:paraId="4D0CB12D" w14:textId="04DDB626" w:rsidR="00457C97" w:rsidRPr="00457C97" w:rsidRDefault="00457C97" w:rsidP="00457C97">
      <w:pPr>
        <w:pStyle w:val="paragraph"/>
        <w:spacing w:before="0" w:beforeAutospacing="0" w:after="0" w:afterAutospacing="0"/>
        <w:rPr>
          <w:rFonts w:asciiTheme="minorHAnsi" w:eastAsiaTheme="minorEastAsia" w:hAnsiTheme="minorHAnsi" w:cstheme="minorBidi"/>
          <w:b/>
        </w:rPr>
      </w:pPr>
    </w:p>
    <w:p w14:paraId="57A78AE2" w14:textId="77777777" w:rsidR="00457C97" w:rsidRDefault="00457C97" w:rsidP="00457C97">
      <w:pPr>
        <w:pStyle w:val="paragraph"/>
        <w:spacing w:before="0" w:beforeAutospacing="0" w:after="0" w:afterAutospacing="0"/>
        <w:rPr>
          <w:rFonts w:asciiTheme="minorHAnsi" w:hAnsiTheme="minorHAnsi"/>
          <w:b/>
          <w:bCs/>
          <w:color w:val="FF0000"/>
        </w:rPr>
      </w:pPr>
    </w:p>
    <w:p w14:paraId="226DD57A" w14:textId="2F752067" w:rsidR="00362D18" w:rsidRPr="00362D18" w:rsidRDefault="00362D18" w:rsidP="00457C97">
      <w:pPr>
        <w:pStyle w:val="paragraph"/>
        <w:spacing w:before="0" w:beforeAutospacing="0" w:after="0" w:afterAutospacing="0"/>
        <w:jc w:val="center"/>
        <w:rPr>
          <w:rFonts w:asciiTheme="minorHAnsi" w:hAnsiTheme="minorHAnsi"/>
          <w:b/>
          <w:bCs/>
          <w:color w:val="FF0000"/>
        </w:rPr>
      </w:pPr>
      <w:r w:rsidRPr="00600FC7">
        <w:rPr>
          <w:rFonts w:asciiTheme="minorHAnsi" w:hAnsiTheme="minorHAnsi"/>
          <w:b/>
          <w:bCs/>
          <w:color w:val="FF0000"/>
        </w:rPr>
        <w:t>Figure 1</w:t>
      </w:r>
      <w:r>
        <w:rPr>
          <w:rFonts w:asciiTheme="minorHAnsi" w:hAnsiTheme="minorHAnsi"/>
          <w:b/>
          <w:bCs/>
          <w:color w:val="FF0000"/>
        </w:rPr>
        <w:t>1</w:t>
      </w:r>
      <w:r w:rsidRPr="00600FC7">
        <w:rPr>
          <w:rFonts w:asciiTheme="minorHAnsi" w:hAnsiTheme="minorHAnsi"/>
          <w:b/>
          <w:bCs/>
          <w:color w:val="FF0000"/>
        </w:rPr>
        <w:t xml:space="preserve">: CAD vs. Manufactured </w:t>
      </w:r>
      <w:r w:rsidR="00A11E5B">
        <w:rPr>
          <w:rFonts w:asciiTheme="minorHAnsi" w:hAnsiTheme="minorHAnsi"/>
          <w:b/>
          <w:bCs/>
          <w:color w:val="FF0000"/>
        </w:rPr>
        <w:t>Base Plate / Mounts</w:t>
      </w:r>
    </w:p>
    <w:p w14:paraId="5922F453" w14:textId="24824E9B" w:rsidR="00FD674B" w:rsidRPr="009F151F" w:rsidRDefault="003352D7" w:rsidP="0051688A">
      <w:pPr>
        <w:pStyle w:val="paragraph"/>
        <w:numPr>
          <w:ilvl w:val="1"/>
          <w:numId w:val="26"/>
        </w:numPr>
        <w:spacing w:before="0" w:beforeAutospacing="0" w:after="0" w:afterAutospacing="0"/>
        <w:rPr>
          <w:rFonts w:ascii="Aptos" w:hAnsi="Aptos"/>
          <w:b/>
          <w:sz w:val="28"/>
          <w:szCs w:val="28"/>
        </w:rPr>
      </w:pPr>
      <w:r w:rsidRPr="009F151F">
        <w:rPr>
          <w:rFonts w:ascii="Aptos" w:hAnsi="Aptos"/>
          <w:b/>
          <w:sz w:val="28"/>
          <w:szCs w:val="28"/>
        </w:rPr>
        <w:t>Gear Axle</w:t>
      </w:r>
    </w:p>
    <w:p w14:paraId="268BB332" w14:textId="77777777" w:rsidR="00B6259C" w:rsidRDefault="00B6259C" w:rsidP="00E30A78">
      <w:pPr>
        <w:pStyle w:val="paragraph"/>
        <w:spacing w:before="0" w:beforeAutospacing="0" w:after="0" w:afterAutospacing="0"/>
        <w:ind w:firstLine="720"/>
        <w:rPr>
          <w:rFonts w:asciiTheme="minorHAnsi" w:hAnsiTheme="minorHAnsi"/>
          <w:color w:val="FF0000"/>
        </w:rPr>
      </w:pPr>
    </w:p>
    <w:p w14:paraId="6CA8F877" w14:textId="7A90199B" w:rsidR="2C4C82FE" w:rsidRPr="000561CF" w:rsidRDefault="269F60C8" w:rsidP="00D97B15">
      <w:pPr>
        <w:pStyle w:val="paragraph"/>
        <w:spacing w:before="0" w:beforeAutospacing="0" w:after="0" w:afterAutospacing="0"/>
        <w:ind w:firstLine="720"/>
        <w:jc w:val="both"/>
        <w:rPr>
          <w:rFonts w:asciiTheme="minorHAnsi" w:hAnsiTheme="minorHAnsi"/>
          <w:color w:val="FF0000"/>
        </w:rPr>
      </w:pPr>
      <w:r w:rsidRPr="000561CF">
        <w:rPr>
          <w:rFonts w:asciiTheme="minorHAnsi" w:hAnsiTheme="minorHAnsi"/>
          <w:color w:val="FF0000"/>
        </w:rPr>
        <w:t xml:space="preserve">The </w:t>
      </w:r>
      <w:r w:rsidR="42FA65FA" w:rsidRPr="000561CF">
        <w:rPr>
          <w:rFonts w:asciiTheme="minorHAnsi" w:hAnsiTheme="minorHAnsi"/>
          <w:color w:val="FF0000"/>
        </w:rPr>
        <w:t xml:space="preserve">two </w:t>
      </w:r>
      <w:r w:rsidRPr="000561CF">
        <w:rPr>
          <w:rFonts w:asciiTheme="minorHAnsi" w:hAnsiTheme="minorHAnsi"/>
          <w:color w:val="FF0000"/>
        </w:rPr>
        <w:t xml:space="preserve">gear </w:t>
      </w:r>
      <w:r w:rsidR="11D28CE9" w:rsidRPr="000561CF">
        <w:rPr>
          <w:rFonts w:asciiTheme="minorHAnsi" w:hAnsiTheme="minorHAnsi"/>
          <w:color w:val="FF0000"/>
        </w:rPr>
        <w:t>axle</w:t>
      </w:r>
      <w:r w:rsidR="022E47FF" w:rsidRPr="000561CF">
        <w:rPr>
          <w:rFonts w:asciiTheme="minorHAnsi" w:hAnsiTheme="minorHAnsi"/>
          <w:color w:val="FF0000"/>
        </w:rPr>
        <w:t>s</w:t>
      </w:r>
      <w:r w:rsidR="11D28CE9" w:rsidRPr="000561CF">
        <w:rPr>
          <w:rFonts w:asciiTheme="minorHAnsi" w:hAnsiTheme="minorHAnsi"/>
          <w:color w:val="FF0000"/>
        </w:rPr>
        <w:t xml:space="preserve"> </w:t>
      </w:r>
      <w:r w:rsidR="376A0235" w:rsidRPr="000561CF">
        <w:rPr>
          <w:rFonts w:asciiTheme="minorHAnsi" w:hAnsiTheme="minorHAnsi"/>
          <w:color w:val="FF0000"/>
        </w:rPr>
        <w:t xml:space="preserve">began as a 1ft rod of </w:t>
      </w:r>
      <w:r w:rsidR="2FCEE859" w:rsidRPr="62C71176">
        <w:rPr>
          <w:rFonts w:asciiTheme="minorHAnsi" w:hAnsiTheme="minorHAnsi"/>
          <w:color w:val="FF0000"/>
        </w:rPr>
        <w:t xml:space="preserve">½" </w:t>
      </w:r>
      <w:r w:rsidR="2FCEE859" w:rsidRPr="61E37106">
        <w:rPr>
          <w:rFonts w:asciiTheme="minorHAnsi" w:hAnsiTheme="minorHAnsi"/>
          <w:color w:val="FF0000"/>
        </w:rPr>
        <w:t xml:space="preserve">diameter </w:t>
      </w:r>
      <w:r w:rsidR="376A0235" w:rsidRPr="61E37106">
        <w:rPr>
          <w:rFonts w:asciiTheme="minorHAnsi" w:hAnsiTheme="minorHAnsi"/>
          <w:color w:val="FF0000"/>
        </w:rPr>
        <w:t>4140</w:t>
      </w:r>
      <w:r w:rsidR="376A0235" w:rsidRPr="000561CF">
        <w:rPr>
          <w:rFonts w:asciiTheme="minorHAnsi" w:hAnsiTheme="minorHAnsi"/>
          <w:color w:val="FF0000"/>
        </w:rPr>
        <w:t xml:space="preserve"> alloy steel stock, which was then cut to 3” on the </w:t>
      </w:r>
      <w:r w:rsidR="01B4A913" w:rsidRPr="76A89B4B">
        <w:rPr>
          <w:rFonts w:asciiTheme="minorHAnsi" w:hAnsiTheme="minorHAnsi"/>
          <w:color w:val="FF0000"/>
        </w:rPr>
        <w:t xml:space="preserve">vertical </w:t>
      </w:r>
      <w:r w:rsidR="01B4A913" w:rsidRPr="050BE302">
        <w:rPr>
          <w:rFonts w:asciiTheme="minorHAnsi" w:hAnsiTheme="minorHAnsi"/>
          <w:color w:val="FF0000"/>
        </w:rPr>
        <w:t xml:space="preserve">bandsaw. </w:t>
      </w:r>
      <w:r w:rsidR="0331F29E" w:rsidRPr="70B3F863">
        <w:rPr>
          <w:rFonts w:asciiTheme="minorHAnsi" w:hAnsiTheme="minorHAnsi"/>
          <w:color w:val="FF0000"/>
        </w:rPr>
        <w:t xml:space="preserve">These cylinders were then moved to the </w:t>
      </w:r>
      <w:r w:rsidR="0331F29E" w:rsidRPr="79A50158">
        <w:rPr>
          <w:rFonts w:asciiTheme="minorHAnsi" w:hAnsiTheme="minorHAnsi"/>
          <w:color w:val="FF0000"/>
        </w:rPr>
        <w:t>lathe where they</w:t>
      </w:r>
      <w:r w:rsidR="0331F29E" w:rsidRPr="231BBE16">
        <w:rPr>
          <w:rFonts w:asciiTheme="minorHAnsi" w:hAnsiTheme="minorHAnsi"/>
          <w:color w:val="FF0000"/>
        </w:rPr>
        <w:t xml:space="preserve"> were faced off and </w:t>
      </w:r>
      <w:r w:rsidR="0331F29E" w:rsidRPr="66C85D77">
        <w:rPr>
          <w:rFonts w:asciiTheme="minorHAnsi" w:hAnsiTheme="minorHAnsi"/>
          <w:color w:val="FF0000"/>
        </w:rPr>
        <w:t xml:space="preserve">drilled to </w:t>
      </w:r>
      <w:r w:rsidR="52937856" w:rsidRPr="030E75CE">
        <w:rPr>
          <w:rFonts w:asciiTheme="minorHAnsi" w:hAnsiTheme="minorHAnsi"/>
          <w:color w:val="FF0000"/>
        </w:rPr>
        <w:t>sheath</w:t>
      </w:r>
      <w:r w:rsidR="0331F29E" w:rsidRPr="3B45D512">
        <w:rPr>
          <w:rFonts w:asciiTheme="minorHAnsi" w:hAnsiTheme="minorHAnsi"/>
          <w:color w:val="FF0000"/>
        </w:rPr>
        <w:t xml:space="preserve"> the </w:t>
      </w:r>
      <w:r w:rsidR="0331F29E" w:rsidRPr="26E930BF">
        <w:rPr>
          <w:rFonts w:asciiTheme="minorHAnsi" w:hAnsiTheme="minorHAnsi"/>
          <w:color w:val="FF0000"/>
        </w:rPr>
        <w:t>motor</w:t>
      </w:r>
      <w:r w:rsidR="0331F29E" w:rsidRPr="3B45D512">
        <w:rPr>
          <w:rFonts w:asciiTheme="minorHAnsi" w:hAnsiTheme="minorHAnsi"/>
          <w:color w:val="FF0000"/>
        </w:rPr>
        <w:t xml:space="preserve"> </w:t>
      </w:r>
      <w:r w:rsidR="79E0E98E" w:rsidRPr="41A3018A">
        <w:rPr>
          <w:rFonts w:asciiTheme="minorHAnsi" w:hAnsiTheme="minorHAnsi"/>
          <w:color w:val="FF0000"/>
        </w:rPr>
        <w:t xml:space="preserve">axles. </w:t>
      </w:r>
      <w:r w:rsidR="79E0E98E" w:rsidRPr="0FB621B7">
        <w:rPr>
          <w:rFonts w:asciiTheme="minorHAnsi" w:hAnsiTheme="minorHAnsi"/>
          <w:color w:val="FF0000"/>
        </w:rPr>
        <w:t xml:space="preserve">A slight chamfer was added to </w:t>
      </w:r>
      <w:r w:rsidR="20FF09A8" w:rsidRPr="02340BCD">
        <w:rPr>
          <w:rFonts w:asciiTheme="minorHAnsi" w:hAnsiTheme="minorHAnsi"/>
          <w:color w:val="FF0000"/>
        </w:rPr>
        <w:t xml:space="preserve">both ends to remove </w:t>
      </w:r>
      <w:r w:rsidR="00B6259C" w:rsidRPr="02340BCD">
        <w:rPr>
          <w:rFonts w:asciiTheme="minorHAnsi" w:hAnsiTheme="minorHAnsi"/>
          <w:color w:val="FF0000"/>
        </w:rPr>
        <w:t>burs</w:t>
      </w:r>
      <w:r w:rsidR="20FF09A8" w:rsidRPr="02340BCD">
        <w:rPr>
          <w:rFonts w:asciiTheme="minorHAnsi" w:hAnsiTheme="minorHAnsi"/>
          <w:color w:val="FF0000"/>
        </w:rPr>
        <w:t xml:space="preserve">. </w:t>
      </w:r>
      <w:r w:rsidR="6F83AC75" w:rsidRPr="022D7A4E">
        <w:rPr>
          <w:rFonts w:asciiTheme="minorHAnsi" w:hAnsiTheme="minorHAnsi"/>
          <w:color w:val="FF0000"/>
        </w:rPr>
        <w:t>Then</w:t>
      </w:r>
      <w:r w:rsidR="5CFF5281" w:rsidRPr="022D7A4E">
        <w:rPr>
          <w:rFonts w:asciiTheme="minorHAnsi" w:hAnsiTheme="minorHAnsi"/>
          <w:color w:val="FF0000"/>
        </w:rPr>
        <w:t xml:space="preserve">, the axles were </w:t>
      </w:r>
      <w:r w:rsidR="5CFF5281" w:rsidRPr="0A6EF2E2">
        <w:rPr>
          <w:rFonts w:asciiTheme="minorHAnsi" w:hAnsiTheme="minorHAnsi"/>
          <w:color w:val="FF0000"/>
        </w:rPr>
        <w:t xml:space="preserve">transferred to the mill to </w:t>
      </w:r>
      <w:r w:rsidR="5CFF5281" w:rsidRPr="0A82B8F4">
        <w:rPr>
          <w:rFonts w:asciiTheme="minorHAnsi" w:hAnsiTheme="minorHAnsi"/>
          <w:color w:val="FF0000"/>
        </w:rPr>
        <w:t xml:space="preserve">drill and tap holes for a set </w:t>
      </w:r>
      <w:r w:rsidR="5CFF5281" w:rsidRPr="1E003400">
        <w:rPr>
          <w:rFonts w:asciiTheme="minorHAnsi" w:hAnsiTheme="minorHAnsi"/>
          <w:color w:val="FF0000"/>
        </w:rPr>
        <w:t xml:space="preserve">screw that would hold the </w:t>
      </w:r>
      <w:r w:rsidR="5CFF5281" w:rsidRPr="4EE8BDD1">
        <w:rPr>
          <w:rFonts w:asciiTheme="minorHAnsi" w:hAnsiTheme="minorHAnsi"/>
          <w:color w:val="FF0000"/>
        </w:rPr>
        <w:t>motor axle, which</w:t>
      </w:r>
      <w:r w:rsidR="5CFF5281" w:rsidRPr="3872DA40">
        <w:rPr>
          <w:rFonts w:asciiTheme="minorHAnsi" w:hAnsiTheme="minorHAnsi"/>
          <w:color w:val="FF0000"/>
        </w:rPr>
        <w:t xml:space="preserve"> </w:t>
      </w:r>
      <w:r w:rsidR="5CFF5281" w:rsidRPr="67C17B4B">
        <w:rPr>
          <w:rFonts w:asciiTheme="minorHAnsi" w:hAnsiTheme="minorHAnsi"/>
          <w:color w:val="FF0000"/>
        </w:rPr>
        <w:t>ha</w:t>
      </w:r>
      <w:r w:rsidR="12694545" w:rsidRPr="67C17B4B">
        <w:rPr>
          <w:rFonts w:asciiTheme="minorHAnsi" w:hAnsiTheme="minorHAnsi"/>
          <w:color w:val="FF0000"/>
        </w:rPr>
        <w:t>s</w:t>
      </w:r>
      <w:r w:rsidR="5CFF5281" w:rsidRPr="3872DA40">
        <w:rPr>
          <w:rFonts w:asciiTheme="minorHAnsi" w:hAnsiTheme="minorHAnsi"/>
          <w:color w:val="FF0000"/>
        </w:rPr>
        <w:t xml:space="preserve"> a </w:t>
      </w:r>
      <w:r w:rsidR="5CFF5281" w:rsidRPr="281A0E89">
        <w:rPr>
          <w:rFonts w:asciiTheme="minorHAnsi" w:hAnsiTheme="minorHAnsi"/>
          <w:color w:val="FF0000"/>
        </w:rPr>
        <w:t xml:space="preserve">D-hole </w:t>
      </w:r>
      <w:r w:rsidR="5CFF5281" w:rsidRPr="7CF79352">
        <w:rPr>
          <w:rFonts w:asciiTheme="minorHAnsi" w:hAnsiTheme="minorHAnsi"/>
          <w:color w:val="FF0000"/>
        </w:rPr>
        <w:t xml:space="preserve">profile. </w:t>
      </w:r>
      <w:r w:rsidR="086E2587" w:rsidRPr="1BF688E4">
        <w:rPr>
          <w:rFonts w:asciiTheme="minorHAnsi" w:hAnsiTheme="minorHAnsi"/>
          <w:color w:val="FF0000"/>
        </w:rPr>
        <w:t>Finally</w:t>
      </w:r>
      <w:r w:rsidR="6192352C" w:rsidRPr="48125847">
        <w:rPr>
          <w:rFonts w:asciiTheme="minorHAnsi" w:hAnsiTheme="minorHAnsi"/>
          <w:color w:val="FF0000"/>
        </w:rPr>
        <w:t xml:space="preserve">, </w:t>
      </w:r>
      <w:r w:rsidR="6192352C" w:rsidRPr="6CACBB8C">
        <w:rPr>
          <w:rFonts w:asciiTheme="minorHAnsi" w:hAnsiTheme="minorHAnsi"/>
          <w:color w:val="FF0000"/>
        </w:rPr>
        <w:t xml:space="preserve">a </w:t>
      </w:r>
      <w:r w:rsidR="6192352C" w:rsidRPr="0BE58676">
        <w:rPr>
          <w:rFonts w:asciiTheme="minorHAnsi" w:hAnsiTheme="minorHAnsi"/>
          <w:color w:val="FF0000"/>
        </w:rPr>
        <w:t>1/8” set screw</w:t>
      </w:r>
      <w:r w:rsidR="6192352C" w:rsidRPr="7926BE0A">
        <w:rPr>
          <w:rFonts w:asciiTheme="minorHAnsi" w:hAnsiTheme="minorHAnsi"/>
          <w:color w:val="FF0000"/>
        </w:rPr>
        <w:t xml:space="preserve"> channel was cut using an </w:t>
      </w:r>
      <w:r w:rsidR="6192352C" w:rsidRPr="3A1AB377">
        <w:rPr>
          <w:rFonts w:asciiTheme="minorHAnsi" w:hAnsiTheme="minorHAnsi"/>
          <w:color w:val="FF0000"/>
        </w:rPr>
        <w:t xml:space="preserve">end mill. </w:t>
      </w:r>
      <w:r w:rsidR="49564417" w:rsidRPr="27E99B2E">
        <w:rPr>
          <w:rFonts w:asciiTheme="minorHAnsi" w:hAnsiTheme="minorHAnsi"/>
          <w:color w:val="FF0000"/>
        </w:rPr>
        <w:t xml:space="preserve">When assembling the gear </w:t>
      </w:r>
      <w:r w:rsidR="49564417" w:rsidRPr="247F4B97">
        <w:rPr>
          <w:rFonts w:asciiTheme="minorHAnsi" w:hAnsiTheme="minorHAnsi"/>
          <w:color w:val="FF0000"/>
        </w:rPr>
        <w:t xml:space="preserve">axle </w:t>
      </w:r>
      <w:r w:rsidR="49564417" w:rsidRPr="3CAC4626">
        <w:rPr>
          <w:rFonts w:asciiTheme="minorHAnsi" w:hAnsiTheme="minorHAnsi"/>
          <w:color w:val="FF0000"/>
        </w:rPr>
        <w:t xml:space="preserve">subassembly, the </w:t>
      </w:r>
      <w:r w:rsidR="49564417" w:rsidRPr="12D301FD">
        <w:rPr>
          <w:rFonts w:asciiTheme="minorHAnsi" w:hAnsiTheme="minorHAnsi"/>
          <w:color w:val="FF0000"/>
        </w:rPr>
        <w:t xml:space="preserve">axle is </w:t>
      </w:r>
      <w:r w:rsidR="49564417" w:rsidRPr="5A6C9AC8">
        <w:rPr>
          <w:rFonts w:asciiTheme="minorHAnsi" w:hAnsiTheme="minorHAnsi"/>
          <w:color w:val="FF0000"/>
        </w:rPr>
        <w:t>slid onto the motor</w:t>
      </w:r>
      <w:r w:rsidR="49564417" w:rsidRPr="27861794">
        <w:rPr>
          <w:rFonts w:asciiTheme="minorHAnsi" w:hAnsiTheme="minorHAnsi"/>
          <w:color w:val="FF0000"/>
        </w:rPr>
        <w:t xml:space="preserve"> axle and</w:t>
      </w:r>
      <w:r w:rsidR="49564417" w:rsidRPr="09A9A5AE">
        <w:rPr>
          <w:rFonts w:asciiTheme="minorHAnsi" w:hAnsiTheme="minorHAnsi"/>
          <w:color w:val="FF0000"/>
        </w:rPr>
        <w:t xml:space="preserve"> </w:t>
      </w:r>
      <w:r w:rsidR="49564417" w:rsidRPr="50B5FD20">
        <w:rPr>
          <w:rFonts w:asciiTheme="minorHAnsi" w:hAnsiTheme="minorHAnsi"/>
          <w:color w:val="FF0000"/>
        </w:rPr>
        <w:t xml:space="preserve">tightened using a </w:t>
      </w:r>
      <w:r w:rsidR="21AA81A1" w:rsidRPr="16C02494">
        <w:rPr>
          <w:rFonts w:asciiTheme="minorHAnsi" w:hAnsiTheme="minorHAnsi"/>
          <w:color w:val="FF0000"/>
        </w:rPr>
        <w:t xml:space="preserve">¼-20 set </w:t>
      </w:r>
      <w:r w:rsidR="21AA81A1" w:rsidRPr="45ADDBE6">
        <w:rPr>
          <w:rFonts w:asciiTheme="minorHAnsi" w:hAnsiTheme="minorHAnsi"/>
          <w:color w:val="FF0000"/>
        </w:rPr>
        <w:t>screw</w:t>
      </w:r>
      <w:r w:rsidR="21AA81A1" w:rsidRPr="6B2017B9">
        <w:rPr>
          <w:rFonts w:asciiTheme="minorHAnsi" w:hAnsiTheme="minorHAnsi"/>
          <w:color w:val="FF0000"/>
        </w:rPr>
        <w:t xml:space="preserve">. </w:t>
      </w:r>
      <w:r w:rsidR="2ED5063E" w:rsidRPr="2492B019">
        <w:rPr>
          <w:rFonts w:asciiTheme="minorHAnsi" w:hAnsiTheme="minorHAnsi"/>
          <w:color w:val="FF0000"/>
        </w:rPr>
        <w:t xml:space="preserve">The opposing end of the </w:t>
      </w:r>
      <w:r w:rsidR="2ED5063E" w:rsidRPr="44AEEB84">
        <w:rPr>
          <w:rFonts w:asciiTheme="minorHAnsi" w:hAnsiTheme="minorHAnsi"/>
          <w:color w:val="FF0000"/>
        </w:rPr>
        <w:t xml:space="preserve">axle is fit into a </w:t>
      </w:r>
      <w:r w:rsidR="2ED5063E" w:rsidRPr="710E80D1">
        <w:rPr>
          <w:rFonts w:asciiTheme="minorHAnsi" w:hAnsiTheme="minorHAnsi"/>
          <w:color w:val="FF0000"/>
        </w:rPr>
        <w:t xml:space="preserve">bearing, and the center of the </w:t>
      </w:r>
      <w:r w:rsidR="2ED5063E" w:rsidRPr="317A1936">
        <w:rPr>
          <w:rFonts w:asciiTheme="minorHAnsi" w:hAnsiTheme="minorHAnsi"/>
          <w:color w:val="FF0000"/>
        </w:rPr>
        <w:t xml:space="preserve">axle is </w:t>
      </w:r>
      <w:r w:rsidR="2ED5063E" w:rsidRPr="4A9D8FCC">
        <w:rPr>
          <w:rFonts w:asciiTheme="minorHAnsi" w:hAnsiTheme="minorHAnsi"/>
          <w:color w:val="FF0000"/>
        </w:rPr>
        <w:t>fixed to the pinion by means of a set screw</w:t>
      </w:r>
      <w:r w:rsidR="2ED5063E" w:rsidRPr="48F5D4B3">
        <w:rPr>
          <w:rFonts w:asciiTheme="minorHAnsi" w:hAnsiTheme="minorHAnsi"/>
          <w:color w:val="FF0000"/>
        </w:rPr>
        <w:t xml:space="preserve">. </w:t>
      </w:r>
    </w:p>
    <w:p w14:paraId="4126FC2B" w14:textId="3040CD48" w:rsidR="00A11E5B" w:rsidRDefault="00457C97" w:rsidP="0455FC42">
      <w:pPr>
        <w:pStyle w:val="paragraph"/>
        <w:spacing w:before="0" w:beforeAutospacing="0" w:after="0" w:afterAutospacing="0"/>
        <w:rPr>
          <w:rFonts w:asciiTheme="minorHAnsi" w:eastAsiaTheme="minorEastAsia" w:hAnsiTheme="minorHAnsi" w:cstheme="minorBidi"/>
          <w:b/>
        </w:rPr>
      </w:pPr>
      <w:r>
        <w:rPr>
          <w:rFonts w:asciiTheme="minorHAnsi" w:hAnsiTheme="minorHAnsi"/>
          <w:noProof/>
          <w:color w:val="FF0000"/>
        </w:rPr>
        <w:drawing>
          <wp:anchor distT="0" distB="0" distL="114300" distR="114300" simplePos="0" relativeHeight="251658259" behindDoc="0" locked="0" layoutInCell="1" allowOverlap="1" wp14:anchorId="51F282DE" wp14:editId="663190B1">
            <wp:simplePos x="0" y="0"/>
            <wp:positionH relativeFrom="column">
              <wp:posOffset>2949484</wp:posOffset>
            </wp:positionH>
            <wp:positionV relativeFrom="paragraph">
              <wp:posOffset>186690</wp:posOffset>
            </wp:positionV>
            <wp:extent cx="2679065" cy="3572510"/>
            <wp:effectExtent l="0" t="0" r="635" b="0"/>
            <wp:wrapTopAndBottom/>
            <wp:docPr id="10322884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88407" name="Picture 103228840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79065" cy="3572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35" behindDoc="0" locked="0" layoutInCell="1" allowOverlap="1" wp14:anchorId="39BCAF0E" wp14:editId="2508D2B1">
            <wp:simplePos x="0" y="0"/>
            <wp:positionH relativeFrom="column">
              <wp:posOffset>108857</wp:posOffset>
            </wp:positionH>
            <wp:positionV relativeFrom="paragraph">
              <wp:posOffset>241573</wp:posOffset>
            </wp:positionV>
            <wp:extent cx="2641600" cy="3515995"/>
            <wp:effectExtent l="0" t="0" r="0" b="1905"/>
            <wp:wrapSquare wrapText="bothSides"/>
            <wp:docPr id="1239659368" name="Picture 29173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735056"/>
                    <pic:cNvPicPr/>
                  </pic:nvPicPr>
                  <pic:blipFill>
                    <a:blip r:embed="rId34">
                      <a:extLst>
                        <a:ext uri="{28A0092B-C50C-407E-A947-70E740481C1C}">
                          <a14:useLocalDpi xmlns:a14="http://schemas.microsoft.com/office/drawing/2010/main" val="0"/>
                        </a:ext>
                      </a:extLst>
                    </a:blip>
                    <a:srcRect l="33265" t="26851" r="47967" b="33685"/>
                    <a:stretch>
                      <a:fillRect/>
                    </a:stretch>
                  </pic:blipFill>
                  <pic:spPr>
                    <a:xfrm>
                      <a:off x="0" y="0"/>
                      <a:ext cx="2641600" cy="3515995"/>
                    </a:xfrm>
                    <a:prstGeom prst="rect">
                      <a:avLst/>
                    </a:prstGeom>
                  </pic:spPr>
                </pic:pic>
              </a:graphicData>
            </a:graphic>
            <wp14:sizeRelH relativeFrom="page">
              <wp14:pctWidth>0</wp14:pctWidth>
            </wp14:sizeRelH>
            <wp14:sizeRelV relativeFrom="page">
              <wp14:pctHeight>0</wp14:pctHeight>
            </wp14:sizeRelV>
          </wp:anchor>
        </w:drawing>
      </w:r>
    </w:p>
    <w:p w14:paraId="411C5A89" w14:textId="77777777" w:rsidR="00A11E5B" w:rsidRDefault="00A11E5B" w:rsidP="00A14763">
      <w:pPr>
        <w:pStyle w:val="paragraph"/>
        <w:spacing w:before="0" w:beforeAutospacing="0" w:after="0" w:afterAutospacing="0"/>
        <w:rPr>
          <w:rFonts w:asciiTheme="minorHAnsi" w:hAnsiTheme="minorHAnsi"/>
          <w:color w:val="FF0000"/>
        </w:rPr>
      </w:pPr>
    </w:p>
    <w:p w14:paraId="1DA29D89" w14:textId="7E88E81D" w:rsidR="00A11E5B" w:rsidRPr="00600FC7" w:rsidRDefault="00A11E5B" w:rsidP="00A11E5B">
      <w:pPr>
        <w:pStyle w:val="paragraph"/>
        <w:spacing w:before="0" w:beforeAutospacing="0" w:after="0" w:afterAutospacing="0"/>
        <w:jc w:val="center"/>
        <w:rPr>
          <w:rFonts w:asciiTheme="minorHAnsi" w:hAnsiTheme="minorHAnsi"/>
          <w:b/>
          <w:bCs/>
          <w:color w:val="FF0000"/>
        </w:rPr>
      </w:pPr>
      <w:r w:rsidRPr="00600FC7">
        <w:rPr>
          <w:rFonts w:asciiTheme="minorHAnsi" w:hAnsiTheme="minorHAnsi"/>
          <w:b/>
          <w:bCs/>
          <w:color w:val="FF0000"/>
        </w:rPr>
        <w:t>Figure 1</w:t>
      </w:r>
      <w:r>
        <w:rPr>
          <w:rFonts w:asciiTheme="minorHAnsi" w:hAnsiTheme="minorHAnsi"/>
          <w:b/>
          <w:bCs/>
          <w:color w:val="FF0000"/>
        </w:rPr>
        <w:t>2</w:t>
      </w:r>
      <w:r w:rsidRPr="00600FC7">
        <w:rPr>
          <w:rFonts w:asciiTheme="minorHAnsi" w:hAnsiTheme="minorHAnsi"/>
          <w:b/>
          <w:bCs/>
          <w:color w:val="FF0000"/>
        </w:rPr>
        <w:t xml:space="preserve">: CAD vs. Manufactured </w:t>
      </w:r>
      <w:r>
        <w:rPr>
          <w:rFonts w:asciiTheme="minorHAnsi" w:hAnsiTheme="minorHAnsi"/>
          <w:b/>
          <w:bCs/>
          <w:color w:val="FF0000"/>
        </w:rPr>
        <w:t>Gear Axle</w:t>
      </w:r>
    </w:p>
    <w:p w14:paraId="40948AEE" w14:textId="77777777" w:rsidR="00A11E5B" w:rsidRPr="000561CF" w:rsidRDefault="00A11E5B" w:rsidP="00E30A78">
      <w:pPr>
        <w:pStyle w:val="paragraph"/>
        <w:spacing w:before="0" w:beforeAutospacing="0" w:after="0" w:afterAutospacing="0"/>
        <w:ind w:firstLine="720"/>
        <w:rPr>
          <w:rFonts w:asciiTheme="minorHAnsi" w:hAnsiTheme="minorHAnsi"/>
          <w:color w:val="FF0000"/>
        </w:rPr>
      </w:pPr>
    </w:p>
    <w:p w14:paraId="1A2541A1" w14:textId="03316FFA" w:rsidR="1060DF0D" w:rsidRDefault="1060DF0D" w:rsidP="1060DF0D">
      <w:pPr>
        <w:pStyle w:val="paragraph"/>
        <w:spacing w:before="0" w:beforeAutospacing="0" w:after="0" w:afterAutospacing="0"/>
        <w:rPr>
          <w:rFonts w:asciiTheme="minorHAnsi" w:hAnsiTheme="minorHAnsi"/>
        </w:rPr>
      </w:pPr>
    </w:p>
    <w:p w14:paraId="6203E69D" w14:textId="676DBB47" w:rsidR="003352D7" w:rsidRPr="009F151F" w:rsidRDefault="003352D7" w:rsidP="0051688A">
      <w:pPr>
        <w:pStyle w:val="paragraph"/>
        <w:numPr>
          <w:ilvl w:val="1"/>
          <w:numId w:val="26"/>
        </w:numPr>
        <w:spacing w:before="0" w:beforeAutospacing="0" w:after="0" w:afterAutospacing="0"/>
        <w:rPr>
          <w:rFonts w:ascii="Aptos" w:hAnsi="Aptos"/>
          <w:b/>
          <w:sz w:val="28"/>
          <w:szCs w:val="28"/>
        </w:rPr>
      </w:pPr>
      <w:r w:rsidRPr="009F151F">
        <w:rPr>
          <w:rFonts w:ascii="Aptos" w:hAnsi="Aptos"/>
          <w:b/>
          <w:sz w:val="28"/>
          <w:szCs w:val="28"/>
        </w:rPr>
        <w:t>Shell and Payload</w:t>
      </w:r>
    </w:p>
    <w:p w14:paraId="4A479D39" w14:textId="77314406" w:rsidR="00122A5B" w:rsidRDefault="00122A5B" w:rsidP="6E5E7385">
      <w:pPr>
        <w:pStyle w:val="paragraph"/>
        <w:spacing w:before="0" w:beforeAutospacing="0" w:after="0" w:afterAutospacing="0"/>
        <w:ind w:left="720"/>
        <w:rPr>
          <w:rFonts w:ascii="Aptos" w:hAnsi="Aptos"/>
          <w:b/>
          <w:bCs/>
          <w:color w:val="FF0000"/>
          <w:sz w:val="28"/>
          <w:szCs w:val="28"/>
        </w:rPr>
      </w:pPr>
    </w:p>
    <w:p w14:paraId="2DD6E4FF" w14:textId="3B03038A" w:rsidR="00122A5B" w:rsidRDefault="2DAD5CCD" w:rsidP="00D97B15">
      <w:pPr>
        <w:pStyle w:val="paragraph"/>
        <w:spacing w:before="0" w:beforeAutospacing="0" w:after="0" w:afterAutospacing="0"/>
        <w:ind w:firstLine="720"/>
        <w:jc w:val="both"/>
        <w:rPr>
          <w:rFonts w:asciiTheme="minorHAnsi" w:hAnsiTheme="minorHAnsi"/>
          <w:color w:val="FF0000"/>
        </w:rPr>
      </w:pPr>
      <w:r w:rsidRPr="6EC42AB2">
        <w:rPr>
          <w:rFonts w:asciiTheme="minorHAnsi" w:hAnsiTheme="minorHAnsi"/>
          <w:color w:val="FF0000"/>
        </w:rPr>
        <w:t xml:space="preserve">One of the most </w:t>
      </w:r>
      <w:r w:rsidRPr="5043639F">
        <w:rPr>
          <w:rFonts w:asciiTheme="minorHAnsi" w:hAnsiTheme="minorHAnsi"/>
          <w:color w:val="FF0000"/>
        </w:rPr>
        <w:t>crucial components of the</w:t>
      </w:r>
      <w:r w:rsidRPr="70CB07F1">
        <w:rPr>
          <w:rFonts w:asciiTheme="minorHAnsi" w:hAnsiTheme="minorHAnsi"/>
          <w:color w:val="FF0000"/>
        </w:rPr>
        <w:t xml:space="preserve"> </w:t>
      </w:r>
      <w:proofErr w:type="spellStart"/>
      <w:r w:rsidRPr="70CB07F1">
        <w:rPr>
          <w:rFonts w:asciiTheme="minorHAnsi" w:hAnsiTheme="minorHAnsi"/>
          <w:color w:val="FF0000"/>
        </w:rPr>
        <w:t>TerraProbe</w:t>
      </w:r>
      <w:proofErr w:type="spellEnd"/>
      <w:r w:rsidRPr="6393963C">
        <w:rPr>
          <w:rFonts w:asciiTheme="minorHAnsi" w:hAnsiTheme="minorHAnsi"/>
          <w:color w:val="FF0000"/>
        </w:rPr>
        <w:t xml:space="preserve"> is the </w:t>
      </w:r>
      <w:r w:rsidRPr="1CDA4003">
        <w:rPr>
          <w:rFonts w:asciiTheme="minorHAnsi" w:hAnsiTheme="minorHAnsi"/>
          <w:color w:val="FF0000"/>
        </w:rPr>
        <w:t xml:space="preserve">outer shell, which surrounds the payload </w:t>
      </w:r>
      <w:r w:rsidRPr="6BBC4308">
        <w:rPr>
          <w:rFonts w:asciiTheme="minorHAnsi" w:hAnsiTheme="minorHAnsi"/>
          <w:color w:val="FF0000"/>
        </w:rPr>
        <w:t xml:space="preserve">and </w:t>
      </w:r>
      <w:r w:rsidRPr="2447EFD3">
        <w:rPr>
          <w:rFonts w:asciiTheme="minorHAnsi" w:hAnsiTheme="minorHAnsi"/>
          <w:color w:val="FF0000"/>
        </w:rPr>
        <w:t xml:space="preserve">drives it into the soil using </w:t>
      </w:r>
      <w:r w:rsidRPr="0412A2E1">
        <w:rPr>
          <w:rFonts w:asciiTheme="minorHAnsi" w:hAnsiTheme="minorHAnsi"/>
          <w:color w:val="FF0000"/>
        </w:rPr>
        <w:t>gear racks</w:t>
      </w:r>
      <w:r w:rsidR="4D061311" w:rsidRPr="724DD3FB">
        <w:rPr>
          <w:rFonts w:asciiTheme="minorHAnsi" w:hAnsiTheme="minorHAnsi"/>
          <w:color w:val="FF0000"/>
        </w:rPr>
        <w:t>.</w:t>
      </w:r>
      <w:r w:rsidRPr="100417F6">
        <w:rPr>
          <w:rFonts w:asciiTheme="minorHAnsi" w:hAnsiTheme="minorHAnsi"/>
          <w:color w:val="FF0000"/>
        </w:rPr>
        <w:t xml:space="preserve"> </w:t>
      </w:r>
      <w:r w:rsidR="73DB2BC4" w:rsidRPr="39DDC6FB">
        <w:rPr>
          <w:rFonts w:asciiTheme="minorHAnsi" w:hAnsiTheme="minorHAnsi"/>
          <w:color w:val="FF0000"/>
        </w:rPr>
        <w:t xml:space="preserve">The shell </w:t>
      </w:r>
      <w:r w:rsidR="73DB2BC4" w:rsidRPr="243C54ED">
        <w:rPr>
          <w:rFonts w:asciiTheme="minorHAnsi" w:hAnsiTheme="minorHAnsi"/>
          <w:color w:val="FF0000"/>
        </w:rPr>
        <w:t xml:space="preserve">began as a </w:t>
      </w:r>
      <w:r w:rsidR="73DB2BC4" w:rsidRPr="0F8F9B98">
        <w:rPr>
          <w:rFonts w:asciiTheme="minorHAnsi" w:hAnsiTheme="minorHAnsi"/>
          <w:color w:val="FF0000"/>
        </w:rPr>
        <w:t>304 stainless</w:t>
      </w:r>
      <w:r w:rsidR="73DB2BC4" w:rsidRPr="66D316E5">
        <w:rPr>
          <w:rFonts w:asciiTheme="minorHAnsi" w:hAnsiTheme="minorHAnsi"/>
          <w:color w:val="FF0000"/>
        </w:rPr>
        <w:t xml:space="preserve"> steel tube</w:t>
      </w:r>
      <w:r w:rsidR="73DB2BC4" w:rsidRPr="6783645D">
        <w:rPr>
          <w:rFonts w:asciiTheme="minorHAnsi" w:hAnsiTheme="minorHAnsi"/>
          <w:color w:val="FF0000"/>
        </w:rPr>
        <w:t xml:space="preserve"> with an outer </w:t>
      </w:r>
      <w:r w:rsidR="73DB2BC4" w:rsidRPr="1EDAA218">
        <w:rPr>
          <w:rFonts w:asciiTheme="minorHAnsi" w:hAnsiTheme="minorHAnsi"/>
          <w:color w:val="FF0000"/>
        </w:rPr>
        <w:t>diameter of 3.5</w:t>
      </w:r>
      <w:r w:rsidR="73DB2BC4" w:rsidRPr="6CF7601C">
        <w:rPr>
          <w:rFonts w:asciiTheme="minorHAnsi" w:hAnsiTheme="minorHAnsi"/>
          <w:color w:val="FF0000"/>
        </w:rPr>
        <w:t>”</w:t>
      </w:r>
      <w:r w:rsidR="0A44F752" w:rsidRPr="6CF7601C">
        <w:rPr>
          <w:rFonts w:asciiTheme="minorHAnsi" w:hAnsiTheme="minorHAnsi"/>
          <w:color w:val="FF0000"/>
        </w:rPr>
        <w:t>,</w:t>
      </w:r>
      <w:r w:rsidR="0A44F752" w:rsidRPr="034DD496">
        <w:rPr>
          <w:rFonts w:asciiTheme="minorHAnsi" w:hAnsiTheme="minorHAnsi"/>
          <w:color w:val="FF0000"/>
        </w:rPr>
        <w:t xml:space="preserve"> </w:t>
      </w:r>
      <w:r w:rsidR="73DB2BC4" w:rsidRPr="1EDAA218">
        <w:rPr>
          <w:rFonts w:asciiTheme="minorHAnsi" w:hAnsiTheme="minorHAnsi"/>
          <w:color w:val="FF0000"/>
        </w:rPr>
        <w:t xml:space="preserve">thickness of </w:t>
      </w:r>
      <w:r w:rsidR="06792644" w:rsidRPr="6CF7601C">
        <w:rPr>
          <w:rFonts w:asciiTheme="minorHAnsi" w:hAnsiTheme="minorHAnsi"/>
          <w:color w:val="FF0000"/>
        </w:rPr>
        <w:t xml:space="preserve">¼", </w:t>
      </w:r>
      <w:r w:rsidR="7CFB62DE" w:rsidRPr="44A121B8">
        <w:rPr>
          <w:rFonts w:asciiTheme="minorHAnsi" w:hAnsiTheme="minorHAnsi"/>
          <w:color w:val="FF0000"/>
        </w:rPr>
        <w:t xml:space="preserve">and </w:t>
      </w:r>
      <w:r w:rsidR="7CFB62DE" w:rsidRPr="74C8174A">
        <w:rPr>
          <w:rFonts w:asciiTheme="minorHAnsi" w:hAnsiTheme="minorHAnsi"/>
          <w:color w:val="FF0000"/>
        </w:rPr>
        <w:t xml:space="preserve">2ft long. </w:t>
      </w:r>
      <w:r w:rsidR="704FA475" w:rsidRPr="57A90AF7">
        <w:rPr>
          <w:rFonts w:asciiTheme="minorHAnsi" w:hAnsiTheme="minorHAnsi"/>
          <w:color w:val="FF0000"/>
        </w:rPr>
        <w:t xml:space="preserve">First, the tube was </w:t>
      </w:r>
      <w:r w:rsidR="704FA475" w:rsidRPr="4B42A884">
        <w:rPr>
          <w:rFonts w:asciiTheme="minorHAnsi" w:hAnsiTheme="minorHAnsi"/>
          <w:color w:val="FF0000"/>
        </w:rPr>
        <w:t>turned down to a diameter of 3.</w:t>
      </w:r>
      <w:r w:rsidR="704FA475" w:rsidRPr="7A29F049">
        <w:rPr>
          <w:rFonts w:asciiTheme="minorHAnsi" w:hAnsiTheme="minorHAnsi"/>
          <w:color w:val="FF0000"/>
        </w:rPr>
        <w:t xml:space="preserve">214” </w:t>
      </w:r>
      <w:r w:rsidR="3342BB05" w:rsidRPr="5CA0CE04">
        <w:rPr>
          <w:rFonts w:asciiTheme="minorHAnsi" w:hAnsiTheme="minorHAnsi"/>
          <w:color w:val="FF0000"/>
        </w:rPr>
        <w:t xml:space="preserve">on the lathe. </w:t>
      </w:r>
      <w:r w:rsidR="3342BB05" w:rsidRPr="62EF0A64">
        <w:rPr>
          <w:rFonts w:asciiTheme="minorHAnsi" w:hAnsiTheme="minorHAnsi"/>
          <w:color w:val="FF0000"/>
        </w:rPr>
        <w:t xml:space="preserve">Then an internal snap ring </w:t>
      </w:r>
      <w:r w:rsidR="3342BB05" w:rsidRPr="40EC8617">
        <w:rPr>
          <w:rFonts w:asciiTheme="minorHAnsi" w:hAnsiTheme="minorHAnsi"/>
          <w:color w:val="FF0000"/>
        </w:rPr>
        <w:t xml:space="preserve">groove was cut on the end of the </w:t>
      </w:r>
      <w:r w:rsidR="3342BB05" w:rsidRPr="1C63C7AE">
        <w:rPr>
          <w:rFonts w:asciiTheme="minorHAnsi" w:hAnsiTheme="minorHAnsi"/>
          <w:color w:val="FF0000"/>
        </w:rPr>
        <w:t xml:space="preserve">tube. Next, the shell was </w:t>
      </w:r>
      <w:r w:rsidR="0CA30AC7" w:rsidRPr="46F623E3">
        <w:rPr>
          <w:rFonts w:asciiTheme="minorHAnsi" w:hAnsiTheme="minorHAnsi"/>
          <w:color w:val="FF0000"/>
        </w:rPr>
        <w:t>transferred</w:t>
      </w:r>
      <w:r w:rsidR="0CA30AC7" w:rsidRPr="7BD1D8D6">
        <w:rPr>
          <w:rFonts w:asciiTheme="minorHAnsi" w:hAnsiTheme="minorHAnsi"/>
          <w:color w:val="FF0000"/>
        </w:rPr>
        <w:t xml:space="preserve"> </w:t>
      </w:r>
      <w:r w:rsidR="0CA30AC7" w:rsidRPr="43341839">
        <w:rPr>
          <w:rFonts w:asciiTheme="minorHAnsi" w:hAnsiTheme="minorHAnsi"/>
          <w:color w:val="FF0000"/>
        </w:rPr>
        <w:t xml:space="preserve">to the horizontal bandsaw and cut to </w:t>
      </w:r>
      <w:r w:rsidR="0CA30AC7" w:rsidRPr="4ABB8969">
        <w:rPr>
          <w:rFonts w:asciiTheme="minorHAnsi" w:hAnsiTheme="minorHAnsi"/>
          <w:color w:val="FF0000"/>
        </w:rPr>
        <w:t>15.</w:t>
      </w:r>
      <w:r w:rsidR="0CA30AC7" w:rsidRPr="46F623E3">
        <w:rPr>
          <w:rFonts w:asciiTheme="minorHAnsi" w:hAnsiTheme="minorHAnsi"/>
          <w:color w:val="FF0000"/>
        </w:rPr>
        <w:t xml:space="preserve">875” long. Then it was moved to the mill to drill a hole for </w:t>
      </w:r>
      <w:r w:rsidR="6670DBF3" w:rsidRPr="3572F047">
        <w:rPr>
          <w:rFonts w:asciiTheme="minorHAnsi" w:hAnsiTheme="minorHAnsi"/>
          <w:color w:val="FF0000"/>
        </w:rPr>
        <w:t xml:space="preserve">the quick release pin at the top of the shell. </w:t>
      </w:r>
      <w:r w:rsidR="442FDE97" w:rsidRPr="0207ACE8">
        <w:rPr>
          <w:rFonts w:asciiTheme="minorHAnsi" w:hAnsiTheme="minorHAnsi"/>
          <w:color w:val="FF0000"/>
        </w:rPr>
        <w:t xml:space="preserve">Finally, </w:t>
      </w:r>
      <w:r w:rsidR="0E8449D6" w:rsidRPr="0207ACE8">
        <w:rPr>
          <w:rFonts w:asciiTheme="minorHAnsi" w:hAnsiTheme="minorHAnsi"/>
          <w:color w:val="FF0000"/>
        </w:rPr>
        <w:t xml:space="preserve">a flat space was machined along the length of the </w:t>
      </w:r>
      <w:r w:rsidR="0E8449D6" w:rsidRPr="58F3D199">
        <w:rPr>
          <w:rFonts w:asciiTheme="minorHAnsi" w:hAnsiTheme="minorHAnsi"/>
          <w:color w:val="FF0000"/>
        </w:rPr>
        <w:t xml:space="preserve">shell to allow the racks to be welded to a flat </w:t>
      </w:r>
      <w:r w:rsidR="0E8449D6" w:rsidRPr="5325EC2E">
        <w:rPr>
          <w:rFonts w:asciiTheme="minorHAnsi" w:hAnsiTheme="minorHAnsi"/>
          <w:color w:val="FF0000"/>
        </w:rPr>
        <w:t xml:space="preserve">surface. </w:t>
      </w:r>
      <w:r w:rsidR="0E8449D6" w:rsidRPr="001CC781">
        <w:rPr>
          <w:rFonts w:asciiTheme="minorHAnsi" w:hAnsiTheme="minorHAnsi"/>
          <w:color w:val="FF0000"/>
        </w:rPr>
        <w:t>Both the ra</w:t>
      </w:r>
      <w:r w:rsidR="4A4302E9" w:rsidRPr="001CC781">
        <w:rPr>
          <w:rFonts w:asciiTheme="minorHAnsi" w:hAnsiTheme="minorHAnsi"/>
          <w:color w:val="FF0000"/>
        </w:rPr>
        <w:t xml:space="preserve">cks and shell collars were welded to the outer shell, and </w:t>
      </w:r>
      <w:r w:rsidR="4A4302E9" w:rsidRPr="2A4C3E24">
        <w:rPr>
          <w:rFonts w:asciiTheme="minorHAnsi" w:hAnsiTheme="minorHAnsi"/>
          <w:color w:val="FF0000"/>
        </w:rPr>
        <w:t xml:space="preserve">luckily it caused nearly no </w:t>
      </w:r>
      <w:r w:rsidR="4A4302E9" w:rsidRPr="0D96C7D8">
        <w:rPr>
          <w:rFonts w:asciiTheme="minorHAnsi" w:hAnsiTheme="minorHAnsi"/>
          <w:color w:val="FF0000"/>
        </w:rPr>
        <w:t xml:space="preserve">warping. </w:t>
      </w:r>
    </w:p>
    <w:p w14:paraId="507F3707" w14:textId="77777777" w:rsidR="00845095" w:rsidRDefault="00845095" w:rsidP="00D97B15">
      <w:pPr>
        <w:pStyle w:val="paragraph"/>
        <w:spacing w:before="0" w:beforeAutospacing="0" w:after="0" w:afterAutospacing="0"/>
        <w:ind w:firstLine="720"/>
        <w:jc w:val="both"/>
        <w:rPr>
          <w:rFonts w:asciiTheme="minorHAnsi" w:hAnsiTheme="minorHAnsi"/>
          <w:color w:val="FF0000"/>
        </w:rPr>
      </w:pPr>
    </w:p>
    <w:p w14:paraId="12EDFC98" w14:textId="66825069" w:rsidR="008E2B33" w:rsidRDefault="00122A5B" w:rsidP="00D97B15">
      <w:pPr>
        <w:pStyle w:val="paragraph"/>
        <w:spacing w:before="0" w:beforeAutospacing="0" w:after="0" w:afterAutospacing="0"/>
        <w:ind w:firstLine="720"/>
        <w:jc w:val="both"/>
        <w:rPr>
          <w:rFonts w:asciiTheme="minorHAnsi" w:hAnsiTheme="minorHAnsi"/>
          <w:color w:val="FF0000"/>
        </w:rPr>
      </w:pPr>
      <w:r>
        <w:rPr>
          <w:rFonts w:asciiTheme="minorHAnsi" w:hAnsiTheme="minorHAnsi"/>
          <w:color w:val="FF0000"/>
        </w:rPr>
        <w:t xml:space="preserve">The </w:t>
      </w:r>
      <w:r w:rsidR="003935CC">
        <w:rPr>
          <w:rFonts w:asciiTheme="minorHAnsi" w:hAnsiTheme="minorHAnsi"/>
          <w:color w:val="FF0000"/>
        </w:rPr>
        <w:t>p</w:t>
      </w:r>
      <w:r>
        <w:rPr>
          <w:rFonts w:asciiTheme="minorHAnsi" w:hAnsiTheme="minorHAnsi"/>
          <w:color w:val="FF0000"/>
        </w:rPr>
        <w:t xml:space="preserve">ayload </w:t>
      </w:r>
      <w:r w:rsidR="00CB208D">
        <w:rPr>
          <w:rFonts w:asciiTheme="minorHAnsi" w:hAnsiTheme="minorHAnsi"/>
          <w:color w:val="FF0000"/>
        </w:rPr>
        <w:t xml:space="preserve">went through </w:t>
      </w:r>
      <w:r w:rsidR="31BF2030" w:rsidRPr="4A7EBB2B">
        <w:rPr>
          <w:rFonts w:asciiTheme="minorHAnsi" w:hAnsiTheme="minorHAnsi"/>
          <w:color w:val="FF0000"/>
        </w:rPr>
        <w:t xml:space="preserve">several </w:t>
      </w:r>
      <w:r w:rsidR="31BF2030" w:rsidRPr="1EEAEBC4">
        <w:rPr>
          <w:rFonts w:asciiTheme="minorHAnsi" w:hAnsiTheme="minorHAnsi"/>
          <w:color w:val="FF0000"/>
        </w:rPr>
        <w:t xml:space="preserve">stages </w:t>
      </w:r>
      <w:r w:rsidR="00CB208D" w:rsidRPr="1EEAEBC4">
        <w:rPr>
          <w:rFonts w:asciiTheme="minorHAnsi" w:hAnsiTheme="minorHAnsi"/>
          <w:color w:val="FF0000"/>
        </w:rPr>
        <w:t>of</w:t>
      </w:r>
      <w:r w:rsidR="00CB208D">
        <w:rPr>
          <w:rFonts w:asciiTheme="minorHAnsi" w:hAnsiTheme="minorHAnsi"/>
          <w:color w:val="FF0000"/>
        </w:rPr>
        <w:t xml:space="preserve"> machining. The first payload we utilized </w:t>
      </w:r>
      <w:r w:rsidR="000667EA">
        <w:rPr>
          <w:rFonts w:asciiTheme="minorHAnsi" w:hAnsiTheme="minorHAnsi"/>
          <w:color w:val="FF0000"/>
        </w:rPr>
        <w:t>was 3” OD and 0.0625” thick</w:t>
      </w:r>
      <w:r w:rsidR="00671D51">
        <w:rPr>
          <w:rFonts w:asciiTheme="minorHAnsi" w:hAnsiTheme="minorHAnsi"/>
          <w:color w:val="FF0000"/>
        </w:rPr>
        <w:t xml:space="preserve"> made of 304 stainless </w:t>
      </w:r>
      <w:r w:rsidR="00023354">
        <w:rPr>
          <w:rFonts w:asciiTheme="minorHAnsi" w:hAnsiTheme="minorHAnsi"/>
          <w:color w:val="FF0000"/>
        </w:rPr>
        <w:t>steels</w:t>
      </w:r>
      <w:r w:rsidR="000667EA">
        <w:rPr>
          <w:rFonts w:asciiTheme="minorHAnsi" w:hAnsiTheme="minorHAnsi"/>
          <w:color w:val="FF0000"/>
        </w:rPr>
        <w:t xml:space="preserve">. While these were the required dimensions, </w:t>
      </w:r>
      <w:r w:rsidR="48EF0C96" w:rsidRPr="1B8E8EE9">
        <w:rPr>
          <w:rFonts w:asciiTheme="minorHAnsi" w:hAnsiTheme="minorHAnsi"/>
          <w:color w:val="FF0000"/>
        </w:rPr>
        <w:t xml:space="preserve">it </w:t>
      </w:r>
      <w:r w:rsidR="000667EA" w:rsidRPr="1B8E8EE9">
        <w:rPr>
          <w:rFonts w:asciiTheme="minorHAnsi" w:hAnsiTheme="minorHAnsi"/>
          <w:color w:val="FF0000"/>
        </w:rPr>
        <w:t>did</w:t>
      </w:r>
      <w:r w:rsidR="0D1DAFA2" w:rsidRPr="39260444">
        <w:rPr>
          <w:rFonts w:asciiTheme="minorHAnsi" w:hAnsiTheme="minorHAnsi"/>
          <w:color w:val="FF0000"/>
        </w:rPr>
        <w:t xml:space="preserve"> no</w:t>
      </w:r>
      <w:r w:rsidR="000667EA" w:rsidRPr="39260444">
        <w:rPr>
          <w:rFonts w:asciiTheme="minorHAnsi" w:hAnsiTheme="minorHAnsi"/>
          <w:color w:val="FF0000"/>
        </w:rPr>
        <w:t>t</w:t>
      </w:r>
      <w:r w:rsidR="000667EA">
        <w:rPr>
          <w:rFonts w:asciiTheme="minorHAnsi" w:hAnsiTheme="minorHAnsi"/>
          <w:color w:val="FF0000"/>
        </w:rPr>
        <w:t xml:space="preserve"> provide a sliding fit with the </w:t>
      </w:r>
      <w:r w:rsidR="008B7A9A">
        <w:rPr>
          <w:rFonts w:asciiTheme="minorHAnsi" w:hAnsiTheme="minorHAnsi"/>
          <w:color w:val="FF0000"/>
        </w:rPr>
        <w:t xml:space="preserve">inner diameter of the shell. It was also too thin to machine </w:t>
      </w:r>
      <w:r w:rsidR="247592D6" w:rsidRPr="05F95096">
        <w:rPr>
          <w:rFonts w:asciiTheme="minorHAnsi" w:hAnsiTheme="minorHAnsi"/>
          <w:color w:val="FF0000"/>
        </w:rPr>
        <w:t>the outer diameter</w:t>
      </w:r>
      <w:r w:rsidR="008B7A9A" w:rsidRPr="5165FA89">
        <w:rPr>
          <w:rFonts w:asciiTheme="minorHAnsi" w:hAnsiTheme="minorHAnsi"/>
          <w:color w:val="FF0000"/>
        </w:rPr>
        <w:t xml:space="preserve"> </w:t>
      </w:r>
      <w:r w:rsidR="008B7A9A">
        <w:rPr>
          <w:rFonts w:asciiTheme="minorHAnsi" w:hAnsiTheme="minorHAnsi"/>
          <w:color w:val="FF0000"/>
        </w:rPr>
        <w:t xml:space="preserve">using a </w:t>
      </w:r>
      <w:r w:rsidR="008B7A9A" w:rsidRPr="5786D635">
        <w:rPr>
          <w:rFonts w:asciiTheme="minorHAnsi" w:hAnsiTheme="minorHAnsi"/>
          <w:color w:val="FF0000"/>
        </w:rPr>
        <w:t>lathe</w:t>
      </w:r>
      <w:r w:rsidR="360285CB" w:rsidRPr="5786D635">
        <w:rPr>
          <w:rFonts w:asciiTheme="minorHAnsi" w:hAnsiTheme="minorHAnsi"/>
          <w:color w:val="FF0000"/>
        </w:rPr>
        <w:t xml:space="preserve">. </w:t>
      </w:r>
      <w:r w:rsidR="360285CB" w:rsidRPr="29FF4907">
        <w:rPr>
          <w:rFonts w:asciiTheme="minorHAnsi" w:hAnsiTheme="minorHAnsi"/>
          <w:color w:val="FF0000"/>
        </w:rPr>
        <w:t>H</w:t>
      </w:r>
      <w:r w:rsidR="008B7A9A" w:rsidRPr="29FF4907">
        <w:rPr>
          <w:rFonts w:asciiTheme="minorHAnsi" w:hAnsiTheme="minorHAnsi"/>
          <w:color w:val="FF0000"/>
        </w:rPr>
        <w:t>ence</w:t>
      </w:r>
      <w:r w:rsidR="48A7D3E6" w:rsidRPr="0F22F29B">
        <w:rPr>
          <w:rFonts w:asciiTheme="minorHAnsi" w:hAnsiTheme="minorHAnsi"/>
          <w:color w:val="FF0000"/>
        </w:rPr>
        <w:t>,</w:t>
      </w:r>
      <w:r w:rsidR="008B7A9A">
        <w:rPr>
          <w:rFonts w:asciiTheme="minorHAnsi" w:hAnsiTheme="minorHAnsi"/>
          <w:color w:val="FF0000"/>
        </w:rPr>
        <w:t xml:space="preserve"> we had to go with a thicker </w:t>
      </w:r>
      <w:r w:rsidR="006824D8">
        <w:rPr>
          <w:rFonts w:asciiTheme="minorHAnsi" w:hAnsiTheme="minorHAnsi"/>
          <w:color w:val="FF0000"/>
        </w:rPr>
        <w:t>pipe – 3”</w:t>
      </w:r>
      <w:r w:rsidR="213CF133" w:rsidRPr="2ED225BB">
        <w:rPr>
          <w:rFonts w:asciiTheme="minorHAnsi" w:hAnsiTheme="minorHAnsi"/>
          <w:color w:val="FF0000"/>
        </w:rPr>
        <w:t xml:space="preserve"> </w:t>
      </w:r>
      <w:r w:rsidR="006824D8">
        <w:rPr>
          <w:rFonts w:asciiTheme="minorHAnsi" w:hAnsiTheme="minorHAnsi"/>
          <w:color w:val="FF0000"/>
        </w:rPr>
        <w:t>OD and 0.1875” thickness</w:t>
      </w:r>
      <w:r w:rsidR="002C31AD">
        <w:rPr>
          <w:rFonts w:asciiTheme="minorHAnsi" w:hAnsiTheme="minorHAnsi"/>
          <w:color w:val="FF0000"/>
        </w:rPr>
        <w:t xml:space="preserve"> </w:t>
      </w:r>
      <w:r w:rsidR="000D3443">
        <w:rPr>
          <w:rFonts w:asciiTheme="minorHAnsi" w:hAnsiTheme="minorHAnsi"/>
          <w:color w:val="FF0000"/>
        </w:rPr>
        <w:t>A513 Carbon Steel</w:t>
      </w:r>
      <w:r w:rsidR="002C31AD">
        <w:rPr>
          <w:rFonts w:asciiTheme="minorHAnsi" w:hAnsiTheme="minorHAnsi"/>
          <w:color w:val="FF0000"/>
        </w:rPr>
        <w:t xml:space="preserve"> – and tool it down </w:t>
      </w:r>
      <w:r w:rsidR="006D3374">
        <w:rPr>
          <w:rFonts w:asciiTheme="minorHAnsi" w:hAnsiTheme="minorHAnsi"/>
          <w:color w:val="FF0000"/>
        </w:rPr>
        <w:t>15-30 thousandths</w:t>
      </w:r>
      <w:r w:rsidR="002C31AD">
        <w:rPr>
          <w:rFonts w:asciiTheme="minorHAnsi" w:hAnsiTheme="minorHAnsi"/>
          <w:color w:val="FF0000"/>
        </w:rPr>
        <w:t xml:space="preserve"> </w:t>
      </w:r>
      <w:r w:rsidR="00DE0A83">
        <w:rPr>
          <w:rFonts w:asciiTheme="minorHAnsi" w:hAnsiTheme="minorHAnsi"/>
          <w:color w:val="FF0000"/>
        </w:rPr>
        <w:t>using a lathe</w:t>
      </w:r>
      <w:r w:rsidR="002C31AD">
        <w:rPr>
          <w:rFonts w:asciiTheme="minorHAnsi" w:hAnsiTheme="minorHAnsi"/>
          <w:color w:val="FF0000"/>
        </w:rPr>
        <w:t xml:space="preserve"> </w:t>
      </w:r>
      <w:proofErr w:type="gramStart"/>
      <w:r w:rsidR="002C31AD">
        <w:rPr>
          <w:rFonts w:asciiTheme="minorHAnsi" w:hAnsiTheme="minorHAnsi"/>
          <w:color w:val="FF0000"/>
        </w:rPr>
        <w:t>in order to</w:t>
      </w:r>
      <w:proofErr w:type="gramEnd"/>
      <w:r w:rsidR="002C31AD">
        <w:rPr>
          <w:rFonts w:asciiTheme="minorHAnsi" w:hAnsiTheme="minorHAnsi"/>
          <w:color w:val="FF0000"/>
        </w:rPr>
        <w:t xml:space="preserve"> provide a sliding fit. </w:t>
      </w:r>
      <w:r w:rsidR="008E2B33">
        <w:rPr>
          <w:rFonts w:asciiTheme="minorHAnsi" w:hAnsiTheme="minorHAnsi"/>
          <w:color w:val="FF0000"/>
        </w:rPr>
        <w:t>This caused two major changes from the intended design:</w:t>
      </w:r>
    </w:p>
    <w:p w14:paraId="59DE228E" w14:textId="77777777" w:rsidR="00845095" w:rsidRDefault="00845095" w:rsidP="000E4BFC">
      <w:pPr>
        <w:pStyle w:val="paragraph"/>
        <w:spacing w:before="0" w:beforeAutospacing="0" w:after="0" w:afterAutospacing="0"/>
        <w:ind w:firstLine="720"/>
        <w:rPr>
          <w:rFonts w:asciiTheme="minorHAnsi" w:hAnsiTheme="minorHAnsi"/>
          <w:color w:val="FF0000"/>
        </w:rPr>
      </w:pPr>
    </w:p>
    <w:p w14:paraId="249FB37E" w14:textId="2B5D75A1" w:rsidR="008E2B33" w:rsidRDefault="008E2B33" w:rsidP="0051688A">
      <w:pPr>
        <w:pStyle w:val="paragraph"/>
        <w:numPr>
          <w:ilvl w:val="0"/>
          <w:numId w:val="27"/>
        </w:numPr>
        <w:spacing w:before="0" w:beforeAutospacing="0" w:after="0" w:afterAutospacing="0"/>
        <w:rPr>
          <w:rFonts w:asciiTheme="minorHAnsi" w:hAnsiTheme="minorHAnsi"/>
          <w:color w:val="FF0000"/>
        </w:rPr>
      </w:pPr>
      <w:r>
        <w:rPr>
          <w:rFonts w:asciiTheme="minorHAnsi" w:hAnsiTheme="minorHAnsi"/>
          <w:color w:val="FF0000"/>
        </w:rPr>
        <w:t>The product was heavier than designed</w:t>
      </w:r>
    </w:p>
    <w:p w14:paraId="74B07845" w14:textId="09B9E774" w:rsidR="008E2B33" w:rsidRPr="007560C8" w:rsidRDefault="008E2B33" w:rsidP="0051688A">
      <w:pPr>
        <w:pStyle w:val="paragraph"/>
        <w:numPr>
          <w:ilvl w:val="0"/>
          <w:numId w:val="27"/>
        </w:numPr>
        <w:spacing w:before="0" w:beforeAutospacing="0" w:after="0" w:afterAutospacing="0"/>
        <w:rPr>
          <w:rFonts w:asciiTheme="minorHAnsi" w:hAnsiTheme="minorHAnsi"/>
          <w:color w:val="FF0000"/>
        </w:rPr>
      </w:pPr>
      <w:r>
        <w:rPr>
          <w:rFonts w:asciiTheme="minorHAnsi" w:hAnsiTheme="minorHAnsi"/>
          <w:color w:val="FF0000"/>
        </w:rPr>
        <w:t xml:space="preserve">The increased thickness meant that the friction exerted by the soil would greatly increase. </w:t>
      </w:r>
    </w:p>
    <w:p w14:paraId="7686B843" w14:textId="77777777" w:rsidR="00845095" w:rsidRDefault="00845095" w:rsidP="00845095">
      <w:pPr>
        <w:pStyle w:val="paragraph"/>
        <w:spacing w:before="0" w:beforeAutospacing="0" w:after="0" w:afterAutospacing="0"/>
        <w:ind w:left="720"/>
        <w:rPr>
          <w:rFonts w:asciiTheme="minorHAnsi" w:hAnsiTheme="minorHAnsi"/>
          <w:color w:val="FF0000"/>
        </w:rPr>
      </w:pPr>
    </w:p>
    <w:p w14:paraId="7A5D747C" w14:textId="11A9A600" w:rsidR="007560C8" w:rsidRPr="00326984" w:rsidRDefault="00DE0A83" w:rsidP="00326984">
      <w:pPr>
        <w:pStyle w:val="paragraph"/>
        <w:spacing w:before="0" w:beforeAutospacing="0" w:after="0" w:afterAutospacing="0"/>
        <w:jc w:val="both"/>
        <w:rPr>
          <w:rFonts w:asciiTheme="minorHAnsi" w:hAnsiTheme="minorHAnsi"/>
          <w:color w:val="FF0000"/>
        </w:rPr>
      </w:pPr>
      <w:r>
        <w:rPr>
          <w:rFonts w:asciiTheme="minorHAnsi" w:hAnsiTheme="minorHAnsi"/>
          <w:color w:val="FF0000"/>
        </w:rPr>
        <w:t xml:space="preserve">On this new stock, two 0.25” holes were drilled using a mill in </w:t>
      </w:r>
      <w:r w:rsidR="00650EB4">
        <w:rPr>
          <w:rFonts w:asciiTheme="minorHAnsi" w:hAnsiTheme="minorHAnsi"/>
          <w:color w:val="FF0000"/>
        </w:rPr>
        <w:t xml:space="preserve">for the quick release pins to be used – one hole for the pin to serve as a </w:t>
      </w:r>
      <w:r w:rsidR="00B6259C">
        <w:rPr>
          <w:rFonts w:asciiTheme="minorHAnsi" w:hAnsiTheme="minorHAnsi"/>
          <w:color w:val="FF0000"/>
        </w:rPr>
        <w:t>handlebar</w:t>
      </w:r>
      <w:r w:rsidR="00650EB4">
        <w:rPr>
          <w:rFonts w:asciiTheme="minorHAnsi" w:hAnsiTheme="minorHAnsi"/>
          <w:color w:val="FF0000"/>
        </w:rPr>
        <w:t xml:space="preserve"> and the other to ensure the </w:t>
      </w:r>
      <w:r w:rsidR="00F72707">
        <w:rPr>
          <w:rFonts w:asciiTheme="minorHAnsi" w:hAnsiTheme="minorHAnsi"/>
          <w:color w:val="FF0000"/>
        </w:rPr>
        <w:t xml:space="preserve">shell and payload stayed in </w:t>
      </w:r>
      <w:proofErr w:type="spellStart"/>
      <w:r w:rsidR="00F72707">
        <w:rPr>
          <w:rFonts w:asciiTheme="minorHAnsi" w:hAnsiTheme="minorHAnsi"/>
          <w:color w:val="FF0000"/>
        </w:rPr>
        <w:t>unision</w:t>
      </w:r>
      <w:proofErr w:type="spellEnd"/>
      <w:r w:rsidR="00F72707">
        <w:rPr>
          <w:rFonts w:asciiTheme="minorHAnsi" w:hAnsiTheme="minorHAnsi"/>
          <w:color w:val="FF0000"/>
        </w:rPr>
        <w:t xml:space="preserve"> during operation. Then, using an</w:t>
      </w:r>
      <w:r w:rsidR="00835C32">
        <w:rPr>
          <w:rFonts w:asciiTheme="minorHAnsi" w:hAnsiTheme="minorHAnsi"/>
          <w:color w:val="FF0000"/>
        </w:rPr>
        <w:t xml:space="preserve"> 3/8 </w:t>
      </w:r>
      <w:r w:rsidR="00F72707">
        <w:rPr>
          <w:rFonts w:asciiTheme="minorHAnsi" w:hAnsiTheme="minorHAnsi"/>
          <w:color w:val="FF0000"/>
        </w:rPr>
        <w:t xml:space="preserve">end mill, </w:t>
      </w:r>
      <w:r w:rsidR="00A550A4">
        <w:rPr>
          <w:rFonts w:asciiTheme="minorHAnsi" w:hAnsiTheme="minorHAnsi"/>
          <w:color w:val="FF0000"/>
        </w:rPr>
        <w:t xml:space="preserve">four </w:t>
      </w:r>
      <w:r w:rsidR="00F72707">
        <w:rPr>
          <w:rFonts w:asciiTheme="minorHAnsi" w:hAnsiTheme="minorHAnsi"/>
          <w:color w:val="FF0000"/>
        </w:rPr>
        <w:t xml:space="preserve">slits of </w:t>
      </w:r>
      <w:r w:rsidR="00A550A4">
        <w:rPr>
          <w:rFonts w:asciiTheme="minorHAnsi" w:hAnsiTheme="minorHAnsi"/>
          <w:color w:val="FF0000"/>
        </w:rPr>
        <w:t xml:space="preserve">1.5” </w:t>
      </w:r>
      <w:r w:rsidR="00845095">
        <w:rPr>
          <w:rFonts w:asciiTheme="minorHAnsi" w:hAnsiTheme="minorHAnsi"/>
          <w:color w:val="FF0000"/>
        </w:rPr>
        <w:t xml:space="preserve">were manufactured </w:t>
      </w:r>
      <w:r w:rsidR="0017230C">
        <w:rPr>
          <w:rFonts w:asciiTheme="minorHAnsi" w:hAnsiTheme="minorHAnsi"/>
          <w:color w:val="FF0000"/>
        </w:rPr>
        <w:t xml:space="preserve">along the length of the payload. These slits would serve as holes for the </w:t>
      </w:r>
      <w:r w:rsidR="001154E1">
        <w:rPr>
          <w:rFonts w:asciiTheme="minorHAnsi" w:hAnsiTheme="minorHAnsi"/>
          <w:color w:val="FF0000"/>
        </w:rPr>
        <w:t>s</w:t>
      </w:r>
      <w:r w:rsidR="0017230C">
        <w:rPr>
          <w:rFonts w:asciiTheme="minorHAnsi" w:hAnsiTheme="minorHAnsi"/>
          <w:color w:val="FF0000"/>
        </w:rPr>
        <w:t>ensor probe (</w:t>
      </w:r>
      <w:proofErr w:type="spellStart"/>
      <w:r w:rsidR="0017230C">
        <w:rPr>
          <w:rFonts w:asciiTheme="minorHAnsi" w:hAnsiTheme="minorHAnsi"/>
          <w:color w:val="FF0000"/>
        </w:rPr>
        <w:t>TerraPal</w:t>
      </w:r>
      <w:proofErr w:type="spellEnd"/>
      <w:r w:rsidR="0017230C">
        <w:rPr>
          <w:rFonts w:asciiTheme="minorHAnsi" w:hAnsiTheme="minorHAnsi"/>
          <w:color w:val="FF0000"/>
        </w:rPr>
        <w:t xml:space="preserve">) to </w:t>
      </w:r>
      <w:r w:rsidR="00007CE1">
        <w:rPr>
          <w:rFonts w:asciiTheme="minorHAnsi" w:hAnsiTheme="minorHAnsi"/>
          <w:color w:val="FF0000"/>
        </w:rPr>
        <w:t>pass throug</w:t>
      </w:r>
      <w:r w:rsidR="00835C32">
        <w:rPr>
          <w:rFonts w:asciiTheme="minorHAnsi" w:hAnsiTheme="minorHAnsi"/>
          <w:color w:val="FF0000"/>
        </w:rPr>
        <w:t xml:space="preserve">h and </w:t>
      </w:r>
      <w:r w:rsidR="00B6259C">
        <w:rPr>
          <w:rFonts w:asciiTheme="minorHAnsi" w:hAnsiTheme="minorHAnsi"/>
          <w:color w:val="FF0000"/>
        </w:rPr>
        <w:t>contact</w:t>
      </w:r>
      <w:r w:rsidR="00835C32">
        <w:rPr>
          <w:rFonts w:asciiTheme="minorHAnsi" w:hAnsiTheme="minorHAnsi"/>
          <w:color w:val="FF0000"/>
        </w:rPr>
        <w:t xml:space="preserve"> the soil to collect </w:t>
      </w:r>
      <w:proofErr w:type="spellStart"/>
      <w:proofErr w:type="gramStart"/>
      <w:r w:rsidR="00835C32">
        <w:rPr>
          <w:rFonts w:asciiTheme="minorHAnsi" w:hAnsiTheme="minorHAnsi"/>
          <w:color w:val="FF0000"/>
        </w:rPr>
        <w:t>data.</w:t>
      </w:r>
      <w:r w:rsidR="009272CA">
        <w:rPr>
          <w:rFonts w:asciiTheme="minorHAnsi" w:hAnsiTheme="minorHAnsi"/>
          <w:color w:val="FF0000"/>
        </w:rPr>
        <w:t>One</w:t>
      </w:r>
      <w:proofErr w:type="spellEnd"/>
      <w:proofErr w:type="gramEnd"/>
      <w:r w:rsidR="009272CA">
        <w:rPr>
          <w:rFonts w:asciiTheme="minorHAnsi" w:hAnsiTheme="minorHAnsi"/>
          <w:color w:val="FF0000"/>
        </w:rPr>
        <w:t xml:space="preserve"> other slight change made was the addition of grip tape to the inner walls of the payload – this was </w:t>
      </w:r>
      <w:r w:rsidR="00FD50CF">
        <w:rPr>
          <w:rFonts w:asciiTheme="minorHAnsi" w:hAnsiTheme="minorHAnsi"/>
          <w:color w:val="FF0000"/>
        </w:rPr>
        <w:t>to better hold onto the soil post drilling into the soil</w:t>
      </w:r>
      <w:r w:rsidR="000653BE">
        <w:rPr>
          <w:rFonts w:asciiTheme="minorHAnsi" w:hAnsiTheme="minorHAnsi"/>
          <w:color w:val="FF0000"/>
        </w:rPr>
        <w:t>.</w:t>
      </w:r>
    </w:p>
    <w:p w14:paraId="563153B2" w14:textId="012EAF50" w:rsidR="00326984" w:rsidRPr="000561CF" w:rsidRDefault="00783A66" w:rsidP="31E1ED1A">
      <w:r>
        <w:rPr>
          <w:noProof/>
        </w:rPr>
        <w:drawing>
          <wp:anchor distT="0" distB="0" distL="114300" distR="114300" simplePos="0" relativeHeight="251662359" behindDoc="0" locked="0" layoutInCell="1" allowOverlap="1" wp14:anchorId="4C44C8A3" wp14:editId="0675776E">
            <wp:simplePos x="0" y="0"/>
            <wp:positionH relativeFrom="column">
              <wp:posOffset>195943</wp:posOffset>
            </wp:positionH>
            <wp:positionV relativeFrom="paragraph">
              <wp:posOffset>190137</wp:posOffset>
            </wp:positionV>
            <wp:extent cx="1318895" cy="2868295"/>
            <wp:effectExtent l="0" t="0" r="1905" b="1905"/>
            <wp:wrapSquare wrapText="bothSides"/>
            <wp:docPr id="1786812897" name="Picture 32849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49418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18895" cy="28682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83" behindDoc="0" locked="0" layoutInCell="1" allowOverlap="1" wp14:anchorId="2FCAD986" wp14:editId="34D14FD0">
            <wp:simplePos x="0" y="0"/>
            <wp:positionH relativeFrom="column">
              <wp:posOffset>1675765</wp:posOffset>
            </wp:positionH>
            <wp:positionV relativeFrom="paragraph">
              <wp:posOffset>185420</wp:posOffset>
            </wp:positionV>
            <wp:extent cx="1731010" cy="2911475"/>
            <wp:effectExtent l="0" t="0" r="0" b="0"/>
            <wp:wrapSquare wrapText="bothSides"/>
            <wp:docPr id="1530029011" name="Picture 182549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49478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31010" cy="2911475"/>
                    </a:xfrm>
                    <a:prstGeom prst="rect">
                      <a:avLst/>
                    </a:prstGeom>
                  </pic:spPr>
                </pic:pic>
              </a:graphicData>
            </a:graphic>
            <wp14:sizeRelH relativeFrom="page">
              <wp14:pctWidth>0</wp14:pctWidth>
            </wp14:sizeRelH>
            <wp14:sizeRelV relativeFrom="page">
              <wp14:pctHeight>0</wp14:pctHeight>
            </wp14:sizeRelV>
          </wp:anchor>
        </w:drawing>
      </w:r>
      <w:r>
        <w:rPr>
          <w:rFonts w:ascii="Aptos" w:hAnsi="Aptos"/>
          <w:b/>
          <w:bCs/>
          <w:noProof/>
          <w:color w:val="FF0000"/>
          <w:sz w:val="28"/>
          <w:szCs w:val="28"/>
        </w:rPr>
        <w:drawing>
          <wp:anchor distT="0" distB="0" distL="114300" distR="114300" simplePos="0" relativeHeight="251658260" behindDoc="0" locked="0" layoutInCell="1" allowOverlap="1" wp14:anchorId="3B784576" wp14:editId="5FC7FB87">
            <wp:simplePos x="0" y="0"/>
            <wp:positionH relativeFrom="column">
              <wp:posOffset>3537766</wp:posOffset>
            </wp:positionH>
            <wp:positionV relativeFrom="paragraph">
              <wp:posOffset>183515</wp:posOffset>
            </wp:positionV>
            <wp:extent cx="2187575" cy="2917190"/>
            <wp:effectExtent l="0" t="0" r="0" b="3810"/>
            <wp:wrapTopAndBottom/>
            <wp:docPr id="3673391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39170" name="Picture 36733917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87575" cy="2917190"/>
                    </a:xfrm>
                    <a:prstGeom prst="rect">
                      <a:avLst/>
                    </a:prstGeom>
                  </pic:spPr>
                </pic:pic>
              </a:graphicData>
            </a:graphic>
            <wp14:sizeRelH relativeFrom="page">
              <wp14:pctWidth>0</wp14:pctWidth>
            </wp14:sizeRelH>
            <wp14:sizeRelV relativeFrom="page">
              <wp14:pctHeight>0</wp14:pctHeight>
            </wp14:sizeRelV>
          </wp:anchor>
        </w:drawing>
      </w:r>
    </w:p>
    <w:p w14:paraId="4288C6B5" w14:textId="77777777" w:rsidR="00783A66" w:rsidRDefault="00783A66" w:rsidP="00A11E5B">
      <w:pPr>
        <w:pStyle w:val="paragraph"/>
        <w:spacing w:before="0" w:beforeAutospacing="0" w:after="0" w:afterAutospacing="0"/>
        <w:jc w:val="center"/>
        <w:rPr>
          <w:rFonts w:asciiTheme="minorHAnsi" w:hAnsiTheme="minorHAnsi"/>
          <w:b/>
          <w:bCs/>
          <w:color w:val="FF0000"/>
        </w:rPr>
      </w:pPr>
    </w:p>
    <w:p w14:paraId="342DCBAF" w14:textId="7BF008A6" w:rsidR="00A11E5B" w:rsidRPr="00600FC7" w:rsidRDefault="00A11E5B" w:rsidP="00A11E5B">
      <w:pPr>
        <w:pStyle w:val="paragraph"/>
        <w:spacing w:before="0" w:beforeAutospacing="0" w:after="0" w:afterAutospacing="0"/>
        <w:jc w:val="center"/>
        <w:rPr>
          <w:rFonts w:asciiTheme="minorHAnsi" w:hAnsiTheme="minorHAnsi"/>
          <w:b/>
          <w:bCs/>
          <w:color w:val="FF0000"/>
        </w:rPr>
      </w:pPr>
      <w:r w:rsidRPr="00600FC7">
        <w:rPr>
          <w:rFonts w:asciiTheme="minorHAnsi" w:hAnsiTheme="minorHAnsi"/>
          <w:b/>
          <w:bCs/>
          <w:color w:val="FF0000"/>
        </w:rPr>
        <w:t>Figure 1</w:t>
      </w:r>
      <w:r>
        <w:rPr>
          <w:rFonts w:asciiTheme="minorHAnsi" w:hAnsiTheme="minorHAnsi"/>
          <w:b/>
          <w:bCs/>
          <w:color w:val="FF0000"/>
        </w:rPr>
        <w:t>3</w:t>
      </w:r>
      <w:r w:rsidRPr="00600FC7">
        <w:rPr>
          <w:rFonts w:asciiTheme="minorHAnsi" w:hAnsiTheme="minorHAnsi"/>
          <w:b/>
          <w:bCs/>
          <w:color w:val="FF0000"/>
        </w:rPr>
        <w:t xml:space="preserve">: CAD vs. Manufactured </w:t>
      </w:r>
      <w:r>
        <w:rPr>
          <w:rFonts w:asciiTheme="minorHAnsi" w:hAnsiTheme="minorHAnsi"/>
          <w:b/>
          <w:bCs/>
          <w:color w:val="FF0000"/>
        </w:rPr>
        <w:t>Shell &amp; Payload</w:t>
      </w:r>
    </w:p>
    <w:p w14:paraId="3BBF47AF" w14:textId="77777777" w:rsidR="00A11E5B" w:rsidRDefault="00A11E5B" w:rsidP="007560C8">
      <w:pPr>
        <w:pStyle w:val="paragraph"/>
        <w:spacing w:before="0" w:beforeAutospacing="0" w:after="0" w:afterAutospacing="0"/>
        <w:rPr>
          <w:rFonts w:ascii="Aptos" w:hAnsi="Aptos"/>
          <w:b/>
          <w:bCs/>
          <w:color w:val="FF0000"/>
          <w:sz w:val="28"/>
          <w:szCs w:val="28"/>
        </w:rPr>
      </w:pPr>
    </w:p>
    <w:p w14:paraId="5BA8E770" w14:textId="77777777" w:rsidR="00783A66" w:rsidRPr="000561CF" w:rsidRDefault="00783A66" w:rsidP="007560C8">
      <w:pPr>
        <w:pStyle w:val="paragraph"/>
        <w:spacing w:before="0" w:beforeAutospacing="0" w:after="0" w:afterAutospacing="0"/>
        <w:rPr>
          <w:rFonts w:ascii="Aptos" w:hAnsi="Aptos"/>
          <w:b/>
          <w:bCs/>
          <w:color w:val="FF0000"/>
          <w:sz w:val="28"/>
          <w:szCs w:val="28"/>
        </w:rPr>
      </w:pPr>
    </w:p>
    <w:p w14:paraId="5C2B3A7D" w14:textId="168EA5DC" w:rsidR="586D3F3A" w:rsidRPr="009F151F" w:rsidRDefault="4F71B544" w:rsidP="0051688A">
      <w:pPr>
        <w:pStyle w:val="paragraph"/>
        <w:numPr>
          <w:ilvl w:val="1"/>
          <w:numId w:val="26"/>
        </w:numPr>
        <w:spacing w:before="0" w:beforeAutospacing="0" w:after="0" w:afterAutospacing="0"/>
        <w:rPr>
          <w:rFonts w:ascii="Aptos" w:hAnsi="Aptos"/>
          <w:b/>
          <w:sz w:val="28"/>
          <w:szCs w:val="28"/>
        </w:rPr>
      </w:pPr>
      <w:r w:rsidRPr="009F151F">
        <w:rPr>
          <w:rFonts w:ascii="Aptos" w:hAnsi="Aptos"/>
          <w:b/>
          <w:sz w:val="28"/>
          <w:szCs w:val="28"/>
        </w:rPr>
        <w:t>3D Printed Parts</w:t>
      </w:r>
    </w:p>
    <w:p w14:paraId="01ED72EF" w14:textId="77777777" w:rsidR="00797FC2" w:rsidRPr="00797FC2" w:rsidRDefault="00797FC2" w:rsidP="00797FC2">
      <w:pPr>
        <w:pStyle w:val="paragraph"/>
        <w:spacing w:before="0" w:beforeAutospacing="0" w:after="0" w:afterAutospacing="0"/>
        <w:ind w:left="720"/>
        <w:rPr>
          <w:rFonts w:ascii="Aptos" w:hAnsi="Aptos"/>
          <w:b/>
          <w:bCs/>
          <w:color w:val="FF0000"/>
          <w:sz w:val="28"/>
          <w:szCs w:val="28"/>
        </w:rPr>
      </w:pPr>
    </w:p>
    <w:p w14:paraId="538F3549" w14:textId="0C4BB69E" w:rsidR="00EB4EA1" w:rsidRPr="00797FC2" w:rsidRDefault="003C4CFF" w:rsidP="00D97B15">
      <w:pPr>
        <w:pStyle w:val="paragraph"/>
        <w:spacing w:before="0" w:beforeAutospacing="0" w:after="0" w:afterAutospacing="0"/>
        <w:ind w:firstLine="360"/>
        <w:jc w:val="both"/>
        <w:rPr>
          <w:rFonts w:ascii="Aptos(Body)" w:hAnsi="Aptos(Body)"/>
          <w:color w:val="FF0000"/>
        </w:rPr>
      </w:pPr>
      <w:r>
        <w:rPr>
          <w:rFonts w:ascii="Aptos(Body)" w:hAnsi="Aptos(Body)"/>
          <w:color w:val="FF0000"/>
        </w:rPr>
        <w:t xml:space="preserve">3D printing </w:t>
      </w:r>
      <w:r w:rsidR="001154E1">
        <w:rPr>
          <w:rFonts w:ascii="Aptos(Body)" w:hAnsi="Aptos(Body)"/>
          <w:color w:val="FF0000"/>
        </w:rPr>
        <w:t xml:space="preserve">was utilized in two situations – when the parts don’t bear </w:t>
      </w:r>
      <w:r w:rsidR="00023354">
        <w:rPr>
          <w:rFonts w:ascii="Aptos(Body)" w:hAnsi="Aptos(Body)"/>
          <w:color w:val="FF0000"/>
        </w:rPr>
        <w:t xml:space="preserve">high </w:t>
      </w:r>
      <w:proofErr w:type="gramStart"/>
      <w:r w:rsidR="00023354">
        <w:rPr>
          <w:rFonts w:ascii="Aptos(Body)" w:hAnsi="Aptos(Body)"/>
          <w:color w:val="FF0000"/>
        </w:rPr>
        <w:t>load</w:t>
      </w:r>
      <w:proofErr w:type="gramEnd"/>
      <w:r w:rsidR="001154E1">
        <w:rPr>
          <w:rFonts w:ascii="Aptos(Body)" w:hAnsi="Aptos(Body)"/>
          <w:color w:val="FF0000"/>
        </w:rPr>
        <w:t xml:space="preserve"> or their geometry is complex to hand manufacture. There </w:t>
      </w:r>
      <w:r w:rsidR="00B6259C">
        <w:rPr>
          <w:rFonts w:ascii="Aptos(Body)" w:hAnsi="Aptos(Body)"/>
          <w:color w:val="FF0000"/>
        </w:rPr>
        <w:t>was</w:t>
      </w:r>
      <w:r w:rsidR="001154E1">
        <w:rPr>
          <w:rFonts w:ascii="Aptos(Body)" w:hAnsi="Aptos(Body)"/>
          <w:color w:val="FF0000"/>
        </w:rPr>
        <w:t xml:space="preserve"> a total of 4 parts that were 3D print.</w:t>
      </w:r>
    </w:p>
    <w:p w14:paraId="07451212" w14:textId="77777777" w:rsidR="001154E1" w:rsidRDefault="001154E1" w:rsidP="00D97B15">
      <w:pPr>
        <w:pStyle w:val="paragraph"/>
        <w:spacing w:before="0" w:beforeAutospacing="0" w:after="0" w:afterAutospacing="0"/>
        <w:ind w:firstLine="360"/>
        <w:jc w:val="both"/>
        <w:rPr>
          <w:rFonts w:ascii="Aptos(Body)" w:hAnsi="Aptos(Body)"/>
          <w:color w:val="FF0000"/>
        </w:rPr>
      </w:pPr>
    </w:p>
    <w:p w14:paraId="166E5758" w14:textId="5F87DA5F" w:rsidR="004852CC" w:rsidRDefault="001154E1" w:rsidP="00D97B15">
      <w:pPr>
        <w:pStyle w:val="paragraph"/>
        <w:spacing w:before="0" w:beforeAutospacing="0" w:after="0" w:afterAutospacing="0"/>
        <w:ind w:firstLine="360"/>
        <w:jc w:val="both"/>
        <w:rPr>
          <w:rFonts w:ascii="Aptos(Body)" w:hAnsi="Aptos(Body)"/>
          <w:color w:val="FF0000"/>
        </w:rPr>
      </w:pPr>
      <w:r>
        <w:rPr>
          <w:rFonts w:ascii="Aptos(Body)" w:hAnsi="Aptos(Body)"/>
          <w:color w:val="FF0000"/>
        </w:rPr>
        <w:t xml:space="preserve">The </w:t>
      </w:r>
      <w:r w:rsidR="00E6534F">
        <w:rPr>
          <w:rFonts w:ascii="Aptos(Body)" w:hAnsi="Aptos(Body)"/>
          <w:color w:val="FF0000"/>
        </w:rPr>
        <w:t>Sensor probe (</w:t>
      </w:r>
      <w:proofErr w:type="spellStart"/>
      <w:r w:rsidR="00E6534F">
        <w:rPr>
          <w:rFonts w:ascii="Aptos(Body)" w:hAnsi="Aptos(Body)"/>
          <w:color w:val="FF0000"/>
        </w:rPr>
        <w:t>TerraPal</w:t>
      </w:r>
      <w:proofErr w:type="spellEnd"/>
      <w:r w:rsidR="00E6534F">
        <w:rPr>
          <w:rFonts w:ascii="Aptos(Body)" w:hAnsi="Aptos(Body)"/>
          <w:color w:val="FF0000"/>
        </w:rPr>
        <w:t xml:space="preserve">) </w:t>
      </w:r>
      <w:r w:rsidR="00A537E7">
        <w:rPr>
          <w:rFonts w:ascii="Aptos(Body)" w:hAnsi="Aptos(Body)"/>
          <w:color w:val="FF0000"/>
        </w:rPr>
        <w:t xml:space="preserve">was </w:t>
      </w:r>
      <w:r w:rsidR="00B6259C">
        <w:rPr>
          <w:rFonts w:ascii="Aptos(Body)" w:hAnsi="Aptos(Body)"/>
          <w:color w:val="FF0000"/>
        </w:rPr>
        <w:t>printed in 3D</w:t>
      </w:r>
      <w:r w:rsidR="00A537E7">
        <w:rPr>
          <w:rFonts w:ascii="Aptos(Body)" w:hAnsi="Aptos(Body)"/>
          <w:color w:val="FF0000"/>
        </w:rPr>
        <w:t xml:space="preserve">. It bears </w:t>
      </w:r>
      <w:r w:rsidR="00D4215F">
        <w:rPr>
          <w:rFonts w:ascii="Aptos(Body)" w:hAnsi="Aptos(Body)"/>
          <w:color w:val="FF0000"/>
        </w:rPr>
        <w:t>no load and se</w:t>
      </w:r>
      <w:r w:rsidR="004F2A48">
        <w:rPr>
          <w:rFonts w:ascii="Aptos(Body)" w:hAnsi="Aptos(Body)"/>
          <w:color w:val="FF0000"/>
        </w:rPr>
        <w:t>rv</w:t>
      </w:r>
      <w:r w:rsidR="00D4215F">
        <w:rPr>
          <w:rFonts w:ascii="Aptos(Body)" w:hAnsi="Aptos(Body)"/>
          <w:color w:val="FF0000"/>
        </w:rPr>
        <w:t xml:space="preserve">es only as the container </w:t>
      </w:r>
      <w:r w:rsidR="004F2A48">
        <w:rPr>
          <w:rFonts w:ascii="Aptos(Body)" w:hAnsi="Aptos(Body)"/>
          <w:color w:val="FF0000"/>
        </w:rPr>
        <w:t xml:space="preserve">for the electronics – such as </w:t>
      </w:r>
      <w:proofErr w:type="spellStart"/>
      <w:r w:rsidR="004F2A48">
        <w:rPr>
          <w:rFonts w:ascii="Aptos(Body)" w:hAnsi="Aptos(Body)"/>
          <w:color w:val="FF0000"/>
        </w:rPr>
        <w:t>Arudino</w:t>
      </w:r>
      <w:proofErr w:type="spellEnd"/>
      <w:r w:rsidR="004F2A48">
        <w:rPr>
          <w:rFonts w:ascii="Aptos(Body)" w:hAnsi="Aptos(Body)"/>
          <w:color w:val="FF0000"/>
        </w:rPr>
        <w:t xml:space="preserve"> Mega, SD card Module, wiring and the NPK and moisture sensor. </w:t>
      </w:r>
      <w:r w:rsidR="00EF5D7C">
        <w:rPr>
          <w:rFonts w:ascii="Aptos(Body)" w:hAnsi="Aptos(Body)"/>
          <w:color w:val="FF0000"/>
        </w:rPr>
        <w:t xml:space="preserve">3D printing proved to be the best as the wiring and electrical systems went through several iterations, allowing us to </w:t>
      </w:r>
      <w:r w:rsidR="008233F0">
        <w:rPr>
          <w:rFonts w:ascii="Aptos(Body)" w:hAnsi="Aptos(Body)"/>
          <w:color w:val="FF0000"/>
        </w:rPr>
        <w:t>get multiple iterations of the casing.</w:t>
      </w:r>
      <w:r w:rsidR="00180D25">
        <w:rPr>
          <w:rFonts w:ascii="Aptos(Body)" w:hAnsi="Aptos(Body)"/>
          <w:color w:val="FF0000"/>
        </w:rPr>
        <w:t xml:space="preserve"> </w:t>
      </w:r>
    </w:p>
    <w:p w14:paraId="1F3A6294" w14:textId="77777777" w:rsidR="00B6259C" w:rsidRDefault="00B6259C" w:rsidP="001154E1">
      <w:pPr>
        <w:pStyle w:val="paragraph"/>
        <w:spacing w:before="0" w:beforeAutospacing="0" w:after="0" w:afterAutospacing="0"/>
        <w:ind w:firstLine="360"/>
        <w:rPr>
          <w:rFonts w:ascii="Aptos(Body)" w:hAnsi="Aptos(Body)"/>
          <w:color w:val="FF0000"/>
        </w:rPr>
      </w:pPr>
    </w:p>
    <w:p w14:paraId="2219893C" w14:textId="59AADF79" w:rsidR="004852CC" w:rsidRDefault="004852CC" w:rsidP="00CA5F96">
      <w:pPr>
        <w:pStyle w:val="paragraph"/>
        <w:spacing w:before="0" w:beforeAutospacing="0" w:after="0" w:afterAutospacing="0"/>
        <w:ind w:firstLine="360"/>
        <w:jc w:val="center"/>
        <w:rPr>
          <w:rFonts w:ascii="Aptos(Body)" w:hAnsi="Aptos(Body)"/>
          <w:color w:val="FF0000"/>
        </w:rPr>
      </w:pPr>
      <w:r>
        <w:rPr>
          <w:noProof/>
        </w:rPr>
        <w:drawing>
          <wp:inline distT="0" distB="0" distL="0" distR="0" wp14:anchorId="06DC8EA4" wp14:editId="1F0ADE5C">
            <wp:extent cx="2262505" cy="1740388"/>
            <wp:effectExtent l="0" t="0" r="4445" b="0"/>
            <wp:docPr id="17811321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89256" cy="1760966"/>
                    </a:xfrm>
                    <a:prstGeom prst="rect">
                      <a:avLst/>
                    </a:prstGeom>
                    <a:noFill/>
                    <a:ln>
                      <a:noFill/>
                    </a:ln>
                  </pic:spPr>
                </pic:pic>
              </a:graphicData>
            </a:graphic>
          </wp:inline>
        </w:drawing>
      </w:r>
      <w:r w:rsidR="009F5D87" w:rsidRPr="009F5D87">
        <w:rPr>
          <w:rFonts w:ascii="Aptos(Body)" w:hAnsi="Aptos(Body)"/>
          <w:color w:val="FF0000"/>
        </w:rPr>
        <w:t> </w:t>
      </w:r>
      <w:r w:rsidR="009F5D87" w:rsidRPr="009F5D87">
        <w:rPr>
          <w:rFonts w:ascii="Aptos(Body)" w:hAnsi="Aptos(Body)"/>
          <w:noProof/>
          <w:color w:val="FF0000"/>
        </w:rPr>
        <w:drawing>
          <wp:inline distT="0" distB="0" distL="0" distR="0" wp14:anchorId="05A5FF11" wp14:editId="66CB445F">
            <wp:extent cx="2537696" cy="1733550"/>
            <wp:effectExtent l="0" t="0" r="0" b="0"/>
            <wp:docPr id="17512006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50447" cy="1742261"/>
                    </a:xfrm>
                    <a:prstGeom prst="rect">
                      <a:avLst/>
                    </a:prstGeom>
                    <a:noFill/>
                    <a:ln>
                      <a:noFill/>
                    </a:ln>
                  </pic:spPr>
                </pic:pic>
              </a:graphicData>
            </a:graphic>
          </wp:inline>
        </w:drawing>
      </w:r>
    </w:p>
    <w:p w14:paraId="5ACD156F" w14:textId="55E8F309" w:rsidR="001154E1" w:rsidRDefault="00D01C63" w:rsidP="009F5D87">
      <w:pPr>
        <w:pStyle w:val="paragraph"/>
        <w:spacing w:before="0" w:beforeAutospacing="0" w:after="0" w:afterAutospacing="0"/>
        <w:ind w:firstLine="360"/>
        <w:jc w:val="center"/>
        <w:rPr>
          <w:rFonts w:ascii="Aptos(Body)" w:hAnsi="Aptos(Body)"/>
          <w:color w:val="FF0000"/>
        </w:rPr>
      </w:pPr>
      <w:r w:rsidRPr="00D01C63">
        <w:rPr>
          <w:rFonts w:ascii="Aptos(Body)" w:hAnsi="Aptos(Body)"/>
          <w:noProof/>
          <w:color w:val="FF0000"/>
        </w:rPr>
        <w:drawing>
          <wp:inline distT="0" distB="0" distL="0" distR="0" wp14:anchorId="18CEA537" wp14:editId="57B75CCE">
            <wp:extent cx="1562506" cy="1889806"/>
            <wp:effectExtent l="7620" t="0" r="7620" b="7620"/>
            <wp:docPr id="720379649" name="Picture 10" descr="A person holding a black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person holding a black device&#10;&#10;AI-generated content may be incorrect."/>
                    <pic:cNvPicPr>
                      <a:picLocks noChangeAspect="1" noChangeArrowheads="1"/>
                    </pic:cNvPicPr>
                  </pic:nvPicPr>
                  <pic:blipFill rotWithShape="1">
                    <a:blip r:embed="rId41">
                      <a:extLst>
                        <a:ext uri="{28A0092B-C50C-407E-A947-70E740481C1C}">
                          <a14:useLocalDpi xmlns:a14="http://schemas.microsoft.com/office/drawing/2010/main" val="0"/>
                        </a:ext>
                      </a:extLst>
                    </a:blip>
                    <a:srcRect l="31416" r="25881" b="31115"/>
                    <a:stretch/>
                  </pic:blipFill>
                  <pic:spPr bwMode="auto">
                    <a:xfrm rot="5400000">
                      <a:off x="0" y="0"/>
                      <a:ext cx="1584792" cy="1916760"/>
                    </a:xfrm>
                    <a:prstGeom prst="rect">
                      <a:avLst/>
                    </a:prstGeom>
                    <a:noFill/>
                    <a:ln>
                      <a:noFill/>
                    </a:ln>
                    <a:extLst>
                      <a:ext uri="{53640926-AAD7-44D8-BBD7-CCE9431645EC}">
                        <a14:shadowObscured xmlns:a14="http://schemas.microsoft.com/office/drawing/2010/main"/>
                      </a:ext>
                    </a:extLst>
                  </pic:spPr>
                </pic:pic>
              </a:graphicData>
            </a:graphic>
          </wp:inline>
        </w:drawing>
      </w:r>
    </w:p>
    <w:p w14:paraId="042CC4E6" w14:textId="77777777" w:rsidR="009F5D87" w:rsidRDefault="009F5D87" w:rsidP="009F5D87">
      <w:pPr>
        <w:pStyle w:val="paragraph"/>
        <w:spacing w:before="0" w:beforeAutospacing="0" w:after="0" w:afterAutospacing="0"/>
        <w:ind w:firstLine="360"/>
        <w:jc w:val="center"/>
        <w:rPr>
          <w:rFonts w:ascii="Aptos(Body)" w:hAnsi="Aptos(Body)"/>
          <w:color w:val="FF0000"/>
        </w:rPr>
      </w:pPr>
    </w:p>
    <w:p w14:paraId="1162404C" w14:textId="188D5677" w:rsidR="004852CC" w:rsidRDefault="009F5D87" w:rsidP="006E5B39">
      <w:pPr>
        <w:pStyle w:val="paragraph"/>
        <w:spacing w:before="0" w:beforeAutospacing="0" w:after="0" w:afterAutospacing="0"/>
        <w:jc w:val="center"/>
        <w:rPr>
          <w:rFonts w:asciiTheme="minorHAnsi" w:hAnsiTheme="minorHAnsi"/>
          <w:b/>
          <w:color w:val="FF0000"/>
        </w:rPr>
      </w:pPr>
      <w:r w:rsidRPr="00600FC7">
        <w:rPr>
          <w:rFonts w:asciiTheme="minorHAnsi" w:hAnsiTheme="minorHAnsi"/>
          <w:b/>
          <w:color w:val="FF0000"/>
        </w:rPr>
        <w:t xml:space="preserve">Figure </w:t>
      </w:r>
      <w:r w:rsidR="006E5B39" w:rsidRPr="00600FC7">
        <w:rPr>
          <w:rFonts w:asciiTheme="minorHAnsi" w:hAnsiTheme="minorHAnsi"/>
          <w:b/>
          <w:bCs/>
          <w:color w:val="FF0000"/>
        </w:rPr>
        <w:t>1</w:t>
      </w:r>
      <w:r w:rsidR="006E5B39">
        <w:rPr>
          <w:rFonts w:asciiTheme="minorHAnsi" w:hAnsiTheme="minorHAnsi"/>
          <w:b/>
          <w:bCs/>
          <w:color w:val="FF0000"/>
        </w:rPr>
        <w:t>2</w:t>
      </w:r>
      <w:r w:rsidR="006E5B39" w:rsidRPr="00600FC7">
        <w:rPr>
          <w:rFonts w:asciiTheme="minorHAnsi" w:hAnsiTheme="minorHAnsi"/>
          <w:b/>
          <w:bCs/>
          <w:color w:val="FF0000"/>
        </w:rPr>
        <w:t xml:space="preserve">: </w:t>
      </w:r>
      <w:r w:rsidR="006E5B39">
        <w:rPr>
          <w:rFonts w:asciiTheme="minorHAnsi" w:hAnsiTheme="minorHAnsi"/>
          <w:b/>
          <w:bCs/>
          <w:color w:val="FF0000"/>
        </w:rPr>
        <w:t>CAD vs. Manufactured</w:t>
      </w:r>
      <w:r>
        <w:rPr>
          <w:rFonts w:asciiTheme="minorHAnsi" w:hAnsiTheme="minorHAnsi"/>
          <w:b/>
          <w:color w:val="FF0000"/>
        </w:rPr>
        <w:t xml:space="preserve"> </w:t>
      </w:r>
      <w:r w:rsidR="00584D57">
        <w:rPr>
          <w:rFonts w:asciiTheme="minorHAnsi" w:hAnsiTheme="minorHAnsi"/>
          <w:b/>
          <w:color w:val="FF0000"/>
        </w:rPr>
        <w:t>Sensor</w:t>
      </w:r>
      <w:r w:rsidR="00F57EC3">
        <w:rPr>
          <w:rFonts w:asciiTheme="minorHAnsi" w:hAnsiTheme="minorHAnsi"/>
          <w:b/>
          <w:color w:val="FF0000"/>
        </w:rPr>
        <w:t xml:space="preserve"> Probe</w:t>
      </w:r>
      <w:r w:rsidR="00584D57">
        <w:rPr>
          <w:rFonts w:asciiTheme="minorHAnsi" w:hAnsiTheme="minorHAnsi"/>
          <w:b/>
          <w:color w:val="FF0000"/>
        </w:rPr>
        <w:t xml:space="preserve"> </w:t>
      </w:r>
      <w:r w:rsidR="006E5B39">
        <w:rPr>
          <w:rFonts w:asciiTheme="minorHAnsi" w:hAnsiTheme="minorHAnsi"/>
          <w:b/>
          <w:bCs/>
          <w:color w:val="FF0000"/>
        </w:rPr>
        <w:t xml:space="preserve">Casing </w:t>
      </w:r>
    </w:p>
    <w:p w14:paraId="6FB849E3" w14:textId="77777777" w:rsidR="006E5B39" w:rsidRDefault="006E5B39" w:rsidP="006E5B39">
      <w:pPr>
        <w:pStyle w:val="paragraph"/>
        <w:spacing w:before="0" w:beforeAutospacing="0" w:after="0" w:afterAutospacing="0"/>
        <w:jc w:val="center"/>
        <w:rPr>
          <w:rFonts w:ascii="Aptos(Body)" w:hAnsi="Aptos(Body)"/>
          <w:color w:val="FF0000"/>
        </w:rPr>
      </w:pPr>
    </w:p>
    <w:p w14:paraId="6BD5858F" w14:textId="3897EE81" w:rsidR="00166100" w:rsidRDefault="00166100" w:rsidP="00D97B15">
      <w:pPr>
        <w:pStyle w:val="paragraph"/>
        <w:spacing w:before="0" w:beforeAutospacing="0" w:after="0" w:afterAutospacing="0"/>
        <w:ind w:firstLine="360"/>
        <w:jc w:val="both"/>
        <w:rPr>
          <w:rFonts w:ascii="Aptos(Body)" w:hAnsi="Aptos(Body)"/>
          <w:color w:val="FF0000"/>
        </w:rPr>
      </w:pPr>
      <w:r>
        <w:rPr>
          <w:rFonts w:ascii="Aptos(Body)" w:hAnsi="Aptos(Body)"/>
          <w:color w:val="FF0000"/>
        </w:rPr>
        <w:t xml:space="preserve">The </w:t>
      </w:r>
      <w:r w:rsidR="0001072C">
        <w:rPr>
          <w:rFonts w:ascii="Aptos(Body)" w:hAnsi="Aptos(Body)"/>
          <w:color w:val="FF0000"/>
        </w:rPr>
        <w:t>s</w:t>
      </w:r>
      <w:r w:rsidR="00180D25">
        <w:rPr>
          <w:rFonts w:ascii="Aptos(Body)" w:hAnsi="Aptos(Body)"/>
          <w:color w:val="FF0000"/>
        </w:rPr>
        <w:t xml:space="preserve">hell guide </w:t>
      </w:r>
      <w:r w:rsidR="009F5D87">
        <w:rPr>
          <w:rFonts w:ascii="Aptos(Body)" w:hAnsi="Aptos(Body)"/>
          <w:color w:val="FF0000"/>
        </w:rPr>
        <w:t xml:space="preserve">was </w:t>
      </w:r>
      <w:r w:rsidR="00321255">
        <w:rPr>
          <w:rFonts w:ascii="Aptos(Body)" w:hAnsi="Aptos(Body)"/>
          <w:color w:val="FF0000"/>
        </w:rPr>
        <w:t xml:space="preserve">also 3D printed. </w:t>
      </w:r>
      <w:r w:rsidR="00D523B7">
        <w:rPr>
          <w:rFonts w:ascii="Aptos(Body)" w:hAnsi="Aptos(Body)"/>
          <w:color w:val="FF0000"/>
        </w:rPr>
        <w:t xml:space="preserve">This was </w:t>
      </w:r>
      <w:r w:rsidR="00AA0ADA">
        <w:rPr>
          <w:rFonts w:ascii="Aptos(Body)" w:hAnsi="Aptos(Body)"/>
          <w:color w:val="FF0000"/>
        </w:rPr>
        <w:t>since</w:t>
      </w:r>
      <w:r w:rsidR="00D523B7">
        <w:rPr>
          <w:rFonts w:ascii="Aptos(Body)" w:hAnsi="Aptos(Body)"/>
          <w:color w:val="FF0000"/>
        </w:rPr>
        <w:t xml:space="preserve"> the geometry </w:t>
      </w:r>
      <w:r w:rsidR="008857C9">
        <w:rPr>
          <w:rFonts w:ascii="Aptos(Body)" w:hAnsi="Aptos(Body)"/>
          <w:color w:val="FF0000"/>
        </w:rPr>
        <w:t>was complicated and there was no way to manufacture</w:t>
      </w:r>
      <w:r w:rsidR="003A27D0">
        <w:rPr>
          <w:rFonts w:ascii="Aptos(Body)" w:hAnsi="Aptos(Body)"/>
          <w:color w:val="FF0000"/>
        </w:rPr>
        <w:t xml:space="preserve"> such </w:t>
      </w:r>
      <w:r w:rsidR="263FD619" w:rsidRPr="2A5D0FC5">
        <w:rPr>
          <w:rFonts w:ascii="Aptos(Body)" w:hAnsi="Aptos(Body)"/>
          <w:color w:val="FF0000"/>
        </w:rPr>
        <w:t>shapes</w:t>
      </w:r>
      <w:r w:rsidR="003A27D0" w:rsidRPr="2A5D0FC5">
        <w:rPr>
          <w:rFonts w:ascii="Aptos(Body)" w:hAnsi="Aptos(Body)"/>
          <w:color w:val="FF0000"/>
        </w:rPr>
        <w:t>.</w:t>
      </w:r>
      <w:r w:rsidR="003A27D0">
        <w:rPr>
          <w:rFonts w:ascii="Aptos(Body)" w:hAnsi="Aptos(Body)"/>
          <w:color w:val="FF0000"/>
        </w:rPr>
        <w:t xml:space="preserve"> Additionally, the </w:t>
      </w:r>
      <w:r w:rsidR="006927C0">
        <w:rPr>
          <w:rFonts w:ascii="Aptos(Body)" w:hAnsi="Aptos(Body)"/>
          <w:color w:val="FF0000"/>
        </w:rPr>
        <w:t xml:space="preserve">guide only served as a </w:t>
      </w:r>
      <w:r w:rsidR="003D20BC">
        <w:rPr>
          <w:rFonts w:ascii="Aptos(Body)" w:hAnsi="Aptos(Body)"/>
          <w:color w:val="FF0000"/>
        </w:rPr>
        <w:t xml:space="preserve">supporting tool to ensure that the payload and shell go down straight – hence do not bear much load. </w:t>
      </w:r>
      <w:r w:rsidR="00086D2F">
        <w:rPr>
          <w:rFonts w:ascii="Aptos(Body)" w:hAnsi="Aptos(Body)"/>
          <w:color w:val="FF0000"/>
        </w:rPr>
        <w:t xml:space="preserve">Black 3D printed PLA, </w:t>
      </w:r>
      <w:r w:rsidR="00AA0ADA">
        <w:rPr>
          <w:rFonts w:ascii="Aptos(Body)" w:hAnsi="Aptos(Body)"/>
          <w:color w:val="FF0000"/>
        </w:rPr>
        <w:t>hence,</w:t>
      </w:r>
      <w:r w:rsidR="00086D2F">
        <w:rPr>
          <w:rFonts w:ascii="Aptos(Body)" w:hAnsi="Aptos(Body)"/>
          <w:color w:val="FF0000"/>
        </w:rPr>
        <w:t xml:space="preserve"> would </w:t>
      </w:r>
      <w:r w:rsidR="00F25CFE">
        <w:rPr>
          <w:rFonts w:ascii="Aptos(Body)" w:hAnsi="Aptos(Body)"/>
          <w:color w:val="FF0000"/>
        </w:rPr>
        <w:t>be an appropriate choice. Additionally</w:t>
      </w:r>
      <w:r w:rsidR="00BD302A">
        <w:rPr>
          <w:rFonts w:ascii="Aptos(Body)" w:hAnsi="Aptos(Body)"/>
          <w:color w:val="FF0000"/>
        </w:rPr>
        <w:t>, the 3D printing allowed us to run multiple iterations to get a better fit</w:t>
      </w:r>
      <w:r w:rsidR="007B463F">
        <w:rPr>
          <w:rFonts w:ascii="Aptos(Body)" w:hAnsi="Aptos(Body)"/>
          <w:color w:val="FF0000"/>
        </w:rPr>
        <w:t xml:space="preserve"> on the racks. </w:t>
      </w:r>
      <w:r w:rsidR="00675360">
        <w:rPr>
          <w:rFonts w:ascii="Aptos(Body)" w:hAnsi="Aptos(Body)"/>
          <w:color w:val="FF0000"/>
        </w:rPr>
        <w:t xml:space="preserve">However, eventually the final design didn’t end up using the shell guide as they often </w:t>
      </w:r>
      <w:r w:rsidR="009434F7">
        <w:rPr>
          <w:rFonts w:ascii="Aptos(Body)" w:hAnsi="Aptos(Body)"/>
          <w:color w:val="FF0000"/>
        </w:rPr>
        <w:t>caused</w:t>
      </w:r>
      <w:r w:rsidR="00675360">
        <w:rPr>
          <w:rFonts w:ascii="Aptos(Body)" w:hAnsi="Aptos(Body)"/>
          <w:color w:val="FF0000"/>
        </w:rPr>
        <w:t xml:space="preserve"> the racks and the gear to </w:t>
      </w:r>
      <w:proofErr w:type="spellStart"/>
      <w:r w:rsidR="00675360">
        <w:rPr>
          <w:rFonts w:ascii="Aptos(Body)" w:hAnsi="Aptos(Body)"/>
          <w:color w:val="FF0000"/>
        </w:rPr>
        <w:t>unmesh</w:t>
      </w:r>
      <w:proofErr w:type="spellEnd"/>
      <w:r w:rsidR="00675360">
        <w:rPr>
          <w:rFonts w:ascii="Aptos(Body)" w:hAnsi="Aptos(Body)"/>
          <w:color w:val="FF0000"/>
        </w:rPr>
        <w:t xml:space="preserve"> due to </w:t>
      </w:r>
      <w:r w:rsidR="00180F0F">
        <w:rPr>
          <w:rFonts w:ascii="Aptos(Body)" w:hAnsi="Aptos(Body)"/>
          <w:color w:val="FF0000"/>
        </w:rPr>
        <w:t>slight</w:t>
      </w:r>
      <w:r w:rsidR="00675360">
        <w:rPr>
          <w:rFonts w:ascii="Aptos(Body)" w:hAnsi="Aptos(Body)"/>
          <w:color w:val="FF0000"/>
        </w:rPr>
        <w:t xml:space="preserve"> vibrations/interferences</w:t>
      </w:r>
      <w:r w:rsidR="000A3C59">
        <w:rPr>
          <w:rFonts w:ascii="Aptos(Body)" w:hAnsi="Aptos(Body)"/>
          <w:color w:val="FF0000"/>
        </w:rPr>
        <w:t>.</w:t>
      </w:r>
    </w:p>
    <w:p w14:paraId="1D34DD37" w14:textId="77777777" w:rsidR="00675360" w:rsidRDefault="00675360" w:rsidP="00D97B15">
      <w:pPr>
        <w:pStyle w:val="paragraph"/>
        <w:spacing w:before="0" w:beforeAutospacing="0" w:after="0" w:afterAutospacing="0"/>
        <w:jc w:val="both"/>
        <w:rPr>
          <w:rFonts w:ascii="Aptos(Body)" w:hAnsi="Aptos(Body)"/>
          <w:color w:val="FF0000"/>
        </w:rPr>
      </w:pPr>
    </w:p>
    <w:p w14:paraId="6943C87B" w14:textId="4ADC7F15" w:rsidR="00675360" w:rsidRDefault="00675360" w:rsidP="00D97B15">
      <w:pPr>
        <w:pStyle w:val="paragraph"/>
        <w:spacing w:before="0" w:beforeAutospacing="0" w:after="0" w:afterAutospacing="0"/>
        <w:ind w:firstLine="360"/>
        <w:jc w:val="both"/>
        <w:rPr>
          <w:rFonts w:ascii="Aptos(Body)" w:hAnsi="Aptos(Body)"/>
          <w:color w:val="FF0000"/>
        </w:rPr>
      </w:pPr>
      <w:r>
        <w:rPr>
          <w:rFonts w:ascii="Aptos(Body)" w:hAnsi="Aptos(Body)"/>
          <w:color w:val="FF0000"/>
        </w:rPr>
        <w:t xml:space="preserve">The brush </w:t>
      </w:r>
      <w:r w:rsidR="0096763E">
        <w:rPr>
          <w:rFonts w:ascii="Aptos(Body)" w:hAnsi="Aptos(Body)"/>
          <w:color w:val="FF0000"/>
        </w:rPr>
        <w:t xml:space="preserve">and the battery </w:t>
      </w:r>
      <w:r>
        <w:rPr>
          <w:rFonts w:ascii="Aptos(Body)" w:hAnsi="Aptos(Body)"/>
          <w:color w:val="FF0000"/>
        </w:rPr>
        <w:t>mounts were 3D printed. They were small and non-load bearing components</w:t>
      </w:r>
      <w:r w:rsidR="0096763E">
        <w:rPr>
          <w:rFonts w:ascii="Aptos(Body)" w:hAnsi="Aptos(Body)"/>
          <w:color w:val="FF0000"/>
        </w:rPr>
        <w:t xml:space="preserve"> and had complex geometries – as we tried to minimize the space on the base plate taken by them while making them </w:t>
      </w:r>
      <w:r w:rsidR="00B46024">
        <w:rPr>
          <w:rFonts w:ascii="Aptos(Body)" w:hAnsi="Aptos(Body)"/>
          <w:color w:val="FF0000"/>
        </w:rPr>
        <w:t>accessible</w:t>
      </w:r>
      <w:r w:rsidR="0096763E">
        <w:rPr>
          <w:rFonts w:ascii="Aptos(Body)" w:hAnsi="Aptos(Body)"/>
          <w:color w:val="FF0000"/>
        </w:rPr>
        <w:t xml:space="preserve"> during the testing phase.</w:t>
      </w:r>
    </w:p>
    <w:p w14:paraId="7B9C642B" w14:textId="77777777" w:rsidR="009C6D94" w:rsidRDefault="009C6D94" w:rsidP="001154E1">
      <w:pPr>
        <w:pStyle w:val="paragraph"/>
        <w:spacing w:before="0" w:beforeAutospacing="0" w:after="0" w:afterAutospacing="0"/>
        <w:ind w:firstLine="360"/>
        <w:rPr>
          <w:rFonts w:ascii="Aptos(Body)" w:hAnsi="Aptos(Body)"/>
          <w:color w:val="FF0000"/>
        </w:rPr>
      </w:pPr>
    </w:p>
    <w:p w14:paraId="6AFD25CA" w14:textId="44E23350" w:rsidR="00FF3407" w:rsidRPr="00FF3407" w:rsidRDefault="00783A66" w:rsidP="00FF3407">
      <w:pPr>
        <w:pStyle w:val="paragraph"/>
        <w:spacing w:before="0" w:beforeAutospacing="0" w:after="0" w:afterAutospacing="0"/>
        <w:ind w:firstLine="360"/>
        <w:rPr>
          <w:rFonts w:asciiTheme="minorHAnsi" w:hAnsiTheme="minorHAnsi"/>
          <w:b/>
          <w:color w:val="FF0000"/>
        </w:rPr>
      </w:pPr>
      <w:r>
        <w:rPr>
          <w:noProof/>
        </w:rPr>
        <w:drawing>
          <wp:anchor distT="0" distB="0" distL="114300" distR="114300" simplePos="0" relativeHeight="251664407" behindDoc="0" locked="0" layoutInCell="1" allowOverlap="1" wp14:anchorId="5524E81E" wp14:editId="26C02828">
            <wp:simplePos x="0" y="0"/>
            <wp:positionH relativeFrom="column">
              <wp:posOffset>228600</wp:posOffset>
            </wp:positionH>
            <wp:positionV relativeFrom="paragraph">
              <wp:posOffset>0</wp:posOffset>
            </wp:positionV>
            <wp:extent cx="3406775" cy="2785110"/>
            <wp:effectExtent l="0" t="0" r="0" b="0"/>
            <wp:wrapSquare wrapText="bothSides"/>
            <wp:docPr id="144206021" name="Picture 14420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06775" cy="2785110"/>
                    </a:xfrm>
                    <a:prstGeom prst="rect">
                      <a:avLst/>
                    </a:prstGeom>
                  </pic:spPr>
                </pic:pic>
              </a:graphicData>
            </a:graphic>
            <wp14:sizeRelH relativeFrom="page">
              <wp14:pctWidth>0</wp14:pctWidth>
            </wp14:sizeRelH>
            <wp14:sizeRelV relativeFrom="page">
              <wp14:pctHeight>0</wp14:pctHeight>
            </wp14:sizeRelV>
          </wp:anchor>
        </w:drawing>
      </w:r>
      <w:r w:rsidR="00FF3407">
        <w:rPr>
          <w:rFonts w:ascii="Aptos(Body)" w:hAnsi="Aptos(Body)"/>
          <w:noProof/>
          <w:color w:val="FF0000"/>
        </w:rPr>
        <w:drawing>
          <wp:anchor distT="0" distB="0" distL="114300" distR="114300" simplePos="0" relativeHeight="251658261" behindDoc="0" locked="0" layoutInCell="1" allowOverlap="1" wp14:anchorId="4A5FC663" wp14:editId="267394C9">
            <wp:simplePos x="0" y="0"/>
            <wp:positionH relativeFrom="column">
              <wp:posOffset>3755299</wp:posOffset>
            </wp:positionH>
            <wp:positionV relativeFrom="paragraph">
              <wp:posOffset>544</wp:posOffset>
            </wp:positionV>
            <wp:extent cx="2100580" cy="2801620"/>
            <wp:effectExtent l="0" t="0" r="0" b="5080"/>
            <wp:wrapTopAndBottom/>
            <wp:docPr id="8550203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20356" name="Picture 85502035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00580" cy="2801620"/>
                    </a:xfrm>
                    <a:prstGeom prst="rect">
                      <a:avLst/>
                    </a:prstGeom>
                  </pic:spPr>
                </pic:pic>
              </a:graphicData>
            </a:graphic>
            <wp14:sizeRelH relativeFrom="page">
              <wp14:pctWidth>0</wp14:pctWidth>
            </wp14:sizeRelH>
            <wp14:sizeRelV relativeFrom="page">
              <wp14:pctHeight>0</wp14:pctHeight>
            </wp14:sizeRelV>
          </wp:anchor>
        </w:drawing>
      </w:r>
    </w:p>
    <w:p w14:paraId="2AB52414" w14:textId="1DAAFA9E" w:rsidR="006E5B39" w:rsidRPr="00600FC7" w:rsidRDefault="006E5B39" w:rsidP="006E5B39">
      <w:pPr>
        <w:pStyle w:val="paragraph"/>
        <w:spacing w:before="0" w:beforeAutospacing="0" w:after="0" w:afterAutospacing="0"/>
        <w:jc w:val="center"/>
        <w:rPr>
          <w:rFonts w:asciiTheme="minorHAnsi" w:hAnsiTheme="minorHAnsi"/>
          <w:b/>
          <w:bCs/>
          <w:color w:val="FF0000"/>
        </w:rPr>
      </w:pPr>
      <w:r w:rsidRPr="00600FC7">
        <w:rPr>
          <w:rFonts w:asciiTheme="minorHAnsi" w:hAnsiTheme="minorHAnsi"/>
          <w:b/>
          <w:bCs/>
          <w:color w:val="FF0000"/>
        </w:rPr>
        <w:t>Figure 1</w:t>
      </w:r>
      <w:r w:rsidR="00DD1C06">
        <w:rPr>
          <w:rFonts w:asciiTheme="minorHAnsi" w:hAnsiTheme="minorHAnsi"/>
          <w:b/>
          <w:bCs/>
          <w:color w:val="FF0000"/>
        </w:rPr>
        <w:t>3</w:t>
      </w:r>
      <w:r w:rsidRPr="00600FC7">
        <w:rPr>
          <w:rFonts w:asciiTheme="minorHAnsi" w:hAnsiTheme="minorHAnsi"/>
          <w:b/>
          <w:bCs/>
          <w:color w:val="FF0000"/>
        </w:rPr>
        <w:t xml:space="preserve">: CAD vs. </w:t>
      </w:r>
      <w:r w:rsidR="3C4974E3" w:rsidRPr="44ED5588">
        <w:rPr>
          <w:rFonts w:asciiTheme="minorHAnsi" w:hAnsiTheme="minorHAnsi"/>
          <w:b/>
          <w:bCs/>
          <w:color w:val="FF0000"/>
        </w:rPr>
        <w:t>Manufactured</w:t>
      </w:r>
      <w:r w:rsidRPr="00600FC7">
        <w:rPr>
          <w:rFonts w:asciiTheme="minorHAnsi" w:hAnsiTheme="minorHAnsi"/>
          <w:b/>
          <w:bCs/>
          <w:color w:val="FF0000"/>
        </w:rPr>
        <w:t xml:space="preserve"> </w:t>
      </w:r>
      <w:r w:rsidR="00793D94">
        <w:rPr>
          <w:rFonts w:asciiTheme="minorHAnsi" w:hAnsiTheme="minorHAnsi"/>
          <w:b/>
          <w:bCs/>
          <w:color w:val="FF0000"/>
        </w:rPr>
        <w:t xml:space="preserve">Battery </w:t>
      </w:r>
      <w:r w:rsidR="001C16B7">
        <w:rPr>
          <w:rFonts w:asciiTheme="minorHAnsi" w:hAnsiTheme="minorHAnsi"/>
          <w:b/>
          <w:bCs/>
          <w:color w:val="FF0000"/>
        </w:rPr>
        <w:t>Mount</w:t>
      </w:r>
    </w:p>
    <w:p w14:paraId="1F195A97" w14:textId="77777777" w:rsidR="006E5B39" w:rsidRDefault="006E5B39" w:rsidP="001154E1">
      <w:pPr>
        <w:pStyle w:val="paragraph"/>
        <w:spacing w:before="0" w:beforeAutospacing="0" w:after="0" w:afterAutospacing="0"/>
        <w:ind w:firstLine="360"/>
        <w:rPr>
          <w:rFonts w:ascii="Aptos(Body)" w:hAnsi="Aptos(Body)"/>
          <w:color w:val="FF0000"/>
        </w:rPr>
      </w:pPr>
    </w:p>
    <w:p w14:paraId="48EAA0FC" w14:textId="5A45D4A7" w:rsidR="00AA0ADA" w:rsidRPr="009F151F" w:rsidRDefault="00906455" w:rsidP="0051688A">
      <w:pPr>
        <w:pStyle w:val="paragraph"/>
        <w:numPr>
          <w:ilvl w:val="1"/>
          <w:numId w:val="26"/>
        </w:numPr>
        <w:spacing w:before="0" w:beforeAutospacing="0" w:after="0" w:afterAutospacing="0"/>
        <w:rPr>
          <w:rFonts w:ascii="Aptos" w:hAnsi="Aptos"/>
          <w:b/>
          <w:sz w:val="28"/>
          <w:szCs w:val="28"/>
        </w:rPr>
      </w:pPr>
      <w:r w:rsidRPr="009F151F">
        <w:rPr>
          <w:rFonts w:ascii="Aptos" w:hAnsi="Aptos"/>
          <w:b/>
          <w:sz w:val="28"/>
          <w:szCs w:val="28"/>
        </w:rPr>
        <w:t>Electronics – Motors</w:t>
      </w:r>
    </w:p>
    <w:p w14:paraId="785B3ACA" w14:textId="77777777" w:rsidR="00906455" w:rsidRDefault="00906455" w:rsidP="00906455">
      <w:pPr>
        <w:pStyle w:val="paragraph"/>
        <w:spacing w:before="0" w:beforeAutospacing="0" w:after="0" w:afterAutospacing="0"/>
        <w:rPr>
          <w:rFonts w:ascii="Aptos" w:hAnsi="Aptos"/>
          <w:b/>
          <w:color w:val="FF0000"/>
          <w:sz w:val="28"/>
          <w:szCs w:val="28"/>
        </w:rPr>
      </w:pPr>
    </w:p>
    <w:p w14:paraId="6711216F" w14:textId="14051B75" w:rsidR="00906455" w:rsidRDefault="00DC0DCD" w:rsidP="00D97B15">
      <w:pPr>
        <w:pStyle w:val="paragraph"/>
        <w:spacing w:before="0" w:beforeAutospacing="0" w:after="0" w:afterAutospacing="0"/>
        <w:jc w:val="both"/>
        <w:rPr>
          <w:rFonts w:ascii="Aptos" w:hAnsi="Aptos"/>
          <w:bCs/>
          <w:color w:val="FF0000"/>
        </w:rPr>
      </w:pPr>
      <w:r w:rsidRPr="00DC0DCD">
        <w:rPr>
          <w:rFonts w:ascii="Aptos" w:hAnsi="Aptos"/>
          <w:bCs/>
          <w:color w:val="FF0000"/>
        </w:rPr>
        <w:t>The Motor Con</w:t>
      </w:r>
      <w:r>
        <w:rPr>
          <w:rFonts w:ascii="Aptos" w:hAnsi="Aptos"/>
          <w:bCs/>
          <w:color w:val="FF0000"/>
        </w:rPr>
        <w:t xml:space="preserve">trol Box serves as the key electrical components responsible for driving the rack </w:t>
      </w:r>
      <w:r w:rsidR="00962AA8">
        <w:rPr>
          <w:rFonts w:ascii="Aptos" w:hAnsi="Aptos"/>
          <w:bCs/>
          <w:color w:val="FF0000"/>
        </w:rPr>
        <w:t>and</w:t>
      </w:r>
      <w:r>
        <w:rPr>
          <w:rFonts w:ascii="Aptos" w:hAnsi="Aptos"/>
          <w:bCs/>
          <w:color w:val="FF0000"/>
        </w:rPr>
        <w:t xml:space="preserve"> pinion system, providing adequate force to burrow through the soil.</w:t>
      </w:r>
      <w:r w:rsidR="000B61CB">
        <w:rPr>
          <w:rFonts w:ascii="Aptos" w:hAnsi="Aptos"/>
          <w:bCs/>
          <w:color w:val="FF0000"/>
        </w:rPr>
        <w:t xml:space="preserve"> </w:t>
      </w:r>
      <w:r w:rsidR="00C95F0D">
        <w:rPr>
          <w:rFonts w:ascii="Aptos" w:hAnsi="Aptos"/>
          <w:bCs/>
          <w:color w:val="FF0000"/>
        </w:rPr>
        <w:t>The system was made of two 12V</w:t>
      </w:r>
      <w:r w:rsidR="00B94C63">
        <w:rPr>
          <w:rFonts w:ascii="Aptos" w:hAnsi="Aptos"/>
          <w:bCs/>
          <w:color w:val="FF0000"/>
        </w:rPr>
        <w:t>, 30RPM</w:t>
      </w:r>
      <w:r w:rsidR="00C95F0D">
        <w:rPr>
          <w:rFonts w:ascii="Aptos" w:hAnsi="Aptos"/>
          <w:bCs/>
          <w:color w:val="FF0000"/>
        </w:rPr>
        <w:t xml:space="preserve"> DC gear motors </w:t>
      </w:r>
      <w:r w:rsidR="00C16D9E">
        <w:rPr>
          <w:rFonts w:ascii="Aptos" w:hAnsi="Aptos"/>
          <w:bCs/>
          <w:color w:val="FF0000"/>
        </w:rPr>
        <w:t xml:space="preserve">based on mechanical analyses performed which showed that we required 35W power and 30RPM motor speed. The motors are controlled by a L298N Dual H-Bridge motor driver, programmed through an Arduino Uno </w:t>
      </w:r>
      <w:r w:rsidR="008519DE">
        <w:rPr>
          <w:rFonts w:ascii="Aptos" w:hAnsi="Aptos"/>
          <w:bCs/>
          <w:color w:val="FF0000"/>
        </w:rPr>
        <w:t>microcontroller</w:t>
      </w:r>
      <w:r w:rsidR="00C16D9E">
        <w:rPr>
          <w:rFonts w:ascii="Aptos" w:hAnsi="Aptos"/>
          <w:bCs/>
          <w:color w:val="FF0000"/>
        </w:rPr>
        <w:t xml:space="preserve"> and powered by a 12V rechargeable battery. </w:t>
      </w:r>
      <w:r w:rsidR="00962AA8">
        <w:rPr>
          <w:rFonts w:ascii="Aptos" w:hAnsi="Aptos"/>
          <w:bCs/>
          <w:color w:val="FF0000"/>
        </w:rPr>
        <w:t xml:space="preserve">To enhance safety and usability, a switch was added </w:t>
      </w:r>
      <w:r w:rsidR="00C5570B">
        <w:rPr>
          <w:rFonts w:ascii="Aptos" w:hAnsi="Aptos"/>
          <w:bCs/>
          <w:color w:val="FF0000"/>
        </w:rPr>
        <w:t xml:space="preserve">to function as an e-stop (start/stop functionality) </w:t>
      </w:r>
      <w:r w:rsidR="00CB6238">
        <w:rPr>
          <w:rFonts w:ascii="Aptos" w:hAnsi="Aptos"/>
          <w:bCs/>
          <w:color w:val="FF0000"/>
        </w:rPr>
        <w:t xml:space="preserve">and a limit switch </w:t>
      </w:r>
      <w:r w:rsidR="002D05D9">
        <w:rPr>
          <w:rFonts w:ascii="Aptos" w:hAnsi="Aptos"/>
          <w:bCs/>
          <w:color w:val="FF0000"/>
        </w:rPr>
        <w:t>changed the motor directi</w:t>
      </w:r>
      <w:r w:rsidR="00EC5842">
        <w:rPr>
          <w:rFonts w:ascii="Aptos" w:hAnsi="Aptos"/>
          <w:bCs/>
          <w:color w:val="FF0000"/>
        </w:rPr>
        <w:t>on to prevent over-travel once the maximum payload height was reached</w:t>
      </w:r>
      <w:r w:rsidR="00EF7E3B">
        <w:rPr>
          <w:rFonts w:ascii="Aptos" w:hAnsi="Aptos"/>
          <w:bCs/>
          <w:color w:val="FF0000"/>
        </w:rPr>
        <w:t xml:space="preserve"> (Appendix A.3 – CAD Designs contain an electronics diagram)</w:t>
      </w:r>
      <w:r w:rsidR="00EC5842">
        <w:rPr>
          <w:rFonts w:ascii="Aptos" w:hAnsi="Aptos"/>
          <w:bCs/>
          <w:color w:val="FF0000"/>
        </w:rPr>
        <w:t>.</w:t>
      </w:r>
    </w:p>
    <w:p w14:paraId="17DD82F3" w14:textId="77777777" w:rsidR="00EF7E3B" w:rsidRDefault="00EF7E3B" w:rsidP="00D97B15">
      <w:pPr>
        <w:pStyle w:val="paragraph"/>
        <w:spacing w:before="0" w:beforeAutospacing="0" w:after="0" w:afterAutospacing="0"/>
        <w:jc w:val="both"/>
        <w:rPr>
          <w:rFonts w:ascii="Aptos" w:hAnsi="Aptos"/>
          <w:bCs/>
          <w:color w:val="FF0000"/>
        </w:rPr>
      </w:pPr>
    </w:p>
    <w:p w14:paraId="4613951F" w14:textId="19DDA28D" w:rsidR="000D513A" w:rsidRDefault="000D513A" w:rsidP="00D97B15">
      <w:pPr>
        <w:pStyle w:val="paragraph"/>
        <w:spacing w:before="0" w:beforeAutospacing="0" w:after="0" w:afterAutospacing="0"/>
        <w:jc w:val="both"/>
        <w:rPr>
          <w:rFonts w:ascii="Aptos" w:hAnsi="Aptos"/>
          <w:bCs/>
          <w:color w:val="FF0000"/>
        </w:rPr>
      </w:pPr>
      <w:r w:rsidRPr="000D513A">
        <w:rPr>
          <w:rFonts w:ascii="Aptos" w:hAnsi="Aptos"/>
          <w:bCs/>
          <w:color w:val="FF0000"/>
        </w:rPr>
        <w:t xml:space="preserve">To manufacture the motor control box, we assembled the Arduino, L298N motor drivers, and motors onto </w:t>
      </w:r>
      <w:r>
        <w:rPr>
          <w:rFonts w:ascii="Aptos" w:hAnsi="Aptos"/>
          <w:bCs/>
          <w:color w:val="FF0000"/>
        </w:rPr>
        <w:t>the metal</w:t>
      </w:r>
      <w:r w:rsidRPr="000D513A">
        <w:rPr>
          <w:rFonts w:ascii="Aptos" w:hAnsi="Aptos"/>
          <w:bCs/>
          <w:color w:val="FF0000"/>
        </w:rPr>
        <w:t xml:space="preserve"> base plate with designated zones for wiring and components. Motors were programmed for synchronized operation, and user controls like a switch and limit switch were integrated for easier operation. However, tight spacing, wiring fragility, and power supply inconsistencies created challenges that highlighted several areas for improvement.</w:t>
      </w:r>
    </w:p>
    <w:p w14:paraId="23321F66" w14:textId="1ADFEAD3" w:rsidR="00BF2E22" w:rsidRDefault="00BF2E22" w:rsidP="00BF2E22">
      <w:pPr>
        <w:pStyle w:val="paragraph"/>
        <w:spacing w:before="0" w:beforeAutospacing="0" w:after="0" w:afterAutospacing="0"/>
        <w:jc w:val="center"/>
        <w:rPr>
          <w:rFonts w:ascii="Aptos" w:hAnsi="Aptos"/>
          <w:bCs/>
          <w:color w:val="FF0000"/>
        </w:rPr>
      </w:pPr>
      <w:r w:rsidRPr="00BF2E22">
        <w:rPr>
          <w:rFonts w:ascii="Aptos" w:hAnsi="Aptos"/>
          <w:bCs/>
          <w:noProof/>
          <w:color w:val="FF0000"/>
        </w:rPr>
        <w:drawing>
          <wp:inline distT="0" distB="0" distL="0" distR="0" wp14:anchorId="1B40728D" wp14:editId="61B39013">
            <wp:extent cx="2468600" cy="3126892"/>
            <wp:effectExtent l="953" t="0" r="0" b="0"/>
            <wp:docPr id="1653002502" name="Picture 1" descr="A metal box with wires and wires in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02502" name="Picture 1" descr="A metal box with wires and wires inside&#10;&#10;AI-generated content may be incorrect."/>
                    <pic:cNvPicPr/>
                  </pic:nvPicPr>
                  <pic:blipFill>
                    <a:blip r:embed="rId44"/>
                    <a:stretch>
                      <a:fillRect/>
                    </a:stretch>
                  </pic:blipFill>
                  <pic:spPr>
                    <a:xfrm rot="16200000">
                      <a:off x="0" y="0"/>
                      <a:ext cx="2539201" cy="3216320"/>
                    </a:xfrm>
                    <a:prstGeom prst="rect">
                      <a:avLst/>
                    </a:prstGeom>
                  </pic:spPr>
                </pic:pic>
              </a:graphicData>
            </a:graphic>
          </wp:inline>
        </w:drawing>
      </w:r>
    </w:p>
    <w:p w14:paraId="3CB3AC02" w14:textId="77777777" w:rsidR="004019E3" w:rsidRDefault="004019E3" w:rsidP="000D513A">
      <w:pPr>
        <w:pStyle w:val="paragraph"/>
        <w:spacing w:before="0" w:beforeAutospacing="0" w:after="0" w:afterAutospacing="0"/>
        <w:rPr>
          <w:rFonts w:ascii="Aptos" w:hAnsi="Aptos"/>
          <w:bCs/>
          <w:color w:val="FF0000"/>
        </w:rPr>
      </w:pPr>
    </w:p>
    <w:p w14:paraId="0602E1B2" w14:textId="1675F00A" w:rsidR="004019E3" w:rsidRPr="00E61B19" w:rsidRDefault="004019E3" w:rsidP="00BF2E22">
      <w:pPr>
        <w:pStyle w:val="paragraph"/>
        <w:spacing w:before="0" w:beforeAutospacing="0" w:after="0" w:afterAutospacing="0"/>
        <w:jc w:val="center"/>
        <w:rPr>
          <w:rFonts w:ascii="Aptos" w:hAnsi="Aptos"/>
          <w:b/>
          <w:color w:val="FF0000"/>
        </w:rPr>
      </w:pPr>
      <w:r w:rsidRPr="00E61B19">
        <w:rPr>
          <w:rFonts w:ascii="Aptos" w:hAnsi="Aptos"/>
          <w:b/>
          <w:color w:val="FF0000"/>
        </w:rPr>
        <w:t xml:space="preserve">Figure </w:t>
      </w:r>
      <w:r w:rsidR="00DD1C06">
        <w:rPr>
          <w:rFonts w:ascii="Aptos" w:hAnsi="Aptos"/>
          <w:b/>
          <w:color w:val="FF0000"/>
        </w:rPr>
        <w:t>14</w:t>
      </w:r>
      <w:r w:rsidRPr="00E61B19">
        <w:rPr>
          <w:rFonts w:ascii="Aptos" w:hAnsi="Aptos"/>
          <w:b/>
          <w:color w:val="FF0000"/>
        </w:rPr>
        <w:t>:</w:t>
      </w:r>
      <w:r w:rsidR="00840CAC" w:rsidRPr="00E61B19">
        <w:rPr>
          <w:rFonts w:ascii="Aptos" w:hAnsi="Aptos"/>
          <w:b/>
          <w:color w:val="FF0000"/>
        </w:rPr>
        <w:t xml:space="preserve"> Electronics </w:t>
      </w:r>
      <w:r w:rsidR="00C72CC9" w:rsidRPr="00E61B19">
        <w:rPr>
          <w:rFonts w:ascii="Aptos" w:hAnsi="Aptos"/>
          <w:b/>
          <w:color w:val="FF0000"/>
        </w:rPr>
        <w:t>Motor Control Sub-Assembly</w:t>
      </w:r>
    </w:p>
    <w:p w14:paraId="2CF130A0" w14:textId="77777777" w:rsidR="000D513A" w:rsidRDefault="000D513A" w:rsidP="000D513A">
      <w:pPr>
        <w:pStyle w:val="paragraph"/>
        <w:spacing w:before="0" w:beforeAutospacing="0" w:after="0" w:afterAutospacing="0"/>
        <w:rPr>
          <w:rFonts w:ascii="Aptos" w:hAnsi="Aptos"/>
          <w:bCs/>
          <w:color w:val="FF0000"/>
        </w:rPr>
      </w:pPr>
    </w:p>
    <w:p w14:paraId="1829329D" w14:textId="4BD271CD" w:rsidR="000D513A" w:rsidRPr="00C30F6F" w:rsidRDefault="000D513A" w:rsidP="000D513A">
      <w:pPr>
        <w:pStyle w:val="paragraph"/>
        <w:spacing w:before="0" w:beforeAutospacing="0" w:after="0" w:afterAutospacing="0"/>
        <w:rPr>
          <w:rFonts w:ascii="Aptos" w:hAnsi="Aptos"/>
          <w:b/>
          <w:color w:val="FF0000"/>
        </w:rPr>
      </w:pPr>
      <w:r w:rsidRPr="00C30F6F">
        <w:rPr>
          <w:rFonts w:ascii="Aptos" w:hAnsi="Aptos"/>
          <w:b/>
          <w:color w:val="FF0000"/>
        </w:rPr>
        <w:t>What Worked Well:</w:t>
      </w:r>
    </w:p>
    <w:p w14:paraId="244F481C" w14:textId="4A44C556" w:rsidR="000D513A" w:rsidRDefault="000D513A" w:rsidP="0051688A">
      <w:pPr>
        <w:pStyle w:val="paragraph"/>
        <w:numPr>
          <w:ilvl w:val="0"/>
          <w:numId w:val="30"/>
        </w:numPr>
        <w:spacing w:before="0" w:beforeAutospacing="0" w:after="0" w:afterAutospacing="0"/>
        <w:rPr>
          <w:rFonts w:ascii="Aptos" w:hAnsi="Aptos"/>
          <w:bCs/>
          <w:color w:val="FF0000"/>
        </w:rPr>
      </w:pPr>
      <w:r>
        <w:rPr>
          <w:rFonts w:ascii="Aptos" w:hAnsi="Aptos"/>
          <w:bCs/>
          <w:color w:val="FF0000"/>
        </w:rPr>
        <w:t>Motors were synchronized through Arduino programming (Control of PWM), preventing tilting and mechanical issues</w:t>
      </w:r>
    </w:p>
    <w:p w14:paraId="54018328" w14:textId="341F0964" w:rsidR="000D513A" w:rsidRDefault="0016656C" w:rsidP="0051688A">
      <w:pPr>
        <w:pStyle w:val="paragraph"/>
        <w:numPr>
          <w:ilvl w:val="0"/>
          <w:numId w:val="30"/>
        </w:numPr>
        <w:spacing w:before="0" w:beforeAutospacing="0" w:after="0" w:afterAutospacing="0"/>
        <w:rPr>
          <w:rFonts w:ascii="Aptos" w:hAnsi="Aptos"/>
          <w:bCs/>
          <w:color w:val="FF0000"/>
        </w:rPr>
      </w:pPr>
      <w:r>
        <w:rPr>
          <w:rFonts w:ascii="Aptos" w:hAnsi="Aptos"/>
          <w:bCs/>
          <w:color w:val="FF0000"/>
        </w:rPr>
        <w:t xml:space="preserve">E-stop and limit switch button worked </w:t>
      </w:r>
      <w:r w:rsidR="00042B06">
        <w:rPr>
          <w:rFonts w:ascii="Aptos" w:hAnsi="Aptos"/>
          <w:bCs/>
          <w:color w:val="FF0000"/>
        </w:rPr>
        <w:t xml:space="preserve">as intended and </w:t>
      </w:r>
      <w:r w:rsidR="006D37A4">
        <w:rPr>
          <w:rFonts w:ascii="Aptos" w:hAnsi="Aptos"/>
          <w:bCs/>
          <w:color w:val="FF0000"/>
        </w:rPr>
        <w:t>assisted with soil burrowing</w:t>
      </w:r>
    </w:p>
    <w:p w14:paraId="21142806" w14:textId="77777777" w:rsidR="006D37A4" w:rsidRDefault="006D37A4" w:rsidP="006D37A4">
      <w:pPr>
        <w:pStyle w:val="paragraph"/>
        <w:spacing w:before="0" w:beforeAutospacing="0" w:after="0" w:afterAutospacing="0"/>
        <w:rPr>
          <w:rFonts w:ascii="Aptos" w:hAnsi="Aptos"/>
          <w:bCs/>
          <w:color w:val="FF0000"/>
        </w:rPr>
      </w:pPr>
    </w:p>
    <w:p w14:paraId="265BB961" w14:textId="1D35F85D" w:rsidR="006D37A4" w:rsidRPr="00C30F6F" w:rsidRDefault="006D37A4" w:rsidP="006D37A4">
      <w:pPr>
        <w:pStyle w:val="paragraph"/>
        <w:spacing w:before="0" w:beforeAutospacing="0" w:after="0" w:afterAutospacing="0"/>
        <w:rPr>
          <w:rFonts w:ascii="Aptos" w:hAnsi="Aptos"/>
          <w:b/>
          <w:color w:val="FF0000"/>
        </w:rPr>
      </w:pPr>
      <w:r w:rsidRPr="00C30F6F">
        <w:rPr>
          <w:rFonts w:ascii="Aptos" w:hAnsi="Aptos"/>
          <w:b/>
          <w:color w:val="FF0000"/>
        </w:rPr>
        <w:t>What Didn’t Work Well:</w:t>
      </w:r>
    </w:p>
    <w:p w14:paraId="38D51AD9" w14:textId="79BACFC0" w:rsidR="006D37A4" w:rsidRDefault="006D37A4" w:rsidP="0051688A">
      <w:pPr>
        <w:pStyle w:val="paragraph"/>
        <w:numPr>
          <w:ilvl w:val="0"/>
          <w:numId w:val="31"/>
        </w:numPr>
        <w:spacing w:before="0" w:beforeAutospacing="0" w:after="0" w:afterAutospacing="0"/>
        <w:rPr>
          <w:rFonts w:ascii="Aptos" w:hAnsi="Aptos"/>
          <w:bCs/>
          <w:color w:val="FF0000"/>
        </w:rPr>
      </w:pPr>
      <w:r>
        <w:rPr>
          <w:rFonts w:ascii="Aptos" w:hAnsi="Aptos"/>
          <w:bCs/>
          <w:color w:val="FF0000"/>
        </w:rPr>
        <w:t xml:space="preserve">Tight base plate </w:t>
      </w:r>
      <w:r w:rsidR="000E02B8">
        <w:rPr>
          <w:rFonts w:ascii="Aptos" w:hAnsi="Aptos"/>
          <w:bCs/>
          <w:color w:val="FF0000"/>
        </w:rPr>
        <w:t>spacing led to cramped wiring, requiring fragile solder joints that often broke</w:t>
      </w:r>
    </w:p>
    <w:p w14:paraId="1A3B6FEA" w14:textId="6017298E" w:rsidR="000E02B8" w:rsidRDefault="000E02B8" w:rsidP="0051688A">
      <w:pPr>
        <w:pStyle w:val="paragraph"/>
        <w:numPr>
          <w:ilvl w:val="0"/>
          <w:numId w:val="31"/>
        </w:numPr>
        <w:spacing w:before="0" w:beforeAutospacing="0" w:after="0" w:afterAutospacing="0"/>
        <w:rPr>
          <w:rFonts w:ascii="Aptos" w:hAnsi="Aptos"/>
          <w:bCs/>
          <w:color w:val="FF0000"/>
        </w:rPr>
      </w:pPr>
      <w:r>
        <w:rPr>
          <w:rFonts w:ascii="Aptos" w:hAnsi="Aptos"/>
          <w:bCs/>
          <w:color w:val="FF0000"/>
        </w:rPr>
        <w:t>The L298N motor drivers had sensitive, unreliable wire connections prone to disconnection</w:t>
      </w:r>
    </w:p>
    <w:p w14:paraId="29C9362D" w14:textId="5AB46171" w:rsidR="000E02B8" w:rsidRDefault="000E02B8" w:rsidP="0051688A">
      <w:pPr>
        <w:pStyle w:val="paragraph"/>
        <w:numPr>
          <w:ilvl w:val="0"/>
          <w:numId w:val="31"/>
        </w:numPr>
        <w:spacing w:before="0" w:beforeAutospacing="0" w:after="0" w:afterAutospacing="0"/>
        <w:rPr>
          <w:rFonts w:ascii="Aptos" w:hAnsi="Aptos"/>
          <w:bCs/>
          <w:color w:val="FF0000"/>
        </w:rPr>
      </w:pPr>
      <w:r>
        <w:rPr>
          <w:rFonts w:ascii="Aptos" w:hAnsi="Aptos"/>
          <w:bCs/>
          <w:color w:val="FF0000"/>
        </w:rPr>
        <w:t>Battery charge level caused inconsistent motor performance, revealing power delivery issues</w:t>
      </w:r>
    </w:p>
    <w:p w14:paraId="49974BCC" w14:textId="77C51954" w:rsidR="000E02B8" w:rsidRDefault="000E02B8" w:rsidP="0051688A">
      <w:pPr>
        <w:pStyle w:val="paragraph"/>
        <w:numPr>
          <w:ilvl w:val="0"/>
          <w:numId w:val="31"/>
        </w:numPr>
        <w:spacing w:before="0" w:beforeAutospacing="0" w:after="0" w:afterAutospacing="0"/>
        <w:rPr>
          <w:rFonts w:ascii="Aptos" w:hAnsi="Aptos"/>
          <w:bCs/>
          <w:color w:val="FF0000"/>
        </w:rPr>
      </w:pPr>
      <w:r>
        <w:rPr>
          <w:rFonts w:ascii="Aptos" w:hAnsi="Aptos"/>
          <w:bCs/>
          <w:color w:val="FF0000"/>
        </w:rPr>
        <w:t>Motors operated below their rated speed (~22.5 RPM instead of 30 RPM), slowing soil penetration</w:t>
      </w:r>
    </w:p>
    <w:p w14:paraId="24A957FD" w14:textId="77777777" w:rsidR="003111B7" w:rsidRDefault="003111B7" w:rsidP="00DC0DCD">
      <w:pPr>
        <w:pStyle w:val="paragraph"/>
        <w:spacing w:before="0" w:beforeAutospacing="0" w:after="0" w:afterAutospacing="0"/>
        <w:rPr>
          <w:rFonts w:ascii="Aptos" w:hAnsi="Aptos"/>
          <w:bCs/>
          <w:color w:val="FF0000"/>
        </w:rPr>
      </w:pPr>
    </w:p>
    <w:p w14:paraId="095CC27D" w14:textId="39A725AB" w:rsidR="00EF7E3B" w:rsidRDefault="00180F0F" w:rsidP="00D97B15">
      <w:pPr>
        <w:pStyle w:val="paragraph"/>
        <w:spacing w:before="0" w:beforeAutospacing="0" w:after="0" w:afterAutospacing="0"/>
        <w:jc w:val="both"/>
        <w:rPr>
          <w:rFonts w:ascii="Aptos" w:hAnsi="Aptos"/>
          <w:bCs/>
          <w:color w:val="FF0000"/>
        </w:rPr>
      </w:pPr>
      <w:r w:rsidRPr="00180F0F">
        <w:rPr>
          <w:rFonts w:ascii="Aptos" w:hAnsi="Aptos"/>
          <w:bCs/>
          <w:color w:val="FF0000"/>
        </w:rPr>
        <w:t>To improve reliability and ease of manufacturing, future design</w:t>
      </w:r>
      <w:r>
        <w:rPr>
          <w:rFonts w:ascii="Aptos" w:hAnsi="Aptos"/>
          <w:bCs/>
          <w:color w:val="FF0000"/>
        </w:rPr>
        <w:t xml:space="preserve"> iterations will consider </w:t>
      </w:r>
      <w:r w:rsidRPr="00180F0F">
        <w:rPr>
          <w:rFonts w:ascii="Aptos" w:hAnsi="Aptos"/>
          <w:bCs/>
          <w:color w:val="FF0000"/>
        </w:rPr>
        <w:t xml:space="preserve">increasing spacing, </w:t>
      </w:r>
      <w:r w:rsidR="00586307">
        <w:rPr>
          <w:rFonts w:ascii="Aptos" w:hAnsi="Aptos"/>
          <w:bCs/>
          <w:color w:val="FF0000"/>
        </w:rPr>
        <w:t xml:space="preserve">soldering wires </w:t>
      </w:r>
      <w:r w:rsidR="001260E2">
        <w:rPr>
          <w:rFonts w:ascii="Aptos" w:hAnsi="Aptos"/>
          <w:bCs/>
          <w:color w:val="FF0000"/>
        </w:rPr>
        <w:t>directly to motor drivers</w:t>
      </w:r>
      <w:r w:rsidRPr="00180F0F">
        <w:rPr>
          <w:rFonts w:ascii="Aptos" w:hAnsi="Aptos"/>
          <w:bCs/>
          <w:color w:val="FF0000"/>
        </w:rPr>
        <w:t xml:space="preserve">, selecting more robust </w:t>
      </w:r>
      <w:r w:rsidR="001260E2">
        <w:rPr>
          <w:rFonts w:ascii="Aptos" w:hAnsi="Aptos"/>
          <w:bCs/>
          <w:color w:val="FF0000"/>
        </w:rPr>
        <w:t>and higher-powered motors</w:t>
      </w:r>
      <w:r w:rsidRPr="00180F0F">
        <w:rPr>
          <w:rFonts w:ascii="Aptos" w:hAnsi="Aptos"/>
          <w:bCs/>
          <w:color w:val="FF0000"/>
        </w:rPr>
        <w:t>, and stabilizing power delivery.</w:t>
      </w:r>
      <w:r w:rsidR="003111B7">
        <w:rPr>
          <w:rFonts w:ascii="Aptos" w:hAnsi="Aptos"/>
          <w:bCs/>
          <w:color w:val="FF0000"/>
        </w:rPr>
        <w:t xml:space="preserve"> Additionally, we will be creating a</w:t>
      </w:r>
      <w:r w:rsidR="00914A5C">
        <w:rPr>
          <w:rFonts w:ascii="Aptos" w:hAnsi="Aptos"/>
          <w:bCs/>
          <w:color w:val="FF0000"/>
        </w:rPr>
        <w:t>n electronics mount to hold the Arduino uno and motor driver to simplify wire management</w:t>
      </w:r>
      <w:r w:rsidR="00FB5609">
        <w:rPr>
          <w:rFonts w:ascii="Aptos" w:hAnsi="Aptos"/>
          <w:bCs/>
          <w:color w:val="FF0000"/>
        </w:rPr>
        <w:t xml:space="preserve"> </w:t>
      </w:r>
      <w:r w:rsidR="00840CAC">
        <w:rPr>
          <w:rFonts w:ascii="Aptos" w:hAnsi="Aptos"/>
          <w:bCs/>
          <w:color w:val="FF0000"/>
        </w:rPr>
        <w:t>like</w:t>
      </w:r>
      <w:r w:rsidR="00FB5609">
        <w:rPr>
          <w:rFonts w:ascii="Aptos" w:hAnsi="Aptos"/>
          <w:bCs/>
          <w:color w:val="FF0000"/>
        </w:rPr>
        <w:t xml:space="preserve"> the image below:</w:t>
      </w:r>
    </w:p>
    <w:p w14:paraId="67E1A8EC" w14:textId="77777777" w:rsidR="00FB5609" w:rsidRDefault="00FB5609" w:rsidP="00DC0DCD">
      <w:pPr>
        <w:pStyle w:val="paragraph"/>
        <w:spacing w:before="0" w:beforeAutospacing="0" w:after="0" w:afterAutospacing="0"/>
        <w:rPr>
          <w:rFonts w:ascii="Aptos" w:hAnsi="Aptos"/>
          <w:bCs/>
          <w:color w:val="FF0000"/>
        </w:rPr>
      </w:pPr>
    </w:p>
    <w:p w14:paraId="26532D13" w14:textId="525B8CCD" w:rsidR="00FB5609" w:rsidRDefault="00FB5609" w:rsidP="00FB5609">
      <w:pPr>
        <w:pStyle w:val="paragraph"/>
        <w:spacing w:before="0" w:beforeAutospacing="0" w:after="0" w:afterAutospacing="0"/>
        <w:jc w:val="center"/>
        <w:rPr>
          <w:rFonts w:ascii="Aptos" w:hAnsi="Aptos"/>
          <w:bCs/>
          <w:color w:val="FF0000"/>
        </w:rPr>
      </w:pPr>
      <w:r>
        <w:rPr>
          <w:noProof/>
        </w:rPr>
        <w:drawing>
          <wp:inline distT="0" distB="0" distL="0" distR="0" wp14:anchorId="2FD84EAD" wp14:editId="2A23B327">
            <wp:extent cx="3430988" cy="2375666"/>
            <wp:effectExtent l="0" t="0" r="0" b="5715"/>
            <wp:docPr id="412001713" name="Picture 4" descr="A blue and white drawing of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01713" name="Picture 4" descr="A blue and white drawing of a rectangular object&#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9119" cy="2381296"/>
                    </a:xfrm>
                    <a:prstGeom prst="rect">
                      <a:avLst/>
                    </a:prstGeom>
                    <a:noFill/>
                    <a:ln>
                      <a:noFill/>
                    </a:ln>
                  </pic:spPr>
                </pic:pic>
              </a:graphicData>
            </a:graphic>
          </wp:inline>
        </w:drawing>
      </w:r>
    </w:p>
    <w:p w14:paraId="34727EE9" w14:textId="77777777" w:rsidR="00FB5609" w:rsidRDefault="00FB5609" w:rsidP="00FB5609">
      <w:pPr>
        <w:pStyle w:val="paragraph"/>
        <w:spacing w:before="0" w:beforeAutospacing="0" w:after="0" w:afterAutospacing="0"/>
        <w:jc w:val="center"/>
        <w:rPr>
          <w:rFonts w:ascii="Aptos" w:hAnsi="Aptos"/>
          <w:bCs/>
          <w:color w:val="FF0000"/>
        </w:rPr>
      </w:pPr>
    </w:p>
    <w:p w14:paraId="46E48698" w14:textId="30DD6496" w:rsidR="00FB5609" w:rsidRPr="00840CAC" w:rsidRDefault="00FB5609" w:rsidP="00FB5609">
      <w:pPr>
        <w:pStyle w:val="paragraph"/>
        <w:spacing w:before="0" w:beforeAutospacing="0" w:after="0" w:afterAutospacing="0"/>
        <w:jc w:val="center"/>
        <w:rPr>
          <w:rFonts w:ascii="Aptos" w:hAnsi="Aptos"/>
          <w:b/>
          <w:color w:val="FF0000"/>
        </w:rPr>
      </w:pPr>
      <w:r w:rsidRPr="00840CAC">
        <w:rPr>
          <w:rFonts w:ascii="Aptos" w:hAnsi="Aptos"/>
          <w:b/>
          <w:color w:val="FF0000"/>
        </w:rPr>
        <w:t xml:space="preserve">Figure </w:t>
      </w:r>
      <w:r w:rsidR="00DD1C06">
        <w:rPr>
          <w:rFonts w:ascii="Aptos" w:hAnsi="Aptos"/>
          <w:b/>
          <w:color w:val="FF0000"/>
        </w:rPr>
        <w:t>15</w:t>
      </w:r>
      <w:r w:rsidRPr="00840CAC">
        <w:rPr>
          <w:rFonts w:ascii="Aptos" w:hAnsi="Aptos"/>
          <w:b/>
          <w:color w:val="FF0000"/>
        </w:rPr>
        <w:t xml:space="preserve">: </w:t>
      </w:r>
      <w:r w:rsidR="00840CAC" w:rsidRPr="00840CAC">
        <w:rPr>
          <w:rFonts w:ascii="Aptos" w:hAnsi="Aptos"/>
          <w:b/>
          <w:color w:val="FF0000"/>
        </w:rPr>
        <w:t>Electronics Mount</w:t>
      </w:r>
    </w:p>
    <w:p w14:paraId="0AA9FC43" w14:textId="77777777" w:rsidR="00906455" w:rsidRDefault="00906455" w:rsidP="00906455">
      <w:pPr>
        <w:pStyle w:val="paragraph"/>
        <w:spacing w:before="0" w:beforeAutospacing="0" w:after="0" w:afterAutospacing="0"/>
        <w:rPr>
          <w:rFonts w:ascii="Aptos" w:hAnsi="Aptos"/>
          <w:b/>
          <w:color w:val="FF0000"/>
          <w:sz w:val="28"/>
          <w:szCs w:val="28"/>
        </w:rPr>
      </w:pPr>
    </w:p>
    <w:p w14:paraId="3099EAFD" w14:textId="573E4A29" w:rsidR="00906455" w:rsidRPr="009F151F" w:rsidRDefault="00906455" w:rsidP="0051688A">
      <w:pPr>
        <w:pStyle w:val="paragraph"/>
        <w:numPr>
          <w:ilvl w:val="1"/>
          <w:numId w:val="26"/>
        </w:numPr>
        <w:spacing w:before="0" w:beforeAutospacing="0" w:after="0" w:afterAutospacing="0"/>
        <w:rPr>
          <w:rFonts w:ascii="Aptos" w:hAnsi="Aptos"/>
          <w:b/>
          <w:sz w:val="28"/>
          <w:szCs w:val="28"/>
        </w:rPr>
      </w:pPr>
      <w:r w:rsidRPr="009F151F">
        <w:rPr>
          <w:rFonts w:ascii="Aptos" w:hAnsi="Aptos"/>
          <w:b/>
          <w:sz w:val="28"/>
          <w:szCs w:val="28"/>
        </w:rPr>
        <w:t>Electronics – Data Acquisition System (DAQ)</w:t>
      </w:r>
    </w:p>
    <w:p w14:paraId="73A9A115" w14:textId="77777777" w:rsidR="009C6D94" w:rsidRDefault="009C6D94" w:rsidP="001154E1">
      <w:pPr>
        <w:pStyle w:val="paragraph"/>
        <w:spacing w:before="0" w:beforeAutospacing="0" w:after="0" w:afterAutospacing="0"/>
        <w:ind w:firstLine="360"/>
        <w:rPr>
          <w:rFonts w:ascii="Aptos(Body)" w:hAnsi="Aptos(Body)"/>
          <w:color w:val="FF0000"/>
        </w:rPr>
      </w:pPr>
    </w:p>
    <w:p w14:paraId="5FF74F15" w14:textId="52A0AA6F" w:rsidR="007A0995" w:rsidRDefault="007A0995" w:rsidP="00D97B15">
      <w:pPr>
        <w:pStyle w:val="paragraph"/>
        <w:spacing w:before="0" w:beforeAutospacing="0" w:after="0" w:afterAutospacing="0"/>
        <w:ind w:firstLine="360"/>
        <w:jc w:val="both"/>
        <w:rPr>
          <w:rFonts w:ascii="Aptos(Body)" w:hAnsi="Aptos(Body)"/>
          <w:color w:val="FF0000"/>
        </w:rPr>
      </w:pPr>
      <w:r w:rsidRPr="007A0995">
        <w:rPr>
          <w:rFonts w:ascii="Aptos(Body)" w:hAnsi="Aptos(Body)"/>
          <w:color w:val="FF0000"/>
        </w:rPr>
        <w:t xml:space="preserve">The Data Acquisition System </w:t>
      </w:r>
      <w:r w:rsidR="00A43041">
        <w:rPr>
          <w:rFonts w:ascii="Aptos(Body)" w:hAnsi="Aptos(Body)"/>
          <w:color w:val="FF0000"/>
        </w:rPr>
        <w:t>records the sensor data</w:t>
      </w:r>
      <w:r w:rsidRPr="007A0995">
        <w:rPr>
          <w:rFonts w:ascii="Aptos(Body)" w:hAnsi="Aptos(Body)"/>
          <w:color w:val="FF0000"/>
        </w:rPr>
        <w:t xml:space="preserve"> </w:t>
      </w:r>
      <w:r w:rsidR="00A43041">
        <w:rPr>
          <w:rFonts w:ascii="Aptos(Body)" w:hAnsi="Aptos(Body)"/>
          <w:color w:val="FF0000"/>
        </w:rPr>
        <w:t xml:space="preserve">onto </w:t>
      </w:r>
      <w:r w:rsidRPr="007A0995">
        <w:rPr>
          <w:rFonts w:ascii="Aptos(Body)" w:hAnsi="Aptos(Body)"/>
          <w:color w:val="FF0000"/>
        </w:rPr>
        <w:t>an SD card for later analysis.</w:t>
      </w:r>
      <w:r w:rsidR="00A43041">
        <w:rPr>
          <w:rFonts w:ascii="Aptos(Body)" w:hAnsi="Aptos(Body)"/>
          <w:color w:val="FF0000"/>
        </w:rPr>
        <w:t xml:space="preserve"> </w:t>
      </w:r>
      <w:r w:rsidRPr="007A0995">
        <w:rPr>
          <w:rFonts w:ascii="Aptos(Body)" w:hAnsi="Aptos(Body)"/>
          <w:color w:val="FF0000"/>
        </w:rPr>
        <w:t>During manufacturing, we focused on improving connection reliability and wire management by transitioning from a breadboard to a custom PCB setup. This helped organize the 5V and ground connections and eliminated a major source of loose wires.</w:t>
      </w:r>
    </w:p>
    <w:p w14:paraId="1557D9EF" w14:textId="77777777" w:rsidR="007A0995" w:rsidRPr="007A0995" w:rsidRDefault="007A0995" w:rsidP="00D97B15">
      <w:pPr>
        <w:pStyle w:val="paragraph"/>
        <w:spacing w:before="0" w:beforeAutospacing="0" w:after="0" w:afterAutospacing="0"/>
        <w:ind w:firstLine="360"/>
        <w:jc w:val="both"/>
        <w:rPr>
          <w:rFonts w:ascii="Aptos(Body)" w:hAnsi="Aptos(Body)"/>
          <w:color w:val="FF0000"/>
        </w:rPr>
      </w:pPr>
    </w:p>
    <w:p w14:paraId="2DA1BB03" w14:textId="77777777" w:rsidR="007A0995" w:rsidRDefault="007A0995" w:rsidP="00D97B15">
      <w:pPr>
        <w:pStyle w:val="paragraph"/>
        <w:spacing w:before="0" w:beforeAutospacing="0" w:after="0" w:afterAutospacing="0"/>
        <w:ind w:firstLine="360"/>
        <w:jc w:val="both"/>
        <w:rPr>
          <w:rFonts w:ascii="Aptos(Body)" w:hAnsi="Aptos(Body)"/>
          <w:color w:val="FF0000"/>
        </w:rPr>
      </w:pPr>
      <w:r w:rsidRPr="007A0995">
        <w:rPr>
          <w:rFonts w:ascii="Aptos(Body)" w:hAnsi="Aptos(Body)"/>
          <w:color w:val="FF0000"/>
        </w:rPr>
        <w:t xml:space="preserve">To build the system, we soldered all 5V and ground connections onto a PCB, removing the need for a large breadboard and significantly improving stability. The SD card module was directly wired but remained sensitive; if wiring wasn't secure, the module sometimes failed to initialize and recognize the SD card. Another challenge we noticed during manufacturing was that the SD card slot could fall into the casing if not properly supported, requiring design improvements to better secure the module. Finally, because of side-exiting wires and buttons, the entire DAQ assembly didn't fit neatly into the rectangular slot we had originally designed in the </w:t>
      </w:r>
      <w:proofErr w:type="spellStart"/>
      <w:r w:rsidRPr="007A0995">
        <w:rPr>
          <w:rFonts w:ascii="Aptos(Body)" w:hAnsi="Aptos(Body)"/>
          <w:color w:val="FF0000"/>
        </w:rPr>
        <w:t>TerraProbe</w:t>
      </w:r>
      <w:proofErr w:type="spellEnd"/>
      <w:r w:rsidRPr="007A0995">
        <w:rPr>
          <w:rFonts w:ascii="Aptos(Body)" w:hAnsi="Aptos(Body)"/>
          <w:color w:val="FF0000"/>
        </w:rPr>
        <w:t xml:space="preserve"> lid.</w:t>
      </w:r>
    </w:p>
    <w:p w14:paraId="3EED6871" w14:textId="77777777" w:rsidR="00B5349B" w:rsidRDefault="00B5349B" w:rsidP="0058036F">
      <w:pPr>
        <w:pStyle w:val="paragraph"/>
        <w:spacing w:before="0" w:beforeAutospacing="0" w:after="0" w:afterAutospacing="0"/>
        <w:rPr>
          <w:rFonts w:ascii="Aptos(Body)" w:hAnsi="Aptos(Body)"/>
          <w:color w:val="FF0000"/>
        </w:rPr>
      </w:pPr>
    </w:p>
    <w:p w14:paraId="3C29EC65" w14:textId="77777777" w:rsidR="0058036F" w:rsidRPr="0058036F" w:rsidRDefault="0058036F" w:rsidP="0058036F">
      <w:pPr>
        <w:pStyle w:val="paragraph"/>
        <w:spacing w:before="0" w:beforeAutospacing="0" w:after="0" w:afterAutospacing="0"/>
        <w:rPr>
          <w:rFonts w:ascii="Aptos(Body)" w:hAnsi="Aptos(Body)"/>
          <w:color w:val="FF0000"/>
        </w:rPr>
      </w:pPr>
      <w:r w:rsidRPr="0058036F">
        <w:rPr>
          <w:rFonts w:ascii="Aptos(Body)" w:hAnsi="Aptos(Body)"/>
          <w:b/>
          <w:bCs/>
          <w:color w:val="FF0000"/>
        </w:rPr>
        <w:t>What Worked Well:</w:t>
      </w:r>
    </w:p>
    <w:p w14:paraId="2F5EC0EC" w14:textId="77777777" w:rsidR="0058036F" w:rsidRPr="0058036F" w:rsidRDefault="0058036F" w:rsidP="0051688A">
      <w:pPr>
        <w:pStyle w:val="paragraph"/>
        <w:numPr>
          <w:ilvl w:val="0"/>
          <w:numId w:val="32"/>
        </w:numPr>
        <w:spacing w:before="0" w:beforeAutospacing="0" w:after="0" w:afterAutospacing="0"/>
        <w:rPr>
          <w:rFonts w:ascii="Aptos(Body)" w:hAnsi="Aptos(Body)"/>
          <w:color w:val="FF0000"/>
        </w:rPr>
      </w:pPr>
      <w:r w:rsidRPr="0058036F">
        <w:rPr>
          <w:rFonts w:ascii="Aptos(Body)" w:hAnsi="Aptos(Body)"/>
          <w:color w:val="FF0000"/>
        </w:rPr>
        <w:t>Soldering all 5V and ground connections onto a PCB improved wiring stability and organization.</w:t>
      </w:r>
    </w:p>
    <w:p w14:paraId="611BFC98" w14:textId="51761EC6" w:rsidR="0058036F" w:rsidRDefault="0058036F" w:rsidP="0051688A">
      <w:pPr>
        <w:pStyle w:val="paragraph"/>
        <w:numPr>
          <w:ilvl w:val="0"/>
          <w:numId w:val="32"/>
        </w:numPr>
        <w:spacing w:before="0" w:beforeAutospacing="0" w:after="0" w:afterAutospacing="0"/>
        <w:rPr>
          <w:rFonts w:ascii="Aptos(Body)" w:hAnsi="Aptos(Body)"/>
          <w:color w:val="FF0000"/>
        </w:rPr>
      </w:pPr>
      <w:r w:rsidRPr="0058036F">
        <w:rPr>
          <w:rFonts w:ascii="Aptos(Body)" w:hAnsi="Aptos(Body)"/>
          <w:color w:val="FF0000"/>
        </w:rPr>
        <w:t xml:space="preserve">Arduino successfully logged </w:t>
      </w:r>
      <w:r>
        <w:rPr>
          <w:rFonts w:ascii="Aptos(Body)" w:hAnsi="Aptos(Body)"/>
          <w:color w:val="FF0000"/>
        </w:rPr>
        <w:t>NPK &amp; Moisture data</w:t>
      </w:r>
      <w:r w:rsidRPr="0058036F">
        <w:rPr>
          <w:rFonts w:ascii="Aptos(Body)" w:hAnsi="Aptos(Body)"/>
          <w:color w:val="FF0000"/>
        </w:rPr>
        <w:t xml:space="preserve"> onto </w:t>
      </w:r>
      <w:r>
        <w:rPr>
          <w:rFonts w:ascii="Aptos(Body)" w:hAnsi="Aptos(Body)"/>
          <w:color w:val="FF0000"/>
        </w:rPr>
        <w:t>text file in</w:t>
      </w:r>
      <w:r w:rsidRPr="0058036F">
        <w:rPr>
          <w:rFonts w:ascii="Aptos(Body)" w:hAnsi="Aptos(Body)"/>
          <w:color w:val="FF0000"/>
        </w:rPr>
        <w:t xml:space="preserve"> SD card.</w:t>
      </w:r>
    </w:p>
    <w:p w14:paraId="4DEA3833" w14:textId="77777777" w:rsidR="0058036F" w:rsidRPr="0058036F" w:rsidRDefault="0058036F" w:rsidP="0058036F">
      <w:pPr>
        <w:pStyle w:val="paragraph"/>
        <w:spacing w:before="0" w:beforeAutospacing="0" w:after="0" w:afterAutospacing="0"/>
        <w:rPr>
          <w:rFonts w:ascii="Aptos(Body)" w:hAnsi="Aptos(Body)"/>
          <w:color w:val="FF0000"/>
        </w:rPr>
      </w:pPr>
    </w:p>
    <w:p w14:paraId="09B62B6A" w14:textId="77777777" w:rsidR="0058036F" w:rsidRPr="0058036F" w:rsidRDefault="0058036F" w:rsidP="0058036F">
      <w:pPr>
        <w:pStyle w:val="paragraph"/>
        <w:spacing w:before="0" w:beforeAutospacing="0" w:after="0" w:afterAutospacing="0"/>
        <w:rPr>
          <w:rFonts w:ascii="Aptos(Body)" w:hAnsi="Aptos(Body)"/>
          <w:color w:val="FF0000"/>
        </w:rPr>
      </w:pPr>
      <w:r w:rsidRPr="0058036F">
        <w:rPr>
          <w:rFonts w:ascii="Aptos(Body)" w:hAnsi="Aptos(Body)"/>
          <w:b/>
          <w:bCs/>
          <w:color w:val="FF0000"/>
        </w:rPr>
        <w:t>What Didn’t Work Well:</w:t>
      </w:r>
    </w:p>
    <w:p w14:paraId="2CAC2CF8" w14:textId="77777777" w:rsidR="0058036F" w:rsidRPr="0058036F" w:rsidRDefault="0058036F" w:rsidP="0051688A">
      <w:pPr>
        <w:pStyle w:val="paragraph"/>
        <w:numPr>
          <w:ilvl w:val="0"/>
          <w:numId w:val="33"/>
        </w:numPr>
        <w:spacing w:before="0" w:beforeAutospacing="0" w:after="0" w:afterAutospacing="0"/>
        <w:rPr>
          <w:rFonts w:ascii="Aptos(Body)" w:hAnsi="Aptos(Body)"/>
          <w:color w:val="FF0000"/>
        </w:rPr>
      </w:pPr>
      <w:r w:rsidRPr="0058036F">
        <w:rPr>
          <w:rFonts w:ascii="Aptos(Body)" w:hAnsi="Aptos(Body)"/>
          <w:color w:val="FF0000"/>
        </w:rPr>
        <w:t>SD card module wiring was fragile; poor connections led to initialization errors.</w:t>
      </w:r>
    </w:p>
    <w:p w14:paraId="6445E70E" w14:textId="77777777" w:rsidR="0058036F" w:rsidRPr="0058036F" w:rsidRDefault="0058036F" w:rsidP="0051688A">
      <w:pPr>
        <w:pStyle w:val="paragraph"/>
        <w:numPr>
          <w:ilvl w:val="0"/>
          <w:numId w:val="33"/>
        </w:numPr>
        <w:spacing w:before="0" w:beforeAutospacing="0" w:after="0" w:afterAutospacing="0"/>
        <w:rPr>
          <w:rFonts w:ascii="Aptos(Body)" w:hAnsi="Aptos(Body)"/>
          <w:color w:val="FF0000"/>
        </w:rPr>
      </w:pPr>
      <w:r w:rsidRPr="0058036F">
        <w:rPr>
          <w:rFonts w:ascii="Aptos(Body)" w:hAnsi="Aptos(Body)"/>
          <w:color w:val="FF0000"/>
        </w:rPr>
        <w:t>The SD card slot wasn't securely held, causing it to slip into the case during handling.</w:t>
      </w:r>
    </w:p>
    <w:p w14:paraId="68BDF06E" w14:textId="77777777" w:rsidR="0058036F" w:rsidRPr="0058036F" w:rsidRDefault="0058036F" w:rsidP="0051688A">
      <w:pPr>
        <w:pStyle w:val="paragraph"/>
        <w:numPr>
          <w:ilvl w:val="0"/>
          <w:numId w:val="33"/>
        </w:numPr>
        <w:spacing w:before="0" w:beforeAutospacing="0" w:after="0" w:afterAutospacing="0"/>
        <w:rPr>
          <w:rFonts w:ascii="Aptos(Body)" w:hAnsi="Aptos(Body)"/>
          <w:color w:val="FF0000"/>
        </w:rPr>
      </w:pPr>
      <w:r w:rsidRPr="0058036F">
        <w:rPr>
          <w:rFonts w:ascii="Aptos(Body)" w:hAnsi="Aptos(Body)"/>
          <w:color w:val="FF0000"/>
        </w:rPr>
        <w:t xml:space="preserve">Side-exiting wires and buttons caused fitment issues with the </w:t>
      </w:r>
      <w:proofErr w:type="spellStart"/>
      <w:r w:rsidRPr="0058036F">
        <w:rPr>
          <w:rFonts w:ascii="Aptos(Body)" w:hAnsi="Aptos(Body)"/>
          <w:color w:val="FF0000"/>
        </w:rPr>
        <w:t>TerraProbe</w:t>
      </w:r>
      <w:proofErr w:type="spellEnd"/>
      <w:r w:rsidRPr="0058036F">
        <w:rPr>
          <w:rFonts w:ascii="Aptos(Body)" w:hAnsi="Aptos(Body)"/>
          <w:color w:val="FF0000"/>
        </w:rPr>
        <w:t xml:space="preserve"> lid insert.</w:t>
      </w:r>
    </w:p>
    <w:p w14:paraId="5B3CB44E" w14:textId="77777777" w:rsidR="0058036F" w:rsidRDefault="0058036F" w:rsidP="0058036F">
      <w:pPr>
        <w:pStyle w:val="paragraph"/>
        <w:spacing w:before="0" w:beforeAutospacing="0" w:after="0" w:afterAutospacing="0"/>
        <w:rPr>
          <w:rFonts w:ascii="Aptos(Body)" w:hAnsi="Aptos(Body)"/>
          <w:b/>
          <w:bCs/>
          <w:color w:val="FF0000"/>
        </w:rPr>
      </w:pPr>
    </w:p>
    <w:p w14:paraId="59BD9ED3" w14:textId="2D7ACDFA" w:rsidR="0058036F" w:rsidRPr="0058036F" w:rsidRDefault="0058036F" w:rsidP="0058036F">
      <w:pPr>
        <w:pStyle w:val="paragraph"/>
        <w:spacing w:before="0" w:beforeAutospacing="0" w:after="0" w:afterAutospacing="0"/>
        <w:rPr>
          <w:rFonts w:ascii="Aptos(Body)" w:hAnsi="Aptos(Body)"/>
          <w:color w:val="FF0000"/>
        </w:rPr>
      </w:pPr>
      <w:r w:rsidRPr="0058036F">
        <w:rPr>
          <w:rFonts w:ascii="Aptos(Body)" w:hAnsi="Aptos(Body)"/>
          <w:b/>
          <w:bCs/>
          <w:color w:val="FF0000"/>
        </w:rPr>
        <w:t>Future Improvements:</w:t>
      </w:r>
    </w:p>
    <w:p w14:paraId="5A82EFF3" w14:textId="77777777" w:rsidR="0058036F" w:rsidRPr="0058036F" w:rsidRDefault="0058036F" w:rsidP="0051688A">
      <w:pPr>
        <w:pStyle w:val="paragraph"/>
        <w:numPr>
          <w:ilvl w:val="0"/>
          <w:numId w:val="34"/>
        </w:numPr>
        <w:spacing w:before="0" w:beforeAutospacing="0" w:after="0" w:afterAutospacing="0"/>
        <w:rPr>
          <w:rFonts w:ascii="Aptos(Body)" w:hAnsi="Aptos(Body)"/>
          <w:color w:val="FF0000"/>
        </w:rPr>
      </w:pPr>
      <w:r w:rsidRPr="0058036F">
        <w:rPr>
          <w:rFonts w:ascii="Aptos(Body)" w:hAnsi="Aptos(Body)"/>
          <w:color w:val="FF0000"/>
        </w:rPr>
        <w:t>Design a mounting bracket to secure the SD card module inside the casing.</w:t>
      </w:r>
    </w:p>
    <w:p w14:paraId="6C3C1B4F" w14:textId="77777777" w:rsidR="0058036F" w:rsidRPr="0058036F" w:rsidRDefault="0058036F" w:rsidP="0051688A">
      <w:pPr>
        <w:pStyle w:val="paragraph"/>
        <w:numPr>
          <w:ilvl w:val="0"/>
          <w:numId w:val="34"/>
        </w:numPr>
        <w:spacing w:before="0" w:beforeAutospacing="0" w:after="0" w:afterAutospacing="0"/>
        <w:rPr>
          <w:rFonts w:ascii="Aptos(Body)" w:hAnsi="Aptos(Body)"/>
          <w:color w:val="FF0000"/>
        </w:rPr>
      </w:pPr>
      <w:r w:rsidRPr="0058036F">
        <w:rPr>
          <w:rFonts w:ascii="Aptos(Body)" w:hAnsi="Aptos(Body)"/>
          <w:color w:val="FF0000"/>
        </w:rPr>
        <w:t xml:space="preserve">Use right-angle connectors and reroute wires to better fit within the </w:t>
      </w:r>
      <w:proofErr w:type="spellStart"/>
      <w:r w:rsidRPr="0058036F">
        <w:rPr>
          <w:rFonts w:ascii="Aptos(Body)" w:hAnsi="Aptos(Body)"/>
          <w:color w:val="FF0000"/>
        </w:rPr>
        <w:t>TerraProbe</w:t>
      </w:r>
      <w:proofErr w:type="spellEnd"/>
      <w:r w:rsidRPr="0058036F">
        <w:rPr>
          <w:rFonts w:ascii="Aptos(Body)" w:hAnsi="Aptos(Body)"/>
          <w:color w:val="FF0000"/>
        </w:rPr>
        <w:t xml:space="preserve"> lid.</w:t>
      </w:r>
    </w:p>
    <w:p w14:paraId="75B0C14A" w14:textId="7560E036" w:rsidR="001154E1" w:rsidRPr="0058036F" w:rsidRDefault="0058036F" w:rsidP="0051688A">
      <w:pPr>
        <w:pStyle w:val="paragraph"/>
        <w:numPr>
          <w:ilvl w:val="0"/>
          <w:numId w:val="34"/>
        </w:numPr>
        <w:spacing w:before="0" w:beforeAutospacing="0" w:after="0" w:afterAutospacing="0"/>
        <w:rPr>
          <w:rFonts w:ascii="Aptos(Body)" w:hAnsi="Aptos(Body)"/>
          <w:color w:val="FF0000"/>
        </w:rPr>
      </w:pPr>
      <w:r>
        <w:rPr>
          <w:rFonts w:ascii="Aptos(Body)" w:hAnsi="Aptos(Body)"/>
          <w:color w:val="FF0000"/>
        </w:rPr>
        <w:t>U</w:t>
      </w:r>
      <w:r w:rsidRPr="0058036F">
        <w:rPr>
          <w:rFonts w:ascii="Aptos(Body)" w:hAnsi="Aptos(Body)"/>
          <w:color w:val="FF0000"/>
        </w:rPr>
        <w:t>pgrading to a more robust SD card module with stronger onboard connection points.</w:t>
      </w:r>
    </w:p>
    <w:p w14:paraId="3A0F138F" w14:textId="0AF0ECA8" w:rsidR="00844520" w:rsidRPr="009F151F" w:rsidRDefault="00B46024" w:rsidP="000E4CFD">
      <w:pPr>
        <w:pStyle w:val="Heading1"/>
        <w:numPr>
          <w:ilvl w:val="0"/>
          <w:numId w:val="12"/>
        </w:numPr>
        <w:rPr>
          <w:rFonts w:hint="eastAsia"/>
          <w:b/>
          <w:color w:val="auto"/>
          <w:sz w:val="32"/>
          <w:szCs w:val="32"/>
        </w:rPr>
      </w:pPr>
      <w:bookmarkStart w:id="12" w:name="_Toc196766856"/>
      <w:r w:rsidRPr="009F151F">
        <w:rPr>
          <w:b/>
          <w:bCs/>
          <w:color w:val="auto"/>
          <w:sz w:val="32"/>
          <w:szCs w:val="32"/>
        </w:rPr>
        <w:t>Simulation-</w:t>
      </w:r>
      <w:r w:rsidR="00887A18" w:rsidRPr="009F151F">
        <w:rPr>
          <w:b/>
          <w:bCs/>
          <w:color w:val="auto"/>
          <w:sz w:val="32"/>
          <w:szCs w:val="32"/>
        </w:rPr>
        <w:t xml:space="preserve">Analysis and </w:t>
      </w:r>
      <w:r w:rsidRPr="009F151F">
        <w:rPr>
          <w:b/>
          <w:bCs/>
          <w:color w:val="auto"/>
          <w:sz w:val="32"/>
          <w:szCs w:val="32"/>
        </w:rPr>
        <w:t xml:space="preserve">Validation </w:t>
      </w:r>
      <w:r w:rsidR="00887A18" w:rsidRPr="009F151F">
        <w:rPr>
          <w:b/>
          <w:bCs/>
          <w:color w:val="auto"/>
          <w:sz w:val="32"/>
          <w:szCs w:val="32"/>
        </w:rPr>
        <w:t>Testing</w:t>
      </w:r>
      <w:bookmarkEnd w:id="12"/>
    </w:p>
    <w:p w14:paraId="12D8431B" w14:textId="77777777" w:rsidR="005C2045" w:rsidRDefault="005C2045" w:rsidP="0005481A">
      <w:pPr>
        <w:pStyle w:val="paragraph"/>
        <w:spacing w:before="0" w:beforeAutospacing="0" w:after="0" w:afterAutospacing="0"/>
        <w:ind w:firstLine="720"/>
        <w:jc w:val="both"/>
        <w:rPr>
          <w:rFonts w:asciiTheme="minorHAnsi" w:hAnsiTheme="minorHAnsi"/>
          <w:color w:val="FF0000"/>
        </w:rPr>
      </w:pPr>
    </w:p>
    <w:p w14:paraId="6042EB42" w14:textId="49B3BD6A" w:rsidR="0005481A" w:rsidRPr="005C2045" w:rsidRDefault="009F3A1E" w:rsidP="0005481A">
      <w:pPr>
        <w:pStyle w:val="paragraph"/>
        <w:spacing w:before="0" w:beforeAutospacing="0" w:after="0" w:afterAutospacing="0"/>
        <w:ind w:firstLine="720"/>
        <w:jc w:val="both"/>
        <w:rPr>
          <w:rFonts w:asciiTheme="minorHAnsi" w:hAnsiTheme="minorHAnsi"/>
          <w:color w:val="FF0000"/>
        </w:rPr>
      </w:pPr>
      <w:r w:rsidRPr="005C2045">
        <w:rPr>
          <w:rFonts w:asciiTheme="minorHAnsi" w:hAnsiTheme="minorHAnsi"/>
          <w:color w:val="FF0000"/>
        </w:rPr>
        <w:t xml:space="preserve">To verify that </w:t>
      </w:r>
      <w:proofErr w:type="spellStart"/>
      <w:r w:rsidRPr="005C2045">
        <w:rPr>
          <w:rFonts w:asciiTheme="minorHAnsi" w:hAnsiTheme="minorHAnsi"/>
          <w:color w:val="FF0000"/>
        </w:rPr>
        <w:t>TerraProbe</w:t>
      </w:r>
      <w:proofErr w:type="spellEnd"/>
      <w:r w:rsidRPr="005C2045">
        <w:rPr>
          <w:rFonts w:asciiTheme="minorHAnsi" w:hAnsiTheme="minorHAnsi"/>
          <w:color w:val="FF0000"/>
        </w:rPr>
        <w:t xml:space="preserve"> meets its functional and design requirements, a series of validation tests were conducted. These tests</w:t>
      </w:r>
      <w:r w:rsidR="00297599" w:rsidRPr="005C2045">
        <w:rPr>
          <w:rFonts w:asciiTheme="minorHAnsi" w:hAnsiTheme="minorHAnsi"/>
          <w:color w:val="FF0000"/>
        </w:rPr>
        <w:t xml:space="preserve"> were compared to </w:t>
      </w:r>
      <w:r w:rsidR="00DE0B4A" w:rsidRPr="005C2045">
        <w:rPr>
          <w:rFonts w:asciiTheme="minorHAnsi" w:hAnsiTheme="minorHAnsi"/>
          <w:color w:val="FF0000"/>
        </w:rPr>
        <w:t xml:space="preserve">simulations/analyses previously conducted used to determine force, motor selection, and other important components for the system. </w:t>
      </w:r>
      <w:r w:rsidR="00A92095" w:rsidRPr="005C2045">
        <w:rPr>
          <w:rFonts w:ascii="Aptos" w:eastAsiaTheme="majorEastAsia" w:hAnsi="Aptos"/>
          <w:color w:val="FF0000"/>
        </w:rPr>
        <w:t>Key tests include motor calibration/performance, force testing, soil compactness vs. depth performance, motor RPM vs. depth burrowed, sensor precision measurements, and evaluation of the neural network’s loss and accuracy. Results from these tests helped understand shortcomings and design adjustments required for future design iterations.</w:t>
      </w:r>
      <w:r w:rsidR="00575AA9">
        <w:rPr>
          <w:rFonts w:ascii="Aptos" w:eastAsiaTheme="majorEastAsia" w:hAnsi="Aptos"/>
          <w:color w:val="FF0000"/>
        </w:rPr>
        <w:t xml:space="preserve"> </w:t>
      </w:r>
      <w:r w:rsidR="00431813">
        <w:rPr>
          <w:rFonts w:ascii="Aptos" w:eastAsiaTheme="majorEastAsia" w:hAnsi="Aptos"/>
          <w:color w:val="FF0000"/>
        </w:rPr>
        <w:t xml:space="preserve">The </w:t>
      </w:r>
      <w:r w:rsidR="006A759F">
        <w:rPr>
          <w:rFonts w:ascii="Aptos" w:eastAsiaTheme="majorEastAsia" w:hAnsi="Aptos"/>
          <w:color w:val="FF0000"/>
        </w:rPr>
        <w:t>premises</w:t>
      </w:r>
      <w:r w:rsidR="00431813">
        <w:rPr>
          <w:rFonts w:ascii="Aptos" w:eastAsiaTheme="majorEastAsia" w:hAnsi="Aptos"/>
          <w:color w:val="FF0000"/>
        </w:rPr>
        <w:t xml:space="preserve"> of </w:t>
      </w:r>
      <w:r w:rsidR="00CB1294">
        <w:rPr>
          <w:rFonts w:ascii="Aptos" w:eastAsiaTheme="majorEastAsia" w:hAnsi="Aptos"/>
          <w:color w:val="FF0000"/>
        </w:rPr>
        <w:t xml:space="preserve">a few important tests </w:t>
      </w:r>
      <w:r w:rsidR="006A759F">
        <w:rPr>
          <w:rFonts w:ascii="Aptos" w:eastAsiaTheme="majorEastAsia" w:hAnsi="Aptos"/>
          <w:color w:val="FF0000"/>
        </w:rPr>
        <w:t>have</w:t>
      </w:r>
      <w:r w:rsidR="00CB1294">
        <w:rPr>
          <w:rFonts w:ascii="Aptos" w:eastAsiaTheme="majorEastAsia" w:hAnsi="Aptos"/>
          <w:color w:val="FF0000"/>
        </w:rPr>
        <w:t xml:space="preserve"> been mentioned below (Refer to Appendix A.3 for detailed analysis on all validation tests</w:t>
      </w:r>
      <w:r w:rsidR="006A759F">
        <w:rPr>
          <w:rFonts w:ascii="Aptos" w:eastAsiaTheme="majorEastAsia" w:hAnsi="Aptos"/>
          <w:color w:val="FF0000"/>
        </w:rPr>
        <w:t xml:space="preserve"> and software system tests</w:t>
      </w:r>
      <w:r w:rsidR="00CB1294">
        <w:rPr>
          <w:rFonts w:ascii="Aptos" w:eastAsiaTheme="majorEastAsia" w:hAnsi="Aptos"/>
          <w:color w:val="FF0000"/>
        </w:rPr>
        <w:t xml:space="preserve">). </w:t>
      </w:r>
    </w:p>
    <w:p w14:paraId="419CAD90" w14:textId="77777777" w:rsidR="001D116E" w:rsidRPr="00977999" w:rsidRDefault="001D116E" w:rsidP="0005481A">
      <w:pPr>
        <w:pStyle w:val="paragraph"/>
        <w:spacing w:before="0" w:beforeAutospacing="0" w:after="0" w:afterAutospacing="0"/>
        <w:ind w:firstLine="720"/>
        <w:jc w:val="both"/>
        <w:rPr>
          <w:rFonts w:asciiTheme="minorHAnsi" w:hAnsiTheme="minorHAnsi"/>
        </w:rPr>
      </w:pPr>
    </w:p>
    <w:p w14:paraId="53AB8B9A" w14:textId="523B3F4B" w:rsidR="001D116E" w:rsidRPr="00977999" w:rsidRDefault="00575AA9" w:rsidP="00290326">
      <w:pPr>
        <w:pStyle w:val="paragraph"/>
        <w:numPr>
          <w:ilvl w:val="1"/>
          <w:numId w:val="18"/>
        </w:numPr>
        <w:spacing w:before="0" w:beforeAutospacing="0" w:after="0" w:afterAutospacing="0"/>
        <w:rPr>
          <w:rFonts w:ascii="Aptos" w:hAnsi="Aptos"/>
          <w:b/>
          <w:bCs/>
          <w:sz w:val="28"/>
          <w:szCs w:val="28"/>
        </w:rPr>
      </w:pPr>
      <w:r>
        <w:rPr>
          <w:rFonts w:ascii="Aptos" w:hAnsi="Aptos"/>
          <w:b/>
          <w:bCs/>
          <w:sz w:val="28"/>
          <w:szCs w:val="28"/>
        </w:rPr>
        <w:t>Simulated Force vs. Motor Performance</w:t>
      </w:r>
    </w:p>
    <w:p w14:paraId="4D646936" w14:textId="77777777" w:rsidR="002D7709" w:rsidRPr="00977999" w:rsidRDefault="002D7709" w:rsidP="002D7709">
      <w:pPr>
        <w:pStyle w:val="paragraph"/>
        <w:spacing w:before="0" w:beforeAutospacing="0" w:after="0" w:afterAutospacing="0"/>
        <w:jc w:val="both"/>
        <w:textAlignment w:val="baseline"/>
        <w:rPr>
          <w:rFonts w:ascii="Aptos" w:hAnsi="Aptos"/>
          <w:b/>
          <w:bCs/>
          <w:sz w:val="28"/>
          <w:szCs w:val="28"/>
        </w:rPr>
      </w:pPr>
    </w:p>
    <w:p w14:paraId="2E4FA430" w14:textId="3B626B26" w:rsidR="002D7709" w:rsidRPr="00977999" w:rsidRDefault="002D7709" w:rsidP="002D7709">
      <w:pPr>
        <w:pStyle w:val="paragraph"/>
        <w:spacing w:before="0" w:beforeAutospacing="0" w:after="0" w:afterAutospacing="0"/>
        <w:ind w:firstLine="720"/>
        <w:jc w:val="both"/>
        <w:textAlignment w:val="baseline"/>
        <w:rPr>
          <w:rFonts w:ascii="Aptos" w:eastAsiaTheme="majorEastAsia" w:hAnsi="Aptos" w:hint="eastAsia"/>
        </w:rPr>
      </w:pPr>
      <w:r w:rsidRPr="00977999">
        <w:rPr>
          <w:rFonts w:ascii="Aptos" w:eastAsiaTheme="majorEastAsia" w:hAnsi="Aptos"/>
        </w:rPr>
        <w:t>The mechanical work required to run the device to reach the required depth needs to be considered.  First a free body diagram was drawn to determine all the forces that would act on the payload.</w:t>
      </w:r>
      <w:r w:rsidR="00BD5C6E">
        <w:rPr>
          <w:rFonts w:ascii="Aptos" w:eastAsiaTheme="majorEastAsia" w:hAnsi="Aptos"/>
        </w:rPr>
        <w:t xml:space="preserve"> </w:t>
      </w:r>
    </w:p>
    <w:p w14:paraId="405A8919" w14:textId="77777777" w:rsidR="002D7709" w:rsidRPr="00977999" w:rsidRDefault="002D7709" w:rsidP="002D7709">
      <w:pPr>
        <w:pStyle w:val="paragraph"/>
        <w:spacing w:before="0" w:beforeAutospacing="0" w:after="0" w:afterAutospacing="0"/>
        <w:ind w:firstLine="720"/>
        <w:textAlignment w:val="baseline"/>
        <w:rPr>
          <w:rFonts w:ascii="Aptos" w:eastAsiaTheme="majorEastAsia" w:hAnsi="Aptos" w:hint="eastAsia"/>
        </w:rPr>
      </w:pPr>
    </w:p>
    <w:p w14:paraId="6C4A5EBE" w14:textId="367424B8" w:rsidR="002D7709" w:rsidRPr="00977999" w:rsidRDefault="00C23632" w:rsidP="002D7709">
      <w:pPr>
        <w:pStyle w:val="paragraph"/>
        <w:spacing w:before="0" w:beforeAutospacing="0" w:after="0" w:afterAutospacing="0"/>
        <w:jc w:val="center"/>
        <w:textAlignment w:val="baseline"/>
        <w:rPr>
          <w:rFonts w:ascii="Aptos" w:eastAsiaTheme="majorEastAsia" w:hAnsi="Aptos" w:hint="eastAsia"/>
          <w:b/>
          <w:bCs/>
        </w:rPr>
      </w:pPr>
      <w:r w:rsidRPr="00977999">
        <w:rPr>
          <w:rFonts w:ascii="Aptos" w:eastAsiaTheme="majorEastAsia" w:hAnsi="Aptos"/>
          <w:b/>
          <w:bCs/>
          <w:noProof/>
        </w:rPr>
        <w:drawing>
          <wp:inline distT="0" distB="0" distL="0" distR="0" wp14:anchorId="20B16A95" wp14:editId="0B9B4EC7">
            <wp:extent cx="4697623" cy="3614057"/>
            <wp:effectExtent l="0" t="0" r="1905" b="5715"/>
            <wp:docPr id="2879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9549" name=""/>
                    <pic:cNvPicPr/>
                  </pic:nvPicPr>
                  <pic:blipFill>
                    <a:blip r:embed="rId46"/>
                    <a:stretch>
                      <a:fillRect/>
                    </a:stretch>
                  </pic:blipFill>
                  <pic:spPr>
                    <a:xfrm>
                      <a:off x="0" y="0"/>
                      <a:ext cx="4743915" cy="3649671"/>
                    </a:xfrm>
                    <a:prstGeom prst="rect">
                      <a:avLst/>
                    </a:prstGeom>
                  </pic:spPr>
                </pic:pic>
              </a:graphicData>
            </a:graphic>
          </wp:inline>
        </w:drawing>
      </w:r>
    </w:p>
    <w:p w14:paraId="7C2196FB" w14:textId="77777777" w:rsidR="002D7709" w:rsidRPr="00977999" w:rsidRDefault="002D7709" w:rsidP="002D7709">
      <w:pPr>
        <w:pStyle w:val="paragraph"/>
        <w:spacing w:before="0" w:beforeAutospacing="0" w:after="0" w:afterAutospacing="0"/>
        <w:jc w:val="center"/>
        <w:textAlignment w:val="baseline"/>
        <w:rPr>
          <w:rFonts w:ascii="Aptos" w:eastAsiaTheme="majorEastAsia" w:hAnsi="Aptos" w:hint="eastAsia"/>
          <w:b/>
          <w:bCs/>
        </w:rPr>
      </w:pPr>
    </w:p>
    <w:p w14:paraId="2FAA140B" w14:textId="1DB068DC" w:rsidR="002D7709" w:rsidRPr="00DD1C06" w:rsidRDefault="002D7709" w:rsidP="002D7709">
      <w:pPr>
        <w:pStyle w:val="paragraph"/>
        <w:spacing w:before="0" w:beforeAutospacing="0" w:after="0" w:afterAutospacing="0"/>
        <w:jc w:val="center"/>
        <w:textAlignment w:val="baseline"/>
        <w:rPr>
          <w:rFonts w:ascii="Aptos" w:eastAsiaTheme="majorEastAsia" w:hAnsi="Aptos" w:hint="eastAsia"/>
          <w:b/>
          <w:color w:val="FF0000"/>
        </w:rPr>
      </w:pPr>
      <w:r w:rsidRPr="00DD1C06">
        <w:rPr>
          <w:rFonts w:ascii="Aptos" w:eastAsiaTheme="majorEastAsia" w:hAnsi="Aptos"/>
          <w:b/>
          <w:color w:val="FF0000"/>
        </w:rPr>
        <w:t xml:space="preserve">Figure </w:t>
      </w:r>
      <w:r w:rsidR="00945EC5" w:rsidRPr="00DD1C06">
        <w:rPr>
          <w:rFonts w:ascii="Aptos" w:eastAsiaTheme="majorEastAsia" w:hAnsi="Aptos"/>
          <w:b/>
          <w:bCs/>
          <w:color w:val="FF0000"/>
        </w:rPr>
        <w:t>1</w:t>
      </w:r>
      <w:r w:rsidR="00DD1C06" w:rsidRPr="00DD1C06">
        <w:rPr>
          <w:rFonts w:ascii="Aptos" w:eastAsiaTheme="majorEastAsia" w:hAnsi="Aptos"/>
          <w:b/>
          <w:bCs/>
          <w:color w:val="FF0000"/>
        </w:rPr>
        <w:t>6</w:t>
      </w:r>
      <w:r w:rsidRPr="00DD1C06">
        <w:rPr>
          <w:rFonts w:ascii="Aptos" w:eastAsiaTheme="majorEastAsia" w:hAnsi="Aptos"/>
          <w:b/>
          <w:color w:val="FF0000"/>
        </w:rPr>
        <w:t>: Free Body Diagram</w:t>
      </w:r>
    </w:p>
    <w:p w14:paraId="2ACFC363" w14:textId="77777777" w:rsidR="002D7709" w:rsidRPr="00977999" w:rsidRDefault="002D7709" w:rsidP="002D7709">
      <w:pPr>
        <w:pStyle w:val="paragraph"/>
        <w:spacing w:before="0" w:beforeAutospacing="0" w:after="0" w:afterAutospacing="0"/>
        <w:jc w:val="center"/>
        <w:textAlignment w:val="baseline"/>
        <w:rPr>
          <w:rFonts w:ascii="Aptos" w:eastAsiaTheme="majorEastAsia" w:hAnsi="Aptos" w:hint="eastAsia"/>
        </w:rPr>
      </w:pPr>
    </w:p>
    <w:p w14:paraId="7F877B30" w14:textId="77777777" w:rsidR="002D7709" w:rsidRPr="00977999" w:rsidRDefault="002D7709" w:rsidP="002D7709">
      <w:pPr>
        <w:pStyle w:val="paragraph"/>
        <w:spacing w:before="0" w:beforeAutospacing="0" w:after="0" w:afterAutospacing="0"/>
        <w:ind w:firstLine="720"/>
        <w:jc w:val="both"/>
        <w:textAlignment w:val="baseline"/>
        <w:rPr>
          <w:rFonts w:ascii="Aptos" w:eastAsiaTheme="majorEastAsia" w:hAnsi="Aptos" w:hint="eastAsia"/>
        </w:rPr>
      </w:pPr>
      <w:r w:rsidRPr="00977999">
        <w:rPr>
          <w:rFonts w:ascii="Aptos" w:eastAsiaTheme="majorEastAsia" w:hAnsi="Aptos"/>
        </w:rPr>
        <w:t xml:space="preserve">Now the main forces are along the Z direction, and this will be the direction in which the rack will be provided force. The following Force balance equation can be used to determine the required force </w:t>
      </w:r>
      <m:oMath>
        <m:r>
          <w:rPr>
            <w:rFonts w:ascii="Cambria Math" w:eastAsiaTheme="majorEastAsia" w:hAnsi="Cambria Math"/>
          </w:rPr>
          <m:t>F</m:t>
        </m:r>
      </m:oMath>
      <w:r w:rsidRPr="00977999">
        <w:rPr>
          <w:rFonts w:ascii="Aptos" w:eastAsiaTheme="majorEastAsia" w:hAnsi="Aptos"/>
        </w:rPr>
        <w:t>.</w:t>
      </w:r>
    </w:p>
    <w:p w14:paraId="0B8DD28F" w14:textId="77777777" w:rsidR="002D7709" w:rsidRPr="00977999" w:rsidRDefault="002D7709" w:rsidP="002D7709">
      <w:pPr>
        <w:pStyle w:val="paragraph"/>
        <w:spacing w:before="0" w:beforeAutospacing="0" w:after="0" w:afterAutospacing="0"/>
        <w:textAlignment w:val="baseline"/>
        <w:rPr>
          <w:rFonts w:ascii="Aptos" w:eastAsiaTheme="majorEastAsia" w:hAnsi="Aptos" w:hint="eastAsia"/>
        </w:rPr>
      </w:pPr>
    </w:p>
    <w:p w14:paraId="5AD35DA3" w14:textId="77777777" w:rsidR="002D7709" w:rsidRPr="00977999" w:rsidRDefault="00783A66" w:rsidP="002D7709">
      <w:pPr>
        <w:pStyle w:val="paragraph"/>
        <w:tabs>
          <w:tab w:val="decimal" w:pos="5040"/>
          <w:tab w:val="decimal" w:pos="9180"/>
        </w:tabs>
        <w:spacing w:before="0" w:beforeAutospacing="0" w:after="0" w:afterAutospacing="0"/>
        <w:jc w:val="center"/>
        <w:textAlignment w:val="baseline"/>
        <w:rPr>
          <w:rFonts w:ascii="Aptos" w:eastAsiaTheme="majorEastAsia" w:hAnsi="Aptos" w:hint="eastAsia"/>
        </w:rPr>
      </w:pPr>
      <m:oMath>
        <m:nary>
          <m:naryPr>
            <m:chr m:val="∑"/>
            <m:limLoc m:val="undOvr"/>
            <m:subHide m:val="1"/>
            <m:supHide m:val="1"/>
            <m:ctrlPr>
              <w:rPr>
                <w:rFonts w:ascii="Cambria Math" w:eastAsiaTheme="majorEastAsia" w:hAnsi="Cambria Math"/>
                <w:i/>
              </w:rPr>
            </m:ctrlPr>
          </m:naryPr>
          <m:sub/>
          <m:sup/>
          <m:e>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z</m:t>
                </m:r>
              </m:sub>
            </m:sSub>
            <m:r>
              <w:rPr>
                <w:rFonts w:ascii="Cambria Math" w:eastAsiaTheme="majorEastAsia" w:hAnsi="Cambria Math"/>
              </w:rPr>
              <m:t>=2F+</m:t>
            </m:r>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W</m:t>
                </m:r>
              </m:e>
              <m:sub>
                <m:r>
                  <w:rPr>
                    <w:rFonts w:ascii="Cambria Math" w:eastAsiaTheme="majorEastAsia" w:hAnsi="Cambria Math"/>
                  </w:rPr>
                  <m:t>robot</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W</m:t>
                </m:r>
              </m:e>
              <m:sub>
                <m:r>
                  <w:rPr>
                    <w:rFonts w:ascii="Cambria Math" w:eastAsiaTheme="majorEastAsia" w:hAnsi="Cambria Math"/>
                  </w:rPr>
                  <m:t>soil</m:t>
                </m:r>
              </m:sub>
            </m:sSub>
          </m:e>
        </m:nary>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o</m:t>
            </m:r>
          </m:sub>
        </m:sSub>
        <m:r>
          <w:rPr>
            <w:rFonts w:ascii="Cambria Math" w:eastAsiaTheme="majorEastAsia" w:hAnsi="Cambria Math"/>
          </w:rPr>
          <m:t xml:space="preserve">  -</m:t>
        </m:r>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soi</m:t>
            </m:r>
            <m:sSub>
              <m:sSubPr>
                <m:ctrlPr>
                  <w:rPr>
                    <w:rFonts w:ascii="Cambria Math" w:eastAsiaTheme="majorEastAsia" w:hAnsi="Cambria Math"/>
                    <w:i/>
                  </w:rPr>
                </m:ctrlPr>
              </m:sSubPr>
              <m:e>
                <m:r>
                  <w:rPr>
                    <w:rFonts w:ascii="Cambria Math" w:eastAsiaTheme="majorEastAsia" w:hAnsi="Cambria Math"/>
                  </w:rPr>
                  <m:t>l</m:t>
                </m:r>
              </m:e>
              <m:sub>
                <m:r>
                  <w:rPr>
                    <w:rFonts w:ascii="Cambria Math" w:eastAsiaTheme="majorEastAsia" w:hAnsi="Cambria Math"/>
                  </w:rPr>
                  <m:t>static</m:t>
                </m:r>
              </m:sub>
            </m:sSub>
          </m:sub>
        </m:sSub>
        <m:r>
          <w:rPr>
            <w:rFonts w:ascii="Cambria Math" w:eastAsiaTheme="majorEastAsia" w:hAnsi="Cambria Math"/>
          </w:rPr>
          <m:t>=</m:t>
        </m:r>
        <m:d>
          <m:dPr>
            <m:ctrlPr>
              <w:rPr>
                <w:rFonts w:ascii="Cambria Math" w:eastAsiaTheme="majorEastAsia" w:hAnsi="Cambria Math"/>
                <w:i/>
              </w:rPr>
            </m:ctrlPr>
          </m:dPr>
          <m:e>
            <m:r>
              <w:rPr>
                <w:rFonts w:ascii="Cambria Math" w:eastAsiaTheme="majorEastAsia" w:hAnsi="Cambria Math"/>
              </w:rPr>
              <m:t>m+M</m:t>
            </m:r>
          </m:e>
        </m:d>
        <m:acc>
          <m:accPr>
            <m:chr m:val="̈"/>
            <m:ctrlPr>
              <w:rPr>
                <w:rFonts w:ascii="Cambria Math" w:eastAsiaTheme="majorEastAsia" w:hAnsi="Cambria Math"/>
                <w:i/>
              </w:rPr>
            </m:ctrlPr>
          </m:accPr>
          <m:e>
            <m:r>
              <w:rPr>
                <w:rFonts w:ascii="Cambria Math" w:eastAsiaTheme="majorEastAsia" w:hAnsi="Cambria Math"/>
              </w:rPr>
              <m:t>z</m:t>
            </m:r>
          </m:e>
        </m:acc>
      </m:oMath>
      <w:r w:rsidR="002D7709" w:rsidRPr="00977999">
        <w:rPr>
          <w:rFonts w:ascii="Aptos" w:eastAsiaTheme="majorEastAsia" w:hAnsi="Aptos"/>
        </w:rPr>
        <w:t xml:space="preserve"> </w:t>
      </w:r>
      <w:r w:rsidR="002D7709" w:rsidRPr="00977999">
        <w:rPr>
          <w:rFonts w:ascii="Aptos" w:eastAsiaTheme="majorEastAsia" w:hAnsi="Aptos"/>
        </w:rPr>
        <w:tab/>
      </w:r>
      <m:oMath>
        <m:d>
          <m:dPr>
            <m:ctrlPr>
              <w:rPr>
                <w:rFonts w:ascii="Cambria Math" w:eastAsiaTheme="majorEastAsia" w:hAnsi="Cambria Math"/>
                <w:i/>
              </w:rPr>
            </m:ctrlPr>
          </m:dPr>
          <m:e>
            <m:r>
              <w:rPr>
                <w:rFonts w:ascii="Cambria Math" w:eastAsiaTheme="majorEastAsia" w:hAnsi="Cambria Math"/>
              </w:rPr>
              <m:t>1</m:t>
            </m:r>
          </m:e>
        </m:d>
      </m:oMath>
    </w:p>
    <w:p w14:paraId="79BC1E10" w14:textId="77777777" w:rsidR="002D7709" w:rsidRPr="00977999" w:rsidRDefault="002D7709" w:rsidP="002D7709">
      <w:pPr>
        <w:jc w:val="both"/>
        <w:rPr>
          <w:rFonts w:ascii="Aptos" w:hAnsi="Aptos"/>
        </w:rPr>
      </w:pPr>
    </w:p>
    <w:p w14:paraId="40DA4293" w14:textId="77777777" w:rsidR="002D7709" w:rsidRPr="00977999" w:rsidRDefault="002D7709" w:rsidP="002D7709">
      <w:pPr>
        <w:pStyle w:val="paragraph"/>
        <w:spacing w:before="0" w:beforeAutospacing="0" w:after="0" w:afterAutospacing="0"/>
        <w:ind w:firstLine="720"/>
        <w:jc w:val="both"/>
        <w:textAlignment w:val="baseline"/>
        <w:rPr>
          <w:rFonts w:ascii="Aptos" w:eastAsiaTheme="majorEastAsia" w:hAnsi="Aptos"/>
        </w:rPr>
      </w:pPr>
      <w:r w:rsidRPr="00977999">
        <w:rPr>
          <w:rFonts w:ascii="Aptos" w:eastAsiaTheme="majorEastAsia" w:hAnsi="Aptos"/>
        </w:rPr>
        <w:t xml:space="preserve">Where </w:t>
      </w:r>
      <m:oMath>
        <m:sSub>
          <m:sSubPr>
            <m:ctrlPr>
              <w:rPr>
                <w:rFonts w:ascii="Cambria Math" w:eastAsiaTheme="majorEastAsia" w:hAnsi="Cambria Math"/>
                <w:i/>
                <w:iCs/>
              </w:rPr>
            </m:ctrlPr>
          </m:sSubPr>
          <m:e>
            <m:r>
              <w:rPr>
                <w:rFonts w:ascii="Cambria Math" w:eastAsiaTheme="majorEastAsia" w:hAnsi="Cambria Math"/>
              </w:rPr>
              <m:t>f</m:t>
            </m:r>
          </m:e>
          <m:sub>
            <m:r>
              <w:rPr>
                <w:rFonts w:ascii="Cambria Math" w:eastAsiaTheme="majorEastAsia" w:hAnsi="Cambria Math"/>
              </w:rPr>
              <m:t>i</m:t>
            </m:r>
          </m:sub>
        </m:sSub>
        <m:r>
          <w:rPr>
            <w:rFonts w:ascii="Cambria Math" w:eastAsiaTheme="majorEastAsia" w:hAnsi="Cambria Math"/>
          </w:rPr>
          <m:t xml:space="preserve"> </m:t>
        </m:r>
      </m:oMath>
      <w:r w:rsidRPr="00977999">
        <w:rPr>
          <w:rFonts w:ascii="Aptos" w:eastAsiaTheme="majorEastAsia" w:hAnsi="Aptos"/>
        </w:rPr>
        <w:t xml:space="preserve">is the internal frictional force, </w:t>
      </w:r>
      <m:oMath>
        <m:sSub>
          <m:sSubPr>
            <m:ctrlPr>
              <w:rPr>
                <w:rFonts w:ascii="Cambria Math" w:eastAsiaTheme="majorEastAsia" w:hAnsi="Cambria Math"/>
                <w:i/>
                <w:iCs/>
              </w:rPr>
            </m:ctrlPr>
          </m:sSubPr>
          <m:e>
            <m:r>
              <w:rPr>
                <w:rFonts w:ascii="Cambria Math" w:eastAsiaTheme="majorEastAsia" w:hAnsi="Cambria Math"/>
              </w:rPr>
              <m:t>W</m:t>
            </m:r>
          </m:e>
          <m:sub>
            <m:r>
              <w:rPr>
                <w:rFonts w:ascii="Cambria Math" w:eastAsiaTheme="majorEastAsia" w:hAnsi="Cambria Math"/>
              </w:rPr>
              <m:t>robot</m:t>
            </m:r>
          </m:sub>
        </m:sSub>
      </m:oMath>
      <w:r w:rsidRPr="00977999">
        <w:rPr>
          <w:rFonts w:ascii="Aptos" w:eastAsiaTheme="majorEastAsia" w:hAnsi="Aptos"/>
        </w:rPr>
        <w:t xml:space="preserve"> is the weight of the robot, </w:t>
      </w:r>
      <m:oMath>
        <m:sSub>
          <m:sSubPr>
            <m:ctrlPr>
              <w:rPr>
                <w:rFonts w:ascii="Cambria Math" w:eastAsiaTheme="majorEastAsia" w:hAnsi="Cambria Math"/>
                <w:i/>
                <w:iCs/>
              </w:rPr>
            </m:ctrlPr>
          </m:sSubPr>
          <m:e>
            <m:r>
              <w:rPr>
                <w:rFonts w:ascii="Cambria Math" w:eastAsiaTheme="majorEastAsia" w:hAnsi="Cambria Math"/>
              </w:rPr>
              <m:t>W</m:t>
            </m:r>
          </m:e>
          <m:sub>
            <m:r>
              <w:rPr>
                <w:rFonts w:ascii="Cambria Math" w:eastAsiaTheme="majorEastAsia" w:hAnsi="Cambria Math"/>
              </w:rPr>
              <m:t>soil</m:t>
            </m:r>
          </m:sub>
        </m:sSub>
      </m:oMath>
      <w:r w:rsidRPr="00977999">
        <w:rPr>
          <w:rFonts w:ascii="Aptos" w:eastAsiaTheme="majorEastAsia" w:hAnsi="Aptos"/>
        </w:rPr>
        <w:t xml:space="preserve"> is the weight of the soil collected, </w:t>
      </w:r>
      <m:oMath>
        <m:sSub>
          <m:sSubPr>
            <m:ctrlPr>
              <w:rPr>
                <w:rFonts w:ascii="Cambria Math" w:eastAsiaTheme="majorEastAsia" w:hAnsi="Cambria Math"/>
                <w:i/>
                <w:iCs/>
              </w:rPr>
            </m:ctrlPr>
          </m:sSubPr>
          <m:e>
            <m:r>
              <w:rPr>
                <w:rFonts w:ascii="Cambria Math" w:eastAsiaTheme="majorEastAsia" w:hAnsi="Cambria Math"/>
              </w:rPr>
              <m:t>f</m:t>
            </m:r>
          </m:e>
          <m:sub>
            <m:r>
              <w:rPr>
                <w:rFonts w:ascii="Cambria Math" w:eastAsiaTheme="majorEastAsia" w:hAnsi="Cambria Math"/>
              </w:rPr>
              <m:t>0</m:t>
            </m:r>
          </m:sub>
        </m:sSub>
      </m:oMath>
      <w:r w:rsidRPr="00977999">
        <w:rPr>
          <w:rFonts w:ascii="Aptos" w:eastAsiaTheme="majorEastAsia" w:hAnsi="Aptos"/>
        </w:rPr>
        <w:t xml:space="preserve"> is the external frictional force, </w:t>
      </w:r>
      <m:oMath>
        <m:sSub>
          <m:sSubPr>
            <m:ctrlPr>
              <w:rPr>
                <w:rFonts w:ascii="Cambria Math" w:eastAsiaTheme="majorEastAsia" w:hAnsi="Cambria Math"/>
                <w:i/>
                <w:iCs/>
              </w:rPr>
            </m:ctrlPr>
          </m:sSubPr>
          <m:e>
            <m:r>
              <w:rPr>
                <w:rFonts w:ascii="Cambria Math" w:eastAsiaTheme="majorEastAsia" w:hAnsi="Cambria Math"/>
              </w:rPr>
              <m:t>F</m:t>
            </m:r>
          </m:e>
          <m:sub>
            <m:r>
              <w:rPr>
                <w:rFonts w:ascii="Cambria Math" w:eastAsiaTheme="majorEastAsia" w:hAnsi="Cambria Math"/>
              </w:rPr>
              <m:t>soi</m:t>
            </m:r>
            <m:sSub>
              <m:sSubPr>
                <m:ctrlPr>
                  <w:rPr>
                    <w:rFonts w:ascii="Cambria Math" w:eastAsiaTheme="majorEastAsia" w:hAnsi="Cambria Math"/>
                    <w:i/>
                    <w:iCs/>
                  </w:rPr>
                </m:ctrlPr>
              </m:sSubPr>
              <m:e>
                <m:r>
                  <w:rPr>
                    <w:rFonts w:ascii="Cambria Math" w:eastAsiaTheme="majorEastAsia" w:hAnsi="Cambria Math"/>
                  </w:rPr>
                  <m:t>l</m:t>
                </m:r>
              </m:e>
              <m:sub>
                <m:r>
                  <w:rPr>
                    <w:rFonts w:ascii="Cambria Math" w:eastAsiaTheme="majorEastAsia" w:hAnsi="Cambria Math"/>
                  </w:rPr>
                  <m:t>static</m:t>
                </m:r>
              </m:sub>
            </m:sSub>
          </m:sub>
        </m:sSub>
      </m:oMath>
      <w:r w:rsidRPr="00977999">
        <w:rPr>
          <w:rFonts w:ascii="Aptos" w:eastAsiaTheme="majorEastAsia" w:hAnsi="Aptos"/>
        </w:rPr>
        <w:t xml:space="preserve"> force acting upwards modelled as a buoyancy force, </w:t>
      </w:r>
      <m:oMath>
        <m:r>
          <w:rPr>
            <w:rFonts w:ascii="Cambria Math" w:eastAsiaTheme="majorEastAsia" w:hAnsi="Cambria Math"/>
          </w:rPr>
          <m:t>m</m:t>
        </m:r>
      </m:oMath>
      <w:r w:rsidRPr="00977999">
        <w:rPr>
          <w:rFonts w:ascii="Aptos" w:eastAsiaTheme="majorEastAsia" w:hAnsi="Aptos"/>
        </w:rPr>
        <w:t xml:space="preserve"> is the mass of the soil collected, </w:t>
      </w:r>
      <m:oMath>
        <m:r>
          <w:rPr>
            <w:rFonts w:ascii="Cambria Math" w:eastAsiaTheme="majorEastAsia" w:hAnsi="Cambria Math"/>
          </w:rPr>
          <m:t>M</m:t>
        </m:r>
      </m:oMath>
      <w:r w:rsidRPr="00977999">
        <w:rPr>
          <w:rFonts w:ascii="Aptos" w:eastAsiaTheme="majorEastAsia" w:hAnsi="Aptos"/>
        </w:rPr>
        <w:t xml:space="preserve"> is the mass of the robot, and </w:t>
      </w:r>
      <m:oMath>
        <m:acc>
          <m:accPr>
            <m:chr m:val="̈"/>
            <m:ctrlPr>
              <w:rPr>
                <w:rFonts w:ascii="Cambria Math" w:eastAsiaTheme="majorEastAsia" w:hAnsi="Cambria Math"/>
                <w:i/>
                <w:iCs/>
              </w:rPr>
            </m:ctrlPr>
          </m:accPr>
          <m:e>
            <m:r>
              <w:rPr>
                <w:rFonts w:ascii="Cambria Math" w:eastAsiaTheme="majorEastAsia" w:hAnsi="Cambria Math"/>
              </w:rPr>
              <m:t>z</m:t>
            </m:r>
          </m:e>
        </m:acc>
        <m:r>
          <w:rPr>
            <w:rFonts w:ascii="Cambria Math" w:eastAsiaTheme="majorEastAsia" w:hAnsi="Cambria Math"/>
          </w:rPr>
          <m:t xml:space="preserve"> </m:t>
        </m:r>
      </m:oMath>
      <w:r w:rsidRPr="00977999">
        <w:rPr>
          <w:rFonts w:ascii="Aptos" w:eastAsiaTheme="majorEastAsia" w:hAnsi="Aptos"/>
        </w:rPr>
        <w:t>is the acceleration of the body</w:t>
      </w:r>
    </w:p>
    <w:p w14:paraId="1038D780" w14:textId="77777777" w:rsidR="002D7709" w:rsidRPr="00977999" w:rsidRDefault="002D7709" w:rsidP="002D7709">
      <w:pPr>
        <w:pStyle w:val="paragraph"/>
        <w:spacing w:before="0" w:beforeAutospacing="0" w:after="0" w:afterAutospacing="0"/>
        <w:ind w:firstLine="720"/>
        <w:jc w:val="both"/>
        <w:textAlignment w:val="baseline"/>
        <w:rPr>
          <w:rFonts w:ascii="Aptos" w:eastAsiaTheme="majorEastAsia" w:hAnsi="Aptos"/>
        </w:rPr>
      </w:pPr>
    </w:p>
    <w:p w14:paraId="6FAFF1A9" w14:textId="09D7A62D" w:rsidR="002D7709" w:rsidRPr="00977999" w:rsidRDefault="002D7709" w:rsidP="002D7709">
      <w:pPr>
        <w:pStyle w:val="paragraph"/>
        <w:spacing w:before="0" w:beforeAutospacing="0" w:after="0" w:afterAutospacing="0"/>
        <w:ind w:firstLine="720"/>
        <w:jc w:val="both"/>
        <w:textAlignment w:val="baseline"/>
        <w:rPr>
          <w:rFonts w:ascii="Aptos" w:eastAsiaTheme="majorEastAsia" w:hAnsi="Aptos"/>
        </w:rPr>
      </w:pPr>
      <w:r w:rsidRPr="00977999">
        <w:rPr>
          <w:rFonts w:ascii="Aptos" w:eastAsiaTheme="majorEastAsia" w:hAnsi="Aptos"/>
        </w:rPr>
        <w:t xml:space="preserve">However, the frictional forces and desired motion profile are unknown. </w:t>
      </w:r>
      <w:r w:rsidR="00780205" w:rsidRPr="00977999">
        <w:rPr>
          <w:rFonts w:ascii="Aptos" w:eastAsiaTheme="majorEastAsia" w:hAnsi="Aptos"/>
        </w:rPr>
        <w:t>T</w:t>
      </w:r>
      <w:r w:rsidRPr="00977999">
        <w:rPr>
          <w:rFonts w:ascii="Aptos" w:eastAsiaTheme="majorEastAsia" w:hAnsi="Aptos"/>
        </w:rPr>
        <w:t xml:space="preserve">he </w:t>
      </w:r>
      <w:r w:rsidR="00780205" w:rsidRPr="00977999">
        <w:rPr>
          <w:rFonts w:ascii="Aptos" w:eastAsiaTheme="majorEastAsia" w:hAnsi="Aptos"/>
        </w:rPr>
        <w:t>external</w:t>
      </w:r>
      <w:r w:rsidRPr="00977999">
        <w:rPr>
          <w:rFonts w:ascii="Aptos" w:eastAsiaTheme="majorEastAsia" w:hAnsi="Aptos"/>
        </w:rPr>
        <w:t xml:space="preserve"> frictional forces were calculated according to the Rankine Theory (Earth Pressure Theory and Application, Purdue University, </w:t>
      </w:r>
      <w:proofErr w:type="spellStart"/>
      <w:r w:rsidRPr="00977999">
        <w:rPr>
          <w:rFonts w:ascii="Aptos" w:eastAsiaTheme="majorEastAsia" w:hAnsi="Aptos"/>
        </w:rPr>
        <w:t>n.d</w:t>
      </w:r>
      <w:proofErr w:type="spellEnd"/>
      <w:r w:rsidRPr="00977999">
        <w:rPr>
          <w:rFonts w:ascii="Aptos" w:eastAsiaTheme="majorEastAsia" w:hAnsi="Aptos"/>
        </w:rPr>
        <w:t>).</w:t>
      </w:r>
      <w:r w:rsidR="0B4CDF79" w:rsidRPr="6A67FC43">
        <w:rPr>
          <w:rFonts w:ascii="Aptos" w:eastAsiaTheme="majorEastAsia" w:hAnsi="Aptos"/>
        </w:rPr>
        <w:t xml:space="preserve"> </w:t>
      </w:r>
      <w:r w:rsidR="00780205" w:rsidRPr="00977999">
        <w:rPr>
          <w:rFonts w:ascii="Aptos" w:eastAsiaTheme="majorEastAsia" w:hAnsi="Aptos"/>
        </w:rPr>
        <w:t xml:space="preserve">The internal friction force was considered </w:t>
      </w:r>
      <w:r w:rsidR="0031778D" w:rsidRPr="00977999">
        <w:rPr>
          <w:rFonts w:ascii="Aptos" w:eastAsiaTheme="majorEastAsia" w:hAnsi="Aptos"/>
        </w:rPr>
        <w:t>negligible</w:t>
      </w:r>
      <w:r w:rsidR="00780205" w:rsidRPr="00977999">
        <w:rPr>
          <w:rFonts w:ascii="Aptos" w:eastAsiaTheme="majorEastAsia" w:hAnsi="Aptos"/>
        </w:rPr>
        <w:t xml:space="preserve"> due to the incorporation of a lip as the soil enters the payload.</w:t>
      </w:r>
      <w:r w:rsidRPr="00977999">
        <w:rPr>
          <w:rFonts w:ascii="Aptos" w:eastAsiaTheme="majorEastAsia" w:hAnsi="Aptos"/>
        </w:rPr>
        <w:t xml:space="preserve"> Then a desired motion profile was created such that the robot would reach the required depth in 2 minutes. The calculated required force </w:t>
      </w:r>
      <w:r w:rsidR="00D616D1" w:rsidRPr="00977999">
        <w:rPr>
          <w:rFonts w:ascii="Aptos" w:eastAsiaTheme="majorEastAsia" w:hAnsi="Aptos"/>
        </w:rPr>
        <w:t>was 923.4</w:t>
      </w:r>
      <w:r w:rsidRPr="00977999">
        <w:rPr>
          <w:rFonts w:ascii="Aptos" w:eastAsiaTheme="majorEastAsia" w:hAnsi="Aptos"/>
        </w:rPr>
        <w:t xml:space="preserve"> N </w:t>
      </w:r>
      <w:r w:rsidR="00D616D1" w:rsidRPr="00977999">
        <w:rPr>
          <w:rFonts w:ascii="Aptos" w:eastAsiaTheme="majorEastAsia" w:hAnsi="Aptos"/>
        </w:rPr>
        <w:t xml:space="preserve">(213.84 </w:t>
      </w:r>
      <w:proofErr w:type="spellStart"/>
      <w:r w:rsidR="00D616D1" w:rsidRPr="00977999">
        <w:rPr>
          <w:rFonts w:ascii="Aptos" w:eastAsiaTheme="majorEastAsia" w:hAnsi="Aptos"/>
        </w:rPr>
        <w:t>lbf</w:t>
      </w:r>
      <w:proofErr w:type="spellEnd"/>
      <w:r w:rsidR="00D616D1" w:rsidRPr="00977999">
        <w:rPr>
          <w:rFonts w:ascii="Aptos" w:eastAsiaTheme="majorEastAsia" w:hAnsi="Aptos"/>
        </w:rPr>
        <w:t>)</w:t>
      </w:r>
      <w:r w:rsidRPr="00977999">
        <w:rPr>
          <w:rFonts w:ascii="Aptos" w:eastAsiaTheme="majorEastAsia" w:hAnsi="Aptos"/>
        </w:rPr>
        <w:t xml:space="preserve"> for stiff cohesive soils. (Refer to Appendix A.3 to see the calculations).</w:t>
      </w:r>
    </w:p>
    <w:p w14:paraId="4BD6C805" w14:textId="77777777" w:rsidR="002D7709" w:rsidRPr="00977999" w:rsidRDefault="002D7709" w:rsidP="002D7709">
      <w:pPr>
        <w:pStyle w:val="paragraph"/>
        <w:spacing w:before="0" w:beforeAutospacing="0" w:after="0" w:afterAutospacing="0"/>
        <w:ind w:firstLine="720"/>
        <w:jc w:val="both"/>
        <w:textAlignment w:val="baseline"/>
        <w:rPr>
          <w:rFonts w:ascii="Aptos" w:eastAsiaTheme="majorEastAsia" w:hAnsi="Aptos"/>
        </w:rPr>
      </w:pPr>
    </w:p>
    <w:p w14:paraId="7C4003C3" w14:textId="006E0109" w:rsidR="000A3A7E" w:rsidRPr="00584DB6" w:rsidRDefault="002D7709" w:rsidP="00584DB6">
      <w:pPr>
        <w:pStyle w:val="paragraph"/>
        <w:spacing w:before="0" w:beforeAutospacing="0" w:after="0" w:afterAutospacing="0"/>
        <w:ind w:firstLine="720"/>
        <w:jc w:val="both"/>
        <w:textAlignment w:val="baseline"/>
        <w:rPr>
          <w:rFonts w:ascii="Aptos" w:eastAsiaTheme="majorEastAsia" w:hAnsi="Aptos"/>
        </w:rPr>
      </w:pPr>
      <w:r w:rsidRPr="00977999">
        <w:rPr>
          <w:rFonts w:ascii="Aptos" w:eastAsiaTheme="majorEastAsia" w:hAnsi="Aptos"/>
        </w:rPr>
        <w:t xml:space="preserve">To provide the same force, a </w:t>
      </w:r>
      <w:r w:rsidR="00860C4C" w:rsidRPr="00977999">
        <w:rPr>
          <w:rFonts w:ascii="Aptos" w:eastAsiaTheme="majorEastAsia" w:hAnsi="Aptos"/>
        </w:rPr>
        <w:t>35-watt</w:t>
      </w:r>
      <w:r w:rsidR="005202DD" w:rsidRPr="00977999">
        <w:rPr>
          <w:rFonts w:ascii="Aptos" w:eastAsiaTheme="majorEastAsia" w:hAnsi="Aptos"/>
        </w:rPr>
        <w:t xml:space="preserve">, </w:t>
      </w:r>
      <w:r w:rsidR="00860C4C" w:rsidRPr="00977999">
        <w:rPr>
          <w:rFonts w:ascii="Aptos" w:eastAsiaTheme="majorEastAsia" w:hAnsi="Aptos"/>
        </w:rPr>
        <w:t>12-volt</w:t>
      </w:r>
      <w:r w:rsidR="005202DD" w:rsidRPr="00977999">
        <w:rPr>
          <w:rFonts w:ascii="Aptos" w:eastAsiaTheme="majorEastAsia" w:hAnsi="Aptos"/>
        </w:rPr>
        <w:t xml:space="preserve"> motor </w:t>
      </w:r>
      <w:r w:rsidR="005574CF" w:rsidRPr="00977999">
        <w:rPr>
          <w:rFonts w:ascii="Aptos" w:eastAsiaTheme="majorEastAsia" w:hAnsi="Aptos"/>
        </w:rPr>
        <w:t>needs to</w:t>
      </w:r>
      <w:r w:rsidR="005202DD" w:rsidRPr="00977999">
        <w:rPr>
          <w:rFonts w:ascii="Aptos" w:eastAsiaTheme="majorEastAsia" w:hAnsi="Aptos"/>
        </w:rPr>
        <w:t xml:space="preserve"> be run at </w:t>
      </w:r>
      <w:r w:rsidR="005574CF" w:rsidRPr="00977999">
        <w:rPr>
          <w:rFonts w:ascii="Aptos" w:eastAsiaTheme="majorEastAsia" w:hAnsi="Aptos"/>
        </w:rPr>
        <w:t>27.5 rpm</w:t>
      </w:r>
      <w:r w:rsidR="00752D13" w:rsidRPr="00977999">
        <w:rPr>
          <w:rFonts w:ascii="Aptos" w:eastAsiaTheme="majorEastAsia" w:hAnsi="Aptos"/>
        </w:rPr>
        <w:t xml:space="preserve"> (AGMA Calculation for the same can be seen in Appendix A.3 and </w:t>
      </w:r>
      <w:r w:rsidR="005574CF" w:rsidRPr="00977999">
        <w:rPr>
          <w:rFonts w:ascii="Aptos" w:eastAsiaTheme="majorEastAsia" w:hAnsi="Aptos"/>
        </w:rPr>
        <w:t>exact motor identified in BOM)</w:t>
      </w:r>
      <w:r w:rsidRPr="00977999">
        <w:rPr>
          <w:rFonts w:ascii="Aptos" w:eastAsiaTheme="majorEastAsia" w:hAnsi="Aptos"/>
        </w:rPr>
        <w:t xml:space="preserve">. However, if the design needs </w:t>
      </w:r>
      <w:r w:rsidR="00405682" w:rsidRPr="00977999">
        <w:rPr>
          <w:rFonts w:ascii="Aptos" w:eastAsiaTheme="majorEastAsia" w:hAnsi="Aptos"/>
        </w:rPr>
        <w:t xml:space="preserve">to </w:t>
      </w:r>
      <w:r w:rsidRPr="00977999">
        <w:rPr>
          <w:rFonts w:ascii="Aptos" w:eastAsiaTheme="majorEastAsia" w:hAnsi="Aptos"/>
        </w:rPr>
        <w:t xml:space="preserve">be implemented on </w:t>
      </w:r>
      <w:r w:rsidR="006A759F" w:rsidRPr="00977999">
        <w:rPr>
          <w:rFonts w:ascii="Aptos" w:eastAsiaTheme="majorEastAsia" w:hAnsi="Aptos"/>
        </w:rPr>
        <w:t xml:space="preserve">a </w:t>
      </w:r>
      <w:r w:rsidRPr="00977999">
        <w:rPr>
          <w:rFonts w:ascii="Aptos" w:eastAsiaTheme="majorEastAsia" w:hAnsi="Aptos"/>
        </w:rPr>
        <w:t xml:space="preserve">more cohesive soil, a gear box can be used to increase the gear ratio and hence the torque provided to the system. </w:t>
      </w:r>
    </w:p>
    <w:p w14:paraId="6E45DF2C" w14:textId="77777777" w:rsidR="003A351D" w:rsidRDefault="003A351D" w:rsidP="00584DB6">
      <w:pPr>
        <w:pStyle w:val="paragraph"/>
        <w:spacing w:before="0" w:beforeAutospacing="0" w:after="0" w:afterAutospacing="0"/>
        <w:ind w:firstLine="720"/>
        <w:jc w:val="both"/>
        <w:textAlignment w:val="baseline"/>
        <w:rPr>
          <w:rFonts w:ascii="Aptos" w:eastAsiaTheme="majorEastAsia" w:hAnsi="Aptos"/>
        </w:rPr>
      </w:pPr>
    </w:p>
    <w:p w14:paraId="5362F34C" w14:textId="5F278C92" w:rsidR="003A351D" w:rsidRPr="00F62C70" w:rsidRDefault="003A351D" w:rsidP="00584DB6">
      <w:pPr>
        <w:pStyle w:val="paragraph"/>
        <w:spacing w:before="0" w:beforeAutospacing="0" w:after="0" w:afterAutospacing="0"/>
        <w:ind w:firstLine="720"/>
        <w:jc w:val="both"/>
        <w:textAlignment w:val="baseline"/>
        <w:rPr>
          <w:rFonts w:ascii="Aptos" w:eastAsiaTheme="majorEastAsia" w:hAnsi="Aptos"/>
          <w:color w:val="FF0000"/>
        </w:rPr>
      </w:pPr>
      <w:r w:rsidRPr="00F62C70">
        <w:rPr>
          <w:rFonts w:ascii="Aptos" w:eastAsiaTheme="majorEastAsia" w:hAnsi="Aptos"/>
          <w:color w:val="FF0000"/>
        </w:rPr>
        <w:t xml:space="preserve">Once the motors were </w:t>
      </w:r>
      <w:r w:rsidR="008F50CB" w:rsidRPr="00F62C70">
        <w:rPr>
          <w:rFonts w:ascii="Aptos" w:eastAsiaTheme="majorEastAsia" w:hAnsi="Aptos"/>
          <w:color w:val="FF0000"/>
        </w:rPr>
        <w:t>acquired</w:t>
      </w:r>
      <w:r w:rsidRPr="00F62C70">
        <w:rPr>
          <w:rFonts w:ascii="Aptos" w:eastAsiaTheme="majorEastAsia" w:hAnsi="Aptos"/>
          <w:color w:val="FF0000"/>
        </w:rPr>
        <w:t xml:space="preserve"> and the assembly was put together, the force </w:t>
      </w:r>
      <w:r w:rsidR="00242A84" w:rsidRPr="00F62C70">
        <w:rPr>
          <w:rFonts w:ascii="Aptos" w:eastAsiaTheme="majorEastAsia" w:hAnsi="Aptos"/>
          <w:color w:val="FF0000"/>
        </w:rPr>
        <w:t>provided by</w:t>
      </w:r>
      <w:r w:rsidRPr="00F62C70">
        <w:rPr>
          <w:rFonts w:ascii="Aptos" w:eastAsiaTheme="majorEastAsia" w:hAnsi="Aptos"/>
          <w:color w:val="FF0000"/>
        </w:rPr>
        <w:t xml:space="preserve"> the </w:t>
      </w:r>
      <w:r w:rsidR="008F2D1A" w:rsidRPr="00F62C70">
        <w:rPr>
          <w:rFonts w:ascii="Aptos" w:eastAsiaTheme="majorEastAsia" w:hAnsi="Aptos"/>
          <w:color w:val="FF0000"/>
        </w:rPr>
        <w:t xml:space="preserve">motors was compared </w:t>
      </w:r>
      <w:r w:rsidR="00236719" w:rsidRPr="00F62C70">
        <w:rPr>
          <w:rFonts w:ascii="Aptos" w:eastAsiaTheme="majorEastAsia" w:hAnsi="Aptos"/>
          <w:color w:val="FF0000"/>
        </w:rPr>
        <w:t>to what was needed to</w:t>
      </w:r>
      <w:r w:rsidR="00135F77" w:rsidRPr="00F62C70">
        <w:rPr>
          <w:rFonts w:ascii="Aptos" w:eastAsiaTheme="majorEastAsia" w:hAnsi="Aptos"/>
          <w:color w:val="FF0000"/>
        </w:rPr>
        <w:t xml:space="preserve"> </w:t>
      </w:r>
      <w:r w:rsidR="00AD51F2" w:rsidRPr="00F62C70">
        <w:rPr>
          <w:rFonts w:ascii="Aptos" w:eastAsiaTheme="majorEastAsia" w:hAnsi="Aptos"/>
          <w:color w:val="FF0000"/>
        </w:rPr>
        <w:t xml:space="preserve">push the payload and shell sub-assembly manually. The force was determined using a weighing scale. </w:t>
      </w:r>
    </w:p>
    <w:p w14:paraId="30ADF6BA" w14:textId="77777777" w:rsidR="00776773" w:rsidRPr="00F62C70" w:rsidRDefault="00776773" w:rsidP="00584DB6">
      <w:pPr>
        <w:pStyle w:val="paragraph"/>
        <w:spacing w:before="0" w:beforeAutospacing="0" w:after="0" w:afterAutospacing="0"/>
        <w:ind w:firstLine="720"/>
        <w:jc w:val="both"/>
        <w:textAlignment w:val="baseline"/>
        <w:rPr>
          <w:rFonts w:ascii="Aptos" w:eastAsiaTheme="majorEastAsia" w:hAnsi="Aptos"/>
          <w:color w:val="FF0000"/>
        </w:rPr>
      </w:pPr>
    </w:p>
    <w:p w14:paraId="354A0C0D" w14:textId="47A5E853" w:rsidR="00776773" w:rsidRPr="00F62C70" w:rsidRDefault="00776773" w:rsidP="00584DB6">
      <w:pPr>
        <w:pStyle w:val="paragraph"/>
        <w:spacing w:before="0" w:beforeAutospacing="0" w:after="0" w:afterAutospacing="0"/>
        <w:ind w:firstLine="720"/>
        <w:jc w:val="both"/>
        <w:textAlignment w:val="baseline"/>
        <w:rPr>
          <w:rFonts w:ascii="Aptos" w:eastAsiaTheme="majorEastAsia" w:hAnsi="Aptos"/>
          <w:color w:val="FF0000"/>
        </w:rPr>
      </w:pPr>
      <w:r w:rsidRPr="00F62C70">
        <w:rPr>
          <w:rFonts w:ascii="Aptos" w:eastAsiaTheme="majorEastAsia" w:hAnsi="Aptos"/>
          <w:color w:val="FF0000"/>
        </w:rPr>
        <w:t>Th</w:t>
      </w:r>
      <w:r w:rsidR="00832135" w:rsidRPr="00F62C70">
        <w:rPr>
          <w:rFonts w:ascii="Aptos" w:eastAsiaTheme="majorEastAsia" w:hAnsi="Aptos"/>
          <w:color w:val="FF0000"/>
        </w:rPr>
        <w:t xml:space="preserve">e first test was run with the base plate supported by </w:t>
      </w:r>
      <w:r w:rsidR="007224D2" w:rsidRPr="00F62C70">
        <w:rPr>
          <w:rFonts w:ascii="Aptos" w:eastAsiaTheme="majorEastAsia" w:hAnsi="Aptos"/>
          <w:color w:val="FF0000"/>
        </w:rPr>
        <w:t>and clamped to</w:t>
      </w:r>
      <w:r w:rsidR="00832135" w:rsidRPr="00F62C70">
        <w:rPr>
          <w:rFonts w:ascii="Aptos" w:eastAsiaTheme="majorEastAsia" w:hAnsi="Aptos"/>
          <w:color w:val="FF0000"/>
        </w:rPr>
        <w:t xml:space="preserve"> </w:t>
      </w:r>
      <w:r w:rsidR="007224D2" w:rsidRPr="00F62C70">
        <w:rPr>
          <w:rFonts w:ascii="Aptos" w:eastAsiaTheme="majorEastAsia" w:hAnsi="Aptos"/>
          <w:color w:val="FF0000"/>
        </w:rPr>
        <w:t xml:space="preserve">metal beams </w:t>
      </w:r>
      <w:r w:rsidR="00C51A83" w:rsidRPr="00F62C70">
        <w:rPr>
          <w:rFonts w:ascii="Aptos" w:eastAsiaTheme="majorEastAsia" w:hAnsi="Aptos"/>
          <w:color w:val="FF0000"/>
        </w:rPr>
        <w:t xml:space="preserve">and only the racks and payload </w:t>
      </w:r>
      <w:r w:rsidR="008F50CB" w:rsidRPr="00F62C70">
        <w:rPr>
          <w:rFonts w:ascii="Aptos" w:eastAsiaTheme="majorEastAsia" w:hAnsi="Aptos"/>
          <w:color w:val="FF0000"/>
        </w:rPr>
        <w:t>contacted</w:t>
      </w:r>
      <w:r w:rsidR="00C51A83" w:rsidRPr="00F62C70">
        <w:rPr>
          <w:rFonts w:ascii="Aptos" w:eastAsiaTheme="majorEastAsia" w:hAnsi="Aptos"/>
          <w:color w:val="FF0000"/>
        </w:rPr>
        <w:t xml:space="preserve"> the scale with the motors running. During this test we found that a </w:t>
      </w:r>
      <w:r w:rsidR="000D16E3" w:rsidRPr="00F62C70">
        <w:rPr>
          <w:rFonts w:ascii="Aptos" w:eastAsiaTheme="majorEastAsia" w:hAnsi="Aptos"/>
          <w:color w:val="FF0000"/>
        </w:rPr>
        <w:t>maximum</w:t>
      </w:r>
      <w:r w:rsidR="00C51A83" w:rsidRPr="00F62C70">
        <w:rPr>
          <w:rFonts w:ascii="Aptos" w:eastAsiaTheme="majorEastAsia" w:hAnsi="Aptos"/>
          <w:color w:val="FF0000"/>
        </w:rPr>
        <w:t xml:space="preserve"> of </w:t>
      </w:r>
      <w:r w:rsidR="0053613F" w:rsidRPr="00F62C70">
        <w:rPr>
          <w:rFonts w:ascii="Aptos" w:eastAsiaTheme="majorEastAsia" w:hAnsi="Aptos"/>
          <w:b/>
          <w:color w:val="FF0000"/>
        </w:rPr>
        <w:t xml:space="preserve">121 </w:t>
      </w:r>
      <w:proofErr w:type="spellStart"/>
      <w:r w:rsidR="0053613F" w:rsidRPr="00F62C70">
        <w:rPr>
          <w:rFonts w:ascii="Aptos" w:eastAsiaTheme="majorEastAsia" w:hAnsi="Aptos"/>
          <w:b/>
          <w:color w:val="FF0000"/>
        </w:rPr>
        <w:t>lbf</w:t>
      </w:r>
      <w:proofErr w:type="spellEnd"/>
      <w:r w:rsidR="0053613F" w:rsidRPr="00F62C70">
        <w:rPr>
          <w:rFonts w:ascii="Aptos" w:eastAsiaTheme="majorEastAsia" w:hAnsi="Aptos"/>
          <w:color w:val="FF0000"/>
        </w:rPr>
        <w:t xml:space="preserve"> was provided</w:t>
      </w:r>
      <w:r w:rsidR="000D16E3" w:rsidRPr="00F62C70">
        <w:rPr>
          <w:rFonts w:ascii="Aptos" w:eastAsiaTheme="majorEastAsia" w:hAnsi="Aptos"/>
          <w:color w:val="FF0000"/>
        </w:rPr>
        <w:t xml:space="preserve"> and it reached a steady state of around </w:t>
      </w:r>
      <w:r w:rsidR="000D16E3" w:rsidRPr="00F62C70">
        <w:rPr>
          <w:rFonts w:ascii="Aptos" w:eastAsiaTheme="majorEastAsia" w:hAnsi="Aptos"/>
          <w:b/>
          <w:color w:val="FF0000"/>
        </w:rPr>
        <w:t xml:space="preserve">90 </w:t>
      </w:r>
      <w:proofErr w:type="spellStart"/>
      <w:r w:rsidR="000D16E3" w:rsidRPr="00F62C70">
        <w:rPr>
          <w:rFonts w:ascii="Aptos" w:eastAsiaTheme="majorEastAsia" w:hAnsi="Aptos"/>
          <w:b/>
          <w:color w:val="FF0000"/>
        </w:rPr>
        <w:t>lbf</w:t>
      </w:r>
      <w:proofErr w:type="spellEnd"/>
      <w:r w:rsidR="0053613F" w:rsidRPr="00F62C70">
        <w:rPr>
          <w:rFonts w:ascii="Aptos" w:eastAsiaTheme="majorEastAsia" w:hAnsi="Aptos"/>
          <w:color w:val="FF0000"/>
        </w:rPr>
        <w:t>.</w:t>
      </w:r>
      <w:r w:rsidR="007224D2" w:rsidRPr="00F62C70">
        <w:rPr>
          <w:rFonts w:ascii="Aptos" w:eastAsiaTheme="majorEastAsia" w:hAnsi="Aptos"/>
          <w:color w:val="FF0000"/>
        </w:rPr>
        <w:t xml:space="preserve">  </w:t>
      </w:r>
      <w:r w:rsidR="0053613F" w:rsidRPr="00F62C70">
        <w:rPr>
          <w:rFonts w:ascii="Aptos" w:eastAsiaTheme="majorEastAsia" w:hAnsi="Aptos"/>
          <w:color w:val="FF0000"/>
        </w:rPr>
        <w:t xml:space="preserve">The second test was to test the force that would be needed </w:t>
      </w:r>
      <w:r w:rsidR="008362B7" w:rsidRPr="00F62C70">
        <w:rPr>
          <w:rFonts w:ascii="Aptos" w:eastAsiaTheme="majorEastAsia" w:hAnsi="Aptos"/>
          <w:color w:val="FF0000"/>
        </w:rPr>
        <w:t>manually push down the payload sub asse</w:t>
      </w:r>
      <w:r w:rsidR="00112854" w:rsidRPr="00F62C70">
        <w:rPr>
          <w:rFonts w:ascii="Aptos" w:eastAsiaTheme="majorEastAsia" w:hAnsi="Aptos"/>
          <w:color w:val="FF0000"/>
        </w:rPr>
        <w:t>mbly through the depth of the soil</w:t>
      </w:r>
      <w:r w:rsidR="000D16E3" w:rsidRPr="00F62C70">
        <w:rPr>
          <w:rFonts w:ascii="Aptos" w:eastAsiaTheme="majorEastAsia" w:hAnsi="Aptos"/>
          <w:color w:val="FF0000"/>
        </w:rPr>
        <w:t xml:space="preserve"> ~ 7-8 inches. Both tests collected around </w:t>
      </w:r>
      <w:r w:rsidR="004C01B0" w:rsidRPr="00F62C70">
        <w:rPr>
          <w:rFonts w:ascii="Aptos" w:eastAsiaTheme="majorEastAsia" w:hAnsi="Aptos"/>
          <w:color w:val="FF0000"/>
        </w:rPr>
        <w:t>6~7 inches of soil</w:t>
      </w:r>
      <w:r w:rsidR="000D16E3" w:rsidRPr="00F62C70">
        <w:rPr>
          <w:rFonts w:ascii="Aptos" w:eastAsiaTheme="majorEastAsia" w:hAnsi="Aptos"/>
          <w:color w:val="FF0000"/>
        </w:rPr>
        <w:t>.</w:t>
      </w:r>
      <w:r w:rsidR="004C01B0" w:rsidRPr="00F62C70">
        <w:rPr>
          <w:rFonts w:ascii="Aptos" w:eastAsiaTheme="majorEastAsia" w:hAnsi="Aptos"/>
          <w:color w:val="FF0000"/>
        </w:rPr>
        <w:t xml:space="preserve"> Evidently the max motor force is much less than the calculated </w:t>
      </w:r>
      <w:r w:rsidR="008E01BF" w:rsidRPr="00F62C70">
        <w:rPr>
          <w:rFonts w:ascii="Aptos" w:eastAsiaTheme="majorEastAsia" w:hAnsi="Aptos"/>
          <w:color w:val="FF0000"/>
        </w:rPr>
        <w:t xml:space="preserve">of 213.84 </w:t>
      </w:r>
      <w:proofErr w:type="spellStart"/>
      <w:r w:rsidR="008E01BF" w:rsidRPr="00F62C70">
        <w:rPr>
          <w:rFonts w:ascii="Aptos" w:eastAsiaTheme="majorEastAsia" w:hAnsi="Aptos"/>
          <w:color w:val="FF0000"/>
        </w:rPr>
        <w:t>lbf</w:t>
      </w:r>
      <w:proofErr w:type="spellEnd"/>
      <w:r w:rsidR="008E01BF" w:rsidRPr="00F62C70">
        <w:rPr>
          <w:rFonts w:ascii="Aptos" w:eastAsiaTheme="majorEastAsia" w:hAnsi="Aptos"/>
          <w:color w:val="FF0000"/>
        </w:rPr>
        <w:t xml:space="preserve"> on each rack </w:t>
      </w:r>
      <w:r w:rsidR="00870040" w:rsidRPr="00F62C70">
        <w:rPr>
          <w:rFonts w:ascii="Aptos" w:eastAsiaTheme="majorEastAsia" w:hAnsi="Aptos"/>
          <w:color w:val="FF0000"/>
        </w:rPr>
        <w:t xml:space="preserve">– only a 1/4 of the required force was provided. This could </w:t>
      </w:r>
      <w:r w:rsidR="008F50CB" w:rsidRPr="00F62C70">
        <w:rPr>
          <w:rFonts w:ascii="Aptos" w:eastAsiaTheme="majorEastAsia" w:hAnsi="Aptos"/>
          <w:color w:val="FF0000"/>
        </w:rPr>
        <w:t>have been</w:t>
      </w:r>
      <w:r w:rsidR="0029373E" w:rsidRPr="00F62C70">
        <w:rPr>
          <w:rFonts w:ascii="Aptos" w:eastAsiaTheme="majorEastAsia" w:hAnsi="Aptos"/>
          <w:color w:val="FF0000"/>
        </w:rPr>
        <w:t xml:space="preserve"> due to a few reasons</w:t>
      </w:r>
    </w:p>
    <w:p w14:paraId="3C6CABF9" w14:textId="77777777" w:rsidR="00F76A6B" w:rsidRPr="00F62C70" w:rsidRDefault="00F76A6B" w:rsidP="00584DB6">
      <w:pPr>
        <w:pStyle w:val="paragraph"/>
        <w:spacing w:before="0" w:beforeAutospacing="0" w:after="0" w:afterAutospacing="0"/>
        <w:ind w:firstLine="720"/>
        <w:jc w:val="both"/>
        <w:textAlignment w:val="baseline"/>
        <w:rPr>
          <w:rFonts w:ascii="Aptos" w:eastAsiaTheme="majorEastAsia" w:hAnsi="Aptos"/>
          <w:color w:val="FF0000"/>
        </w:rPr>
      </w:pPr>
    </w:p>
    <w:p w14:paraId="3B11DC76" w14:textId="6C36BBBB" w:rsidR="0029373E" w:rsidRPr="00F62C70" w:rsidRDefault="0029373E" w:rsidP="0051688A">
      <w:pPr>
        <w:pStyle w:val="paragraph"/>
        <w:numPr>
          <w:ilvl w:val="0"/>
          <w:numId w:val="41"/>
        </w:numPr>
        <w:spacing w:before="0" w:beforeAutospacing="0" w:after="0" w:afterAutospacing="0"/>
        <w:jc w:val="both"/>
        <w:textAlignment w:val="baseline"/>
        <w:rPr>
          <w:rFonts w:ascii="Aptos" w:eastAsiaTheme="majorEastAsia" w:hAnsi="Aptos"/>
          <w:color w:val="FF0000"/>
        </w:rPr>
      </w:pPr>
      <w:r w:rsidRPr="00F62C70">
        <w:rPr>
          <w:rFonts w:ascii="Aptos" w:eastAsiaTheme="majorEastAsia" w:hAnsi="Aptos"/>
          <w:color w:val="FF0000"/>
        </w:rPr>
        <w:t>The motor bought</w:t>
      </w:r>
      <w:r w:rsidR="00C41E60" w:rsidRPr="00F62C70">
        <w:rPr>
          <w:rFonts w:ascii="Aptos" w:eastAsiaTheme="majorEastAsia" w:hAnsi="Aptos"/>
          <w:color w:val="FF0000"/>
        </w:rPr>
        <w:t xml:space="preserve"> did not match the specifications, not drawing enough power to provide required force.</w:t>
      </w:r>
      <w:r w:rsidR="00F76A6B">
        <w:rPr>
          <w:rFonts w:ascii="Aptos" w:eastAsiaTheme="majorEastAsia" w:hAnsi="Aptos"/>
          <w:color w:val="FF0000"/>
        </w:rPr>
        <w:t xml:space="preserve"> </w:t>
      </w:r>
    </w:p>
    <w:p w14:paraId="683E2360" w14:textId="6D5C4145" w:rsidR="000A3A7E" w:rsidRDefault="00C41E60" w:rsidP="0051688A">
      <w:pPr>
        <w:pStyle w:val="paragraph"/>
        <w:numPr>
          <w:ilvl w:val="0"/>
          <w:numId w:val="41"/>
        </w:numPr>
        <w:spacing w:before="0" w:beforeAutospacing="0" w:after="0" w:afterAutospacing="0"/>
        <w:jc w:val="both"/>
        <w:textAlignment w:val="baseline"/>
        <w:rPr>
          <w:rFonts w:ascii="Aptos" w:eastAsiaTheme="majorEastAsia" w:hAnsi="Aptos"/>
          <w:color w:val="FF0000"/>
        </w:rPr>
      </w:pPr>
      <w:r w:rsidRPr="00F62C70">
        <w:rPr>
          <w:rFonts w:ascii="Aptos" w:eastAsiaTheme="majorEastAsia" w:hAnsi="Aptos"/>
          <w:color w:val="FF0000"/>
        </w:rPr>
        <w:t xml:space="preserve">The battery provided inconsistent power </w:t>
      </w:r>
      <w:r w:rsidR="00F62C70" w:rsidRPr="00F62C70">
        <w:rPr>
          <w:rFonts w:ascii="Aptos" w:eastAsiaTheme="majorEastAsia" w:hAnsi="Aptos"/>
          <w:color w:val="FF0000"/>
        </w:rPr>
        <w:t xml:space="preserve">over time as it </w:t>
      </w:r>
      <w:r w:rsidR="006A759F" w:rsidRPr="00F62C70">
        <w:rPr>
          <w:rFonts w:ascii="Aptos" w:eastAsiaTheme="majorEastAsia" w:hAnsi="Aptos"/>
          <w:color w:val="FF0000"/>
        </w:rPr>
        <w:t>discharges</w:t>
      </w:r>
    </w:p>
    <w:p w14:paraId="1C82A6C8" w14:textId="77777777" w:rsidR="00F76A6B" w:rsidRPr="00F76A6B" w:rsidRDefault="00F76A6B" w:rsidP="00CE6ECA">
      <w:pPr>
        <w:pStyle w:val="paragraph"/>
        <w:spacing w:before="0" w:beforeAutospacing="0" w:after="0" w:afterAutospacing="0"/>
        <w:ind w:left="360"/>
        <w:jc w:val="both"/>
        <w:textAlignment w:val="baseline"/>
        <w:rPr>
          <w:rFonts w:ascii="Aptos" w:eastAsiaTheme="majorEastAsia" w:hAnsi="Aptos"/>
          <w:color w:val="FF0000"/>
        </w:rPr>
      </w:pPr>
    </w:p>
    <w:p w14:paraId="7050F80F" w14:textId="24F5EE98" w:rsidR="00E12880" w:rsidRDefault="00575AA9" w:rsidP="00807501">
      <w:pPr>
        <w:pStyle w:val="paragraph"/>
        <w:spacing w:before="0" w:beforeAutospacing="0" w:after="0" w:afterAutospacing="0"/>
        <w:jc w:val="center"/>
        <w:rPr>
          <w:rFonts w:ascii="Aptos" w:hAnsi="Aptos"/>
          <w:sz w:val="28"/>
          <w:szCs w:val="28"/>
        </w:rPr>
      </w:pPr>
      <w:r w:rsidRPr="0042429F">
        <w:rPr>
          <w:rFonts w:ascii="Aptos" w:hAnsi="Aptos"/>
          <w:b/>
          <w:bCs/>
          <w:noProof/>
          <w:sz w:val="28"/>
          <w:szCs w:val="28"/>
        </w:rPr>
        <w:drawing>
          <wp:inline distT="0" distB="0" distL="0" distR="0" wp14:anchorId="09CEF51E" wp14:editId="11786E1B">
            <wp:extent cx="2426426" cy="2012858"/>
            <wp:effectExtent l="0" t="0" r="0" b="0"/>
            <wp:docPr id="1273641692" name="Picture 1" descr="A person using a force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77001" name="Picture 1" descr="A person using a force test&#10;&#10;AI-generated content may be incorrect."/>
                    <pic:cNvPicPr/>
                  </pic:nvPicPr>
                  <pic:blipFill rotWithShape="1">
                    <a:blip r:embed="rId47"/>
                    <a:srcRect l="2549" t="22069" r="53740" b="8751"/>
                    <a:stretch/>
                  </pic:blipFill>
                  <pic:spPr bwMode="auto">
                    <a:xfrm>
                      <a:off x="0" y="0"/>
                      <a:ext cx="2431188" cy="2016808"/>
                    </a:xfrm>
                    <a:prstGeom prst="rect">
                      <a:avLst/>
                    </a:prstGeom>
                    <a:ln>
                      <a:noFill/>
                    </a:ln>
                    <a:extLst>
                      <a:ext uri="{53640926-AAD7-44D8-BBD7-CCE9431645EC}">
                        <a14:shadowObscured xmlns:a14="http://schemas.microsoft.com/office/drawing/2010/main"/>
                      </a:ext>
                    </a:extLst>
                  </pic:spPr>
                </pic:pic>
              </a:graphicData>
            </a:graphic>
          </wp:inline>
        </w:drawing>
      </w:r>
    </w:p>
    <w:p w14:paraId="0264070F" w14:textId="6207D738" w:rsidR="00807501" w:rsidRDefault="00807501" w:rsidP="00807501">
      <w:pPr>
        <w:pStyle w:val="paragraph"/>
        <w:spacing w:before="0" w:beforeAutospacing="0" w:after="0" w:afterAutospacing="0"/>
        <w:jc w:val="center"/>
        <w:rPr>
          <w:rFonts w:ascii="Aptos" w:hAnsi="Aptos"/>
          <w:sz w:val="28"/>
          <w:szCs w:val="28"/>
        </w:rPr>
      </w:pPr>
    </w:p>
    <w:p w14:paraId="45FBB990" w14:textId="60774C34" w:rsidR="00807501" w:rsidRPr="00807501" w:rsidRDefault="00807501" w:rsidP="00807501">
      <w:pPr>
        <w:pStyle w:val="paragraph"/>
        <w:spacing w:before="0" w:beforeAutospacing="0" w:after="0" w:afterAutospacing="0"/>
        <w:jc w:val="center"/>
        <w:rPr>
          <w:rFonts w:ascii="Aptos" w:hAnsi="Aptos"/>
          <w:b/>
          <w:bCs/>
          <w:color w:val="FF0000"/>
        </w:rPr>
      </w:pPr>
      <w:r w:rsidRPr="00807501">
        <w:rPr>
          <w:rFonts w:ascii="Aptos" w:hAnsi="Aptos"/>
          <w:b/>
          <w:bCs/>
          <w:color w:val="FF0000"/>
        </w:rPr>
        <w:t xml:space="preserve">Figure </w:t>
      </w:r>
      <w:r w:rsidR="00DD1C06">
        <w:rPr>
          <w:rFonts w:ascii="Aptos" w:hAnsi="Aptos"/>
          <w:b/>
          <w:bCs/>
          <w:color w:val="FF0000"/>
        </w:rPr>
        <w:t>17</w:t>
      </w:r>
      <w:r w:rsidRPr="00807501">
        <w:rPr>
          <w:rFonts w:ascii="Aptos" w:hAnsi="Aptos"/>
          <w:b/>
          <w:bCs/>
          <w:color w:val="FF0000"/>
        </w:rPr>
        <w:t>: Force Test on Soil</w:t>
      </w:r>
      <w:r w:rsidR="00DB37ED">
        <w:rPr>
          <w:rFonts w:ascii="Aptos" w:hAnsi="Aptos"/>
          <w:b/>
          <w:bCs/>
          <w:color w:val="FF0000"/>
        </w:rPr>
        <w:t xml:space="preserve"> </w:t>
      </w:r>
    </w:p>
    <w:p w14:paraId="66C89AAF" w14:textId="77777777" w:rsidR="00E915FE" w:rsidRDefault="00E915FE" w:rsidP="00DC6C48">
      <w:pPr>
        <w:pStyle w:val="paragraph"/>
        <w:spacing w:before="0" w:beforeAutospacing="0" w:after="0" w:afterAutospacing="0"/>
        <w:rPr>
          <w:rFonts w:ascii="Aptos" w:hAnsi="Aptos"/>
          <w:b/>
          <w:bCs/>
          <w:sz w:val="28"/>
          <w:szCs w:val="28"/>
        </w:rPr>
      </w:pPr>
    </w:p>
    <w:p w14:paraId="3CECA849" w14:textId="186ADFBE" w:rsidR="00FB455E" w:rsidRPr="009F151F" w:rsidRDefault="00A92ECB" w:rsidP="00290326">
      <w:pPr>
        <w:pStyle w:val="paragraph"/>
        <w:numPr>
          <w:ilvl w:val="1"/>
          <w:numId w:val="18"/>
        </w:numPr>
        <w:spacing w:before="0" w:beforeAutospacing="0" w:after="0" w:afterAutospacing="0"/>
        <w:rPr>
          <w:rFonts w:ascii="Aptos" w:hAnsi="Aptos"/>
          <w:b/>
          <w:bCs/>
          <w:sz w:val="28"/>
          <w:szCs w:val="28"/>
        </w:rPr>
      </w:pPr>
      <w:r w:rsidRPr="009F151F">
        <w:rPr>
          <w:rFonts w:ascii="Aptos" w:hAnsi="Aptos"/>
          <w:b/>
          <w:bCs/>
          <w:sz w:val="28"/>
          <w:szCs w:val="28"/>
        </w:rPr>
        <w:t>Soil Compactness vs. Depth Performance</w:t>
      </w:r>
    </w:p>
    <w:p w14:paraId="59B45784" w14:textId="77777777" w:rsidR="005C6514" w:rsidRDefault="005C6514" w:rsidP="005C6514">
      <w:pPr>
        <w:pStyle w:val="paragraph"/>
        <w:spacing w:before="0" w:beforeAutospacing="0" w:after="0" w:afterAutospacing="0"/>
        <w:rPr>
          <w:rFonts w:ascii="Aptos" w:hAnsi="Aptos"/>
          <w:b/>
          <w:bCs/>
          <w:sz w:val="28"/>
          <w:szCs w:val="28"/>
        </w:rPr>
      </w:pPr>
    </w:p>
    <w:p w14:paraId="49B22CC7" w14:textId="5EB3BCCD" w:rsidR="001371E5" w:rsidRPr="00401DF8" w:rsidRDefault="00923AF3" w:rsidP="00D97B15">
      <w:pPr>
        <w:pStyle w:val="paragraph"/>
        <w:spacing w:before="0" w:beforeAutospacing="0" w:after="0" w:afterAutospacing="0"/>
        <w:jc w:val="both"/>
        <w:rPr>
          <w:rFonts w:ascii="Aptos" w:hAnsi="Aptos"/>
          <w:color w:val="FF0000"/>
        </w:rPr>
      </w:pPr>
      <w:r w:rsidRPr="00401DF8">
        <w:rPr>
          <w:rFonts w:ascii="Aptos" w:hAnsi="Aptos"/>
          <w:color w:val="FF0000"/>
        </w:rPr>
        <w:t xml:space="preserve">One of </w:t>
      </w:r>
      <w:proofErr w:type="spellStart"/>
      <w:r w:rsidRPr="00401DF8">
        <w:rPr>
          <w:rFonts w:ascii="Aptos" w:hAnsi="Aptos"/>
          <w:color w:val="FF0000"/>
        </w:rPr>
        <w:t>TerraProbe’s</w:t>
      </w:r>
      <w:proofErr w:type="spellEnd"/>
      <w:r w:rsidRPr="00401DF8">
        <w:rPr>
          <w:rFonts w:ascii="Aptos" w:hAnsi="Aptos"/>
          <w:color w:val="FF0000"/>
        </w:rPr>
        <w:t xml:space="preserve"> critical </w:t>
      </w:r>
      <w:r w:rsidR="00B8415E" w:rsidRPr="00401DF8">
        <w:rPr>
          <w:rFonts w:ascii="Aptos" w:hAnsi="Aptos"/>
          <w:color w:val="FF0000"/>
        </w:rPr>
        <w:t xml:space="preserve">design requirements was to burrow through 12 inches of soil. </w:t>
      </w:r>
      <w:r w:rsidR="00334E5E" w:rsidRPr="00401DF8">
        <w:rPr>
          <w:rFonts w:ascii="Aptos" w:hAnsi="Aptos"/>
          <w:color w:val="FF0000"/>
        </w:rPr>
        <w:t>Th</w:t>
      </w:r>
      <w:r w:rsidR="007D5FC1" w:rsidRPr="00401DF8">
        <w:rPr>
          <w:rFonts w:ascii="Aptos" w:hAnsi="Aptos"/>
          <w:color w:val="FF0000"/>
        </w:rPr>
        <w:t xml:space="preserve">e simulation and analysis </w:t>
      </w:r>
      <w:r w:rsidR="00A72369" w:rsidRPr="00401DF8">
        <w:rPr>
          <w:rFonts w:ascii="Aptos" w:hAnsi="Aptos"/>
          <w:color w:val="FF0000"/>
        </w:rPr>
        <w:t xml:space="preserve">to provide adequate force to burrow through 12 inches of soil was based on </w:t>
      </w:r>
      <w:r w:rsidR="00AB5B64" w:rsidRPr="00401DF8">
        <w:rPr>
          <w:rFonts w:ascii="Aptos" w:hAnsi="Aptos"/>
          <w:color w:val="FF0000"/>
        </w:rPr>
        <w:t xml:space="preserve">a mildly cohesive soil. </w:t>
      </w:r>
      <w:r w:rsidR="0027315C" w:rsidRPr="00401DF8">
        <w:rPr>
          <w:rFonts w:ascii="Aptos" w:hAnsi="Aptos"/>
          <w:color w:val="FF0000"/>
        </w:rPr>
        <w:t xml:space="preserve">However, soil conditions vary significantly in the real world, affecting burrowing performance. </w:t>
      </w:r>
      <w:proofErr w:type="gramStart"/>
      <w:r w:rsidR="0084024F" w:rsidRPr="00401DF8">
        <w:rPr>
          <w:rFonts w:ascii="Aptos" w:hAnsi="Aptos"/>
          <w:color w:val="FF0000"/>
        </w:rPr>
        <w:t>In order to</w:t>
      </w:r>
      <w:proofErr w:type="gramEnd"/>
      <w:r w:rsidR="0084024F" w:rsidRPr="00401DF8">
        <w:rPr>
          <w:rFonts w:ascii="Aptos" w:hAnsi="Aptos"/>
          <w:color w:val="FF0000"/>
        </w:rPr>
        <w:t xml:space="preserve"> simulate various soil types, we used </w:t>
      </w:r>
      <w:r w:rsidR="00570981" w:rsidRPr="00401DF8">
        <w:rPr>
          <w:rFonts w:ascii="Aptos" w:hAnsi="Aptos"/>
          <w:color w:val="FF0000"/>
        </w:rPr>
        <w:t>5174.8 cubic inches of dry garden soil</w:t>
      </w:r>
      <w:r w:rsidR="00475D61" w:rsidRPr="00401DF8">
        <w:rPr>
          <w:rFonts w:ascii="Aptos" w:hAnsi="Aptos"/>
          <w:color w:val="FF0000"/>
        </w:rPr>
        <w:t xml:space="preserve"> and incrementally added ~128 oz of water (5% of the soil volume) per test cycle. At each iteration, we ran </w:t>
      </w:r>
      <w:proofErr w:type="spellStart"/>
      <w:r w:rsidR="00475D61" w:rsidRPr="00401DF8">
        <w:rPr>
          <w:rFonts w:ascii="Aptos" w:hAnsi="Aptos"/>
          <w:color w:val="FF0000"/>
        </w:rPr>
        <w:t>TerraProbe</w:t>
      </w:r>
      <w:proofErr w:type="spellEnd"/>
      <w:r w:rsidR="00475D61" w:rsidRPr="00401DF8">
        <w:rPr>
          <w:rFonts w:ascii="Aptos" w:hAnsi="Aptos"/>
          <w:color w:val="FF0000"/>
        </w:rPr>
        <w:t xml:space="preserve"> through the soil and measured the </w:t>
      </w:r>
      <w:r w:rsidR="0057138F" w:rsidRPr="00401DF8">
        <w:rPr>
          <w:rFonts w:ascii="Aptos" w:hAnsi="Aptos"/>
          <w:color w:val="FF0000"/>
        </w:rPr>
        <w:t>depth burrowed.</w:t>
      </w:r>
      <w:r w:rsidR="00EF481C" w:rsidRPr="00401DF8">
        <w:rPr>
          <w:rFonts w:ascii="Aptos" w:hAnsi="Aptos"/>
          <w:color w:val="FF0000"/>
        </w:rPr>
        <w:t xml:space="preserve"> The testing results showed </w:t>
      </w:r>
      <w:r w:rsidR="004B37A6" w:rsidRPr="00401DF8">
        <w:rPr>
          <w:rFonts w:ascii="Aptos" w:hAnsi="Aptos"/>
          <w:color w:val="FF0000"/>
        </w:rPr>
        <w:t xml:space="preserve">that dry soil created high resistance which limited soil penetration. As the moisture levels increased, soil cohesion improved, enabling greater depth burrowing. At high moisture levels (384-512 oz of water), </w:t>
      </w:r>
      <w:proofErr w:type="spellStart"/>
      <w:r w:rsidR="004B37A6" w:rsidRPr="00401DF8">
        <w:rPr>
          <w:rFonts w:ascii="Aptos" w:hAnsi="Aptos"/>
          <w:color w:val="FF0000"/>
        </w:rPr>
        <w:t>TerraProbe</w:t>
      </w:r>
      <w:proofErr w:type="spellEnd"/>
      <w:r w:rsidR="004B37A6" w:rsidRPr="00401DF8">
        <w:rPr>
          <w:rFonts w:ascii="Aptos" w:hAnsi="Aptos"/>
          <w:color w:val="FF0000"/>
        </w:rPr>
        <w:t xml:space="preserve"> was successfully able to burrow ~6 inches of soil even with limited motor performance. This test highlighted the importance of soil moisture on</w:t>
      </w:r>
      <w:r w:rsidR="00CE188B" w:rsidRPr="00401DF8">
        <w:rPr>
          <w:rFonts w:ascii="Aptos" w:hAnsi="Aptos"/>
          <w:color w:val="FF0000"/>
        </w:rPr>
        <w:t xml:space="preserve"> </w:t>
      </w:r>
      <w:proofErr w:type="spellStart"/>
      <w:r w:rsidR="00CE188B" w:rsidRPr="00401DF8">
        <w:rPr>
          <w:rFonts w:ascii="Aptos" w:hAnsi="Aptos"/>
          <w:color w:val="FF0000"/>
        </w:rPr>
        <w:t>TerraProbe’s</w:t>
      </w:r>
      <w:proofErr w:type="spellEnd"/>
      <w:r w:rsidR="00CE188B" w:rsidRPr="00401DF8">
        <w:rPr>
          <w:rFonts w:ascii="Aptos" w:hAnsi="Aptos"/>
          <w:color w:val="FF0000"/>
        </w:rPr>
        <w:t xml:space="preserve"> performance and validated that while </w:t>
      </w:r>
      <w:proofErr w:type="spellStart"/>
      <w:r w:rsidR="00CE188B" w:rsidRPr="00401DF8">
        <w:rPr>
          <w:rFonts w:ascii="Aptos" w:hAnsi="Aptos"/>
          <w:color w:val="FF0000"/>
        </w:rPr>
        <w:t>TerraProbe</w:t>
      </w:r>
      <w:proofErr w:type="spellEnd"/>
      <w:r w:rsidR="00CE188B" w:rsidRPr="00401DF8">
        <w:rPr>
          <w:rFonts w:ascii="Aptos" w:hAnsi="Aptos"/>
          <w:color w:val="FF0000"/>
        </w:rPr>
        <w:t xml:space="preserve"> can meet its design requirements under moderately moist (cohesive) soil conditions, it will require additional motor performance to provide more force for drier soil conditions. </w:t>
      </w:r>
    </w:p>
    <w:p w14:paraId="075ED6E2" w14:textId="77777777" w:rsidR="001371E5" w:rsidRDefault="001371E5" w:rsidP="005C6514">
      <w:pPr>
        <w:pStyle w:val="paragraph"/>
        <w:spacing w:before="0" w:beforeAutospacing="0" w:after="0" w:afterAutospacing="0"/>
        <w:rPr>
          <w:rFonts w:ascii="Aptos" w:hAnsi="Aptos"/>
          <w:b/>
          <w:bCs/>
          <w:sz w:val="28"/>
          <w:szCs w:val="28"/>
        </w:rPr>
      </w:pPr>
    </w:p>
    <w:p w14:paraId="56852FF7" w14:textId="673B05C0" w:rsidR="00A92ECB" w:rsidRDefault="007517B2" w:rsidP="00290326">
      <w:pPr>
        <w:pStyle w:val="paragraph"/>
        <w:numPr>
          <w:ilvl w:val="1"/>
          <w:numId w:val="18"/>
        </w:numPr>
        <w:spacing w:before="0" w:beforeAutospacing="0" w:after="0" w:afterAutospacing="0"/>
        <w:rPr>
          <w:rFonts w:ascii="Aptos" w:hAnsi="Aptos"/>
          <w:b/>
          <w:bCs/>
          <w:sz w:val="28"/>
          <w:szCs w:val="28"/>
        </w:rPr>
      </w:pPr>
      <w:r>
        <w:rPr>
          <w:rFonts w:ascii="Aptos" w:hAnsi="Aptos"/>
          <w:b/>
          <w:bCs/>
          <w:sz w:val="28"/>
          <w:szCs w:val="28"/>
        </w:rPr>
        <w:t>Motor Depth Testing</w:t>
      </w:r>
    </w:p>
    <w:p w14:paraId="02543D7D" w14:textId="77777777" w:rsidR="007517B2" w:rsidRDefault="007517B2" w:rsidP="007517B2">
      <w:pPr>
        <w:pStyle w:val="paragraph"/>
        <w:spacing w:before="0" w:beforeAutospacing="0" w:after="0" w:afterAutospacing="0"/>
        <w:rPr>
          <w:rFonts w:ascii="Aptos" w:hAnsi="Aptos"/>
          <w:b/>
          <w:bCs/>
          <w:sz w:val="28"/>
          <w:szCs w:val="28"/>
        </w:rPr>
      </w:pPr>
    </w:p>
    <w:p w14:paraId="40AFF28F" w14:textId="79334A47" w:rsidR="00907E7B" w:rsidRDefault="004F2886" w:rsidP="00D97B15">
      <w:pPr>
        <w:pStyle w:val="paragraph"/>
        <w:spacing w:before="0" w:beforeAutospacing="0" w:after="0" w:afterAutospacing="0"/>
        <w:jc w:val="both"/>
        <w:rPr>
          <w:rFonts w:ascii="Aptos" w:eastAsiaTheme="majorEastAsia" w:hAnsi="Aptos"/>
          <w:color w:val="FF0000"/>
        </w:rPr>
      </w:pPr>
      <w:r w:rsidRPr="00FA2A3A">
        <w:rPr>
          <w:rFonts w:ascii="Aptos" w:hAnsi="Aptos"/>
          <w:color w:val="FF0000"/>
        </w:rPr>
        <w:t xml:space="preserve">Given </w:t>
      </w:r>
      <w:r w:rsidR="00B97250" w:rsidRPr="00FA2A3A">
        <w:rPr>
          <w:rFonts w:ascii="Aptos" w:hAnsi="Aptos"/>
          <w:color w:val="FF0000"/>
        </w:rPr>
        <w:t xml:space="preserve">the force analysis required to burrow through the soil, motor performance is critical for delivering the force needed to burrow through the soil. </w:t>
      </w:r>
      <w:proofErr w:type="gramStart"/>
      <w:r w:rsidR="00B97250" w:rsidRPr="00FA2A3A">
        <w:rPr>
          <w:rFonts w:ascii="Aptos" w:hAnsi="Aptos"/>
          <w:color w:val="FF0000"/>
        </w:rPr>
        <w:t>In order to</w:t>
      </w:r>
      <w:proofErr w:type="gramEnd"/>
      <w:r w:rsidR="00B97250" w:rsidRPr="00FA2A3A">
        <w:rPr>
          <w:rFonts w:ascii="Aptos" w:hAnsi="Aptos"/>
          <w:color w:val="FF0000"/>
        </w:rPr>
        <w:t xml:space="preserve"> validate the motor behavior, we conducted a series of calibration tests comparing PWM input to RPM output. Although our selected motors were rated for 30 RPM at 12V. </w:t>
      </w:r>
      <w:r w:rsidR="00D5469E" w:rsidRPr="00FA2A3A">
        <w:rPr>
          <w:rFonts w:ascii="Aptos" w:hAnsi="Aptos"/>
          <w:color w:val="FF0000"/>
        </w:rPr>
        <w:t xml:space="preserve">Testing </w:t>
      </w:r>
      <w:r w:rsidR="0049497B" w:rsidRPr="00FA2A3A">
        <w:rPr>
          <w:rFonts w:ascii="Aptos" w:hAnsi="Aptos"/>
          <w:color w:val="FF0000"/>
        </w:rPr>
        <w:t xml:space="preserve">revealed that the motors only </w:t>
      </w:r>
      <w:r w:rsidR="00F40C08" w:rsidRPr="00FA2A3A">
        <w:rPr>
          <w:rFonts w:ascii="Aptos" w:hAnsi="Aptos"/>
          <w:color w:val="FF0000"/>
        </w:rPr>
        <w:t>achieve</w:t>
      </w:r>
      <w:r w:rsidR="0049497B" w:rsidRPr="00FA2A3A">
        <w:rPr>
          <w:rFonts w:ascii="Aptos" w:hAnsi="Aptos"/>
          <w:color w:val="FF0000"/>
        </w:rPr>
        <w:t xml:space="preserve"> a steady state speed of ~22.5 RPM and ~5 second rise time when ran at max (100%) PWM</w:t>
      </w:r>
      <w:r w:rsidR="00EB6FDF" w:rsidRPr="00FA2A3A">
        <w:rPr>
          <w:rFonts w:ascii="Aptos" w:hAnsi="Aptos"/>
          <w:color w:val="FF0000"/>
        </w:rPr>
        <w:t>. Additionally, the motors required ~30% PWM input just to overcome s</w:t>
      </w:r>
      <w:r w:rsidR="00CD37D2" w:rsidRPr="00FA2A3A">
        <w:rPr>
          <w:rFonts w:ascii="Aptos" w:hAnsi="Aptos"/>
          <w:color w:val="FF0000"/>
        </w:rPr>
        <w:t xml:space="preserve">tiction and </w:t>
      </w:r>
      <w:r w:rsidR="00F40C08" w:rsidRPr="00FA2A3A">
        <w:rPr>
          <w:rFonts w:ascii="Aptos" w:hAnsi="Aptos"/>
          <w:color w:val="FF0000"/>
        </w:rPr>
        <w:t>initiate</w:t>
      </w:r>
      <w:r w:rsidR="00CD37D2" w:rsidRPr="00FA2A3A">
        <w:rPr>
          <w:rFonts w:ascii="Aptos" w:hAnsi="Aptos"/>
          <w:color w:val="FF0000"/>
        </w:rPr>
        <w:t xml:space="preserve"> motor movement. </w:t>
      </w:r>
      <w:r w:rsidR="00E403C8" w:rsidRPr="00FA2A3A">
        <w:rPr>
          <w:rFonts w:ascii="Aptos" w:hAnsi="Aptos"/>
          <w:color w:val="FF0000"/>
        </w:rPr>
        <w:t xml:space="preserve">The team </w:t>
      </w:r>
      <w:r w:rsidR="00D619CD" w:rsidRPr="00FA2A3A">
        <w:rPr>
          <w:rFonts w:ascii="Aptos" w:hAnsi="Aptos"/>
          <w:color w:val="FF0000"/>
        </w:rPr>
        <w:t xml:space="preserve">also conducted tests </w:t>
      </w:r>
      <w:r w:rsidR="008B3C10" w:rsidRPr="00FA2A3A">
        <w:rPr>
          <w:rFonts w:ascii="Aptos" w:hAnsi="Aptos"/>
          <w:color w:val="FF0000"/>
        </w:rPr>
        <w:t xml:space="preserve">to analyze depth performance </w:t>
      </w:r>
      <w:r w:rsidR="00621A71" w:rsidRPr="00FA2A3A">
        <w:rPr>
          <w:rFonts w:ascii="Aptos" w:hAnsi="Aptos"/>
          <w:color w:val="FF0000"/>
        </w:rPr>
        <w:t>as RPM of motors</w:t>
      </w:r>
      <w:r w:rsidR="000E56BA" w:rsidRPr="00FA2A3A">
        <w:rPr>
          <w:rFonts w:ascii="Aptos" w:hAnsi="Aptos"/>
          <w:color w:val="FF0000"/>
        </w:rPr>
        <w:t xml:space="preserve">. This indicated power delivery inconsistencies </w:t>
      </w:r>
      <w:r w:rsidR="00FA2A3A" w:rsidRPr="00FA2A3A">
        <w:rPr>
          <w:rFonts w:ascii="Aptos" w:hAnsi="Aptos"/>
          <w:color w:val="FF0000"/>
        </w:rPr>
        <w:t>as the motors did not operate steadily at their rated 35W output. These findings highlight that the current motors underperform relative to design requirements, suggesting that higher RPM (50 RPM rated) or higher torque motors are necessary for future iterations.</w:t>
      </w:r>
      <w:r w:rsidR="00CA5803">
        <w:rPr>
          <w:rFonts w:ascii="Aptos" w:hAnsi="Aptos"/>
          <w:color w:val="FF0000"/>
        </w:rPr>
        <w:t xml:space="preserve"> The figure below shows the motor response </w:t>
      </w:r>
      <w:r w:rsidR="00835D47">
        <w:rPr>
          <w:rFonts w:ascii="Aptos" w:hAnsi="Aptos"/>
          <w:color w:val="FF0000"/>
        </w:rPr>
        <w:t>when ran at 100% PWM input.</w:t>
      </w:r>
    </w:p>
    <w:p w14:paraId="0A19139E" w14:textId="77777777" w:rsidR="00B71C8C" w:rsidRDefault="00B71C8C" w:rsidP="00B71C8C">
      <w:pPr>
        <w:pStyle w:val="paragraph"/>
        <w:spacing w:before="0" w:beforeAutospacing="0" w:after="0" w:afterAutospacing="0"/>
        <w:rPr>
          <w:rFonts w:ascii="Aptos" w:eastAsiaTheme="majorEastAsia" w:hAnsi="Aptos"/>
          <w:color w:val="FF0000"/>
        </w:rPr>
      </w:pPr>
    </w:p>
    <w:p w14:paraId="7BF1A752" w14:textId="49E3FC37" w:rsidR="00B71C8C" w:rsidRDefault="008707F7" w:rsidP="008707F7">
      <w:pPr>
        <w:pStyle w:val="paragraph"/>
        <w:spacing w:before="0" w:beforeAutospacing="0" w:after="0" w:afterAutospacing="0"/>
        <w:jc w:val="center"/>
        <w:rPr>
          <w:rFonts w:ascii="Aptos" w:hAnsi="Aptos"/>
          <w:color w:val="FF0000"/>
        </w:rPr>
      </w:pPr>
      <w:r>
        <w:rPr>
          <w:noProof/>
        </w:rPr>
        <w:drawing>
          <wp:inline distT="0" distB="0" distL="0" distR="0" wp14:anchorId="26019933" wp14:editId="6816ABAD">
            <wp:extent cx="4759282" cy="3004457"/>
            <wp:effectExtent l="0" t="0" r="3810" b="5715"/>
            <wp:docPr id="1315854135" name="Picture 7" descr="A graph of motor speed respon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of motor speed response&#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92736" cy="3025576"/>
                    </a:xfrm>
                    <a:prstGeom prst="rect">
                      <a:avLst/>
                    </a:prstGeom>
                    <a:noFill/>
                    <a:ln>
                      <a:noFill/>
                    </a:ln>
                  </pic:spPr>
                </pic:pic>
              </a:graphicData>
            </a:graphic>
          </wp:inline>
        </w:drawing>
      </w:r>
    </w:p>
    <w:p w14:paraId="31E25962" w14:textId="77777777" w:rsidR="00835D47" w:rsidRDefault="00835D47" w:rsidP="008707F7">
      <w:pPr>
        <w:pStyle w:val="paragraph"/>
        <w:spacing w:before="0" w:beforeAutospacing="0" w:after="0" w:afterAutospacing="0"/>
        <w:jc w:val="center"/>
        <w:rPr>
          <w:rFonts w:ascii="Aptos" w:hAnsi="Aptos"/>
          <w:color w:val="FF0000"/>
        </w:rPr>
      </w:pPr>
    </w:p>
    <w:p w14:paraId="54932E39" w14:textId="3262CBC4" w:rsidR="00907E7B" w:rsidRPr="005D5AEB" w:rsidRDefault="00835D47" w:rsidP="005D5AEB">
      <w:pPr>
        <w:pStyle w:val="paragraph"/>
        <w:spacing w:before="0" w:beforeAutospacing="0" w:after="0" w:afterAutospacing="0"/>
        <w:jc w:val="center"/>
        <w:rPr>
          <w:rFonts w:ascii="Aptos" w:eastAsiaTheme="majorEastAsia" w:hAnsi="Aptos"/>
          <w:b/>
          <w:color w:val="FF0000"/>
        </w:rPr>
      </w:pPr>
      <w:r w:rsidRPr="00835D47">
        <w:rPr>
          <w:rFonts w:ascii="Aptos" w:hAnsi="Aptos"/>
          <w:b/>
          <w:bCs/>
          <w:color w:val="FF0000"/>
        </w:rPr>
        <w:t xml:space="preserve">Figure </w:t>
      </w:r>
      <w:r w:rsidR="00DD1C06">
        <w:rPr>
          <w:rFonts w:ascii="Aptos" w:hAnsi="Aptos"/>
          <w:b/>
          <w:bCs/>
          <w:color w:val="FF0000"/>
        </w:rPr>
        <w:t>18</w:t>
      </w:r>
      <w:r w:rsidRPr="00835D47">
        <w:rPr>
          <w:rFonts w:ascii="Aptos" w:hAnsi="Aptos"/>
          <w:b/>
          <w:bCs/>
          <w:color w:val="FF0000"/>
        </w:rPr>
        <w:t>: Motor Speed Response over Time</w:t>
      </w:r>
    </w:p>
    <w:p w14:paraId="352B1126" w14:textId="60C1B008" w:rsidR="00961F86" w:rsidRPr="00977999" w:rsidRDefault="00A87045" w:rsidP="000E4CFD">
      <w:pPr>
        <w:pStyle w:val="Heading1"/>
        <w:numPr>
          <w:ilvl w:val="0"/>
          <w:numId w:val="12"/>
        </w:numPr>
        <w:rPr>
          <w:rFonts w:hint="eastAsia"/>
          <w:b/>
          <w:color w:val="auto"/>
          <w:sz w:val="32"/>
          <w:szCs w:val="32"/>
        </w:rPr>
      </w:pPr>
      <w:bookmarkStart w:id="13" w:name="_Toc196766857"/>
      <w:r w:rsidRPr="00977999">
        <w:rPr>
          <w:b/>
          <w:bCs/>
          <w:color w:val="auto"/>
          <w:sz w:val="32"/>
          <w:szCs w:val="32"/>
        </w:rPr>
        <w:t xml:space="preserve">Failure Modes &amp; </w:t>
      </w:r>
      <w:r w:rsidR="00961F86" w:rsidRPr="00977999">
        <w:rPr>
          <w:b/>
          <w:color w:val="auto"/>
          <w:sz w:val="32"/>
          <w:szCs w:val="32"/>
        </w:rPr>
        <w:t>Risk Management</w:t>
      </w:r>
      <w:bookmarkEnd w:id="13"/>
      <w:r w:rsidR="00961F86" w:rsidRPr="00977999">
        <w:rPr>
          <w:b/>
          <w:color w:val="auto"/>
          <w:sz w:val="32"/>
          <w:szCs w:val="32"/>
        </w:rPr>
        <w:t xml:space="preserve"> </w:t>
      </w:r>
    </w:p>
    <w:p w14:paraId="15339953" w14:textId="77777777" w:rsidR="008A0F17" w:rsidRPr="008A0F17" w:rsidRDefault="008A0F17" w:rsidP="008A0F17"/>
    <w:p w14:paraId="6E967B24" w14:textId="79C2F825" w:rsidR="00B13461" w:rsidRPr="008A0F17" w:rsidRDefault="00B13461" w:rsidP="007A6004">
      <w:pPr>
        <w:pStyle w:val="paragraph"/>
        <w:spacing w:before="0" w:beforeAutospacing="0" w:after="0" w:afterAutospacing="0"/>
        <w:jc w:val="both"/>
        <w:rPr>
          <w:rFonts w:ascii="Aptos" w:hAnsi="Aptos"/>
          <w:color w:val="FF0000"/>
        </w:rPr>
      </w:pPr>
      <w:r w:rsidRPr="00B13461">
        <w:rPr>
          <w:rFonts w:ascii="Aptos" w:hAnsi="Aptos"/>
          <w:color w:val="FF0000"/>
        </w:rPr>
        <w:t xml:space="preserve">Failure modes and risk management for </w:t>
      </w:r>
      <w:proofErr w:type="spellStart"/>
      <w:r w:rsidRPr="00B13461">
        <w:rPr>
          <w:rFonts w:ascii="Aptos" w:hAnsi="Aptos"/>
          <w:color w:val="FF0000"/>
        </w:rPr>
        <w:t>TerraProbe</w:t>
      </w:r>
      <w:proofErr w:type="spellEnd"/>
      <w:r w:rsidRPr="00B13461">
        <w:rPr>
          <w:rFonts w:ascii="Aptos" w:hAnsi="Aptos"/>
          <w:color w:val="FF0000"/>
        </w:rPr>
        <w:t xml:space="preserve"> were evaluated through a combination of preemptive analysis and post-assembly experimental testing. The initial Failure Modes and Effects Analysis (FMEA) identified major risks including motor underperformance, soil resistance variability, power delivery inconsistencies, and mechanical durability concerns. Force and motor speed testing revealed that the motors delivered significantly less force (~90 </w:t>
      </w:r>
      <w:proofErr w:type="spellStart"/>
      <w:r w:rsidRPr="00B13461">
        <w:rPr>
          <w:rFonts w:ascii="Aptos" w:hAnsi="Aptos"/>
          <w:color w:val="FF0000"/>
        </w:rPr>
        <w:t>lbf</w:t>
      </w:r>
      <w:proofErr w:type="spellEnd"/>
      <w:r w:rsidRPr="00B13461">
        <w:rPr>
          <w:rFonts w:ascii="Aptos" w:hAnsi="Aptos"/>
          <w:color w:val="FF0000"/>
        </w:rPr>
        <w:t xml:space="preserve"> steady state) than the 213.84 </w:t>
      </w:r>
      <w:proofErr w:type="spellStart"/>
      <w:r w:rsidRPr="00B13461">
        <w:rPr>
          <w:rFonts w:ascii="Aptos" w:hAnsi="Aptos"/>
          <w:color w:val="FF0000"/>
        </w:rPr>
        <w:t>lbf</w:t>
      </w:r>
      <w:proofErr w:type="spellEnd"/>
      <w:r w:rsidRPr="00B13461">
        <w:rPr>
          <w:rFonts w:ascii="Aptos" w:hAnsi="Aptos"/>
          <w:color w:val="FF0000"/>
        </w:rPr>
        <w:t xml:space="preserve"> calculated for stiff cohesive soils, confirming the initial risk of inadequate torque output. Additionally, motor speed under real operating conditions was ~22.5 RPM instead of the rated 30 RPM, with significant stiction at low PWM inputs. Soil testing across different moisture levels showed that dry soil dramatically increased resistance, limiting penetration depth, while moderately moist soil allowed improved burrowing performance. Battery testing further highlighted inconsistent power delivery, causing fluctuations in motor performance and reduced system effectiveness. Mechanical assessments during soil penetration runs indicated that while no immediate failures occurred, improvements in vibration resistance, sealing, and joint reinforcement would be necessary for long-term deployment.</w:t>
      </w:r>
    </w:p>
    <w:p w14:paraId="2E5BFC44" w14:textId="77777777" w:rsidR="00B13461" w:rsidRPr="00B13461" w:rsidRDefault="00B13461" w:rsidP="007A6004">
      <w:pPr>
        <w:pStyle w:val="paragraph"/>
        <w:spacing w:before="0" w:beforeAutospacing="0" w:after="0" w:afterAutospacing="0"/>
        <w:jc w:val="both"/>
        <w:rPr>
          <w:rFonts w:ascii="Aptos" w:hAnsi="Aptos"/>
          <w:color w:val="FF0000"/>
        </w:rPr>
      </w:pPr>
    </w:p>
    <w:p w14:paraId="0F577626" w14:textId="398F2B75" w:rsidR="007A6004" w:rsidRPr="008A0F17" w:rsidRDefault="00B13461" w:rsidP="007A6004">
      <w:pPr>
        <w:pStyle w:val="paragraph"/>
        <w:spacing w:before="0" w:beforeAutospacing="0" w:after="0" w:afterAutospacing="0"/>
        <w:jc w:val="both"/>
        <w:rPr>
          <w:rFonts w:ascii="Aptos" w:eastAsiaTheme="majorEastAsia" w:hAnsi="Aptos"/>
          <w:color w:val="FF0000"/>
        </w:rPr>
      </w:pPr>
      <w:r w:rsidRPr="00B13461">
        <w:rPr>
          <w:rFonts w:ascii="Aptos" w:hAnsi="Aptos"/>
          <w:color w:val="FF0000"/>
        </w:rPr>
        <w:t xml:space="preserve">Based on these findings, several mitigation strategies were recommended to strengthen </w:t>
      </w:r>
      <w:proofErr w:type="spellStart"/>
      <w:r w:rsidRPr="00B13461">
        <w:rPr>
          <w:rFonts w:ascii="Aptos" w:hAnsi="Aptos"/>
          <w:color w:val="FF0000"/>
        </w:rPr>
        <w:t>TerraProbe’s</w:t>
      </w:r>
      <w:proofErr w:type="spellEnd"/>
      <w:r w:rsidRPr="00B13461">
        <w:rPr>
          <w:rFonts w:ascii="Aptos" w:hAnsi="Aptos"/>
          <w:color w:val="FF0000"/>
        </w:rPr>
        <w:t xml:space="preserve"> operational reliability. These include upgrading to higher-torque or higher-RPM motors, improving battery capacity and power management systems, reinforcing mechanical structures using hardened materials and vibration-resistant fasteners, and enhancing sealing protections against soil and moisture entry. Additionally, designing for worst-case dry soil scenarios and incorporating soil condition sensing were identified as critical for future iterations. Overall, the testing validated the original FMEA assessments, and the lessons learned through empirical data have been used to propose actionable improvements that would enable </w:t>
      </w:r>
      <w:proofErr w:type="spellStart"/>
      <w:r w:rsidRPr="00B13461">
        <w:rPr>
          <w:rFonts w:ascii="Aptos" w:hAnsi="Aptos"/>
          <w:color w:val="FF0000"/>
        </w:rPr>
        <w:t>TerraProbe</w:t>
      </w:r>
      <w:proofErr w:type="spellEnd"/>
      <w:r w:rsidRPr="00B13461">
        <w:rPr>
          <w:rFonts w:ascii="Aptos" w:hAnsi="Aptos"/>
          <w:color w:val="FF0000"/>
        </w:rPr>
        <w:t xml:space="preserve"> to better meet its burrowing and data </w:t>
      </w:r>
      <w:r w:rsidR="0015588C" w:rsidRPr="00B13461">
        <w:rPr>
          <w:rFonts w:ascii="Aptos" w:hAnsi="Aptos"/>
          <w:color w:val="FF0000"/>
        </w:rPr>
        <w:t>collection</w:t>
      </w:r>
      <w:r w:rsidRPr="00B13461">
        <w:rPr>
          <w:rFonts w:ascii="Aptos" w:hAnsi="Aptos"/>
          <w:color w:val="FF0000"/>
        </w:rPr>
        <w:t xml:space="preserve"> goals under varied environmental conditions.</w:t>
      </w:r>
    </w:p>
    <w:p w14:paraId="560C161E" w14:textId="77777777" w:rsidR="007A6004" w:rsidRDefault="007A6004" w:rsidP="007A6004">
      <w:pPr>
        <w:pStyle w:val="paragraph"/>
        <w:spacing w:before="0" w:beforeAutospacing="0" w:after="0" w:afterAutospacing="0"/>
        <w:jc w:val="both"/>
        <w:rPr>
          <w:rFonts w:ascii="Aptos" w:eastAsiaTheme="majorEastAsia" w:hAnsi="Aptos"/>
        </w:rPr>
      </w:pPr>
    </w:p>
    <w:p w14:paraId="782AD987" w14:textId="2B459CFB" w:rsidR="7F24E673" w:rsidRPr="00977999" w:rsidRDefault="001809D5" w:rsidP="007A6004">
      <w:pPr>
        <w:pStyle w:val="paragraph"/>
        <w:numPr>
          <w:ilvl w:val="0"/>
          <w:numId w:val="12"/>
        </w:numPr>
        <w:spacing w:before="0" w:beforeAutospacing="0" w:after="0" w:afterAutospacing="0"/>
        <w:jc w:val="both"/>
        <w:rPr>
          <w:rFonts w:ascii="Aptos" w:hAnsi="Aptos"/>
          <w:b/>
          <w:sz w:val="32"/>
          <w:szCs w:val="32"/>
        </w:rPr>
      </w:pPr>
      <w:bookmarkStart w:id="14" w:name="_Toc196766858"/>
      <w:r w:rsidRPr="007A6004">
        <w:rPr>
          <w:rFonts w:ascii="Aptos" w:hAnsi="Aptos"/>
          <w:b/>
          <w:sz w:val="32"/>
          <w:szCs w:val="32"/>
        </w:rPr>
        <w:t>Insights into Future Design Iteration</w:t>
      </w:r>
      <w:bookmarkEnd w:id="14"/>
    </w:p>
    <w:p w14:paraId="74795FCA" w14:textId="77777777" w:rsidR="00D60BDE" w:rsidRDefault="00D60BDE" w:rsidP="2B984C04">
      <w:pPr>
        <w:shd w:val="clear" w:color="auto" w:fill="FFFFFF" w:themeFill="background1"/>
        <w:ind w:firstLine="720"/>
        <w:rPr>
          <w:rFonts w:asciiTheme="minorHAnsi" w:eastAsiaTheme="minorEastAsia" w:hAnsiTheme="minorHAnsi" w:cstheme="minorBidi"/>
          <w:color w:val="FF0000"/>
        </w:rPr>
      </w:pPr>
    </w:p>
    <w:p w14:paraId="16B6A966" w14:textId="76429C76" w:rsidR="3DBA3F50" w:rsidRDefault="0492C9CA" w:rsidP="00D97B15">
      <w:pPr>
        <w:shd w:val="clear" w:color="auto" w:fill="FFFFFF" w:themeFill="background1"/>
        <w:ind w:firstLine="720"/>
        <w:jc w:val="both"/>
        <w:rPr>
          <w:rFonts w:asciiTheme="minorHAnsi" w:eastAsiaTheme="minorEastAsia" w:hAnsiTheme="minorHAnsi" w:cstheme="minorBidi"/>
          <w:color w:val="FF0000"/>
        </w:rPr>
      </w:pPr>
      <w:r w:rsidRPr="2B984C04">
        <w:rPr>
          <w:rFonts w:asciiTheme="minorHAnsi" w:eastAsiaTheme="minorEastAsia" w:hAnsiTheme="minorHAnsi" w:cstheme="minorBidi"/>
          <w:color w:val="FF0000"/>
        </w:rPr>
        <w:t xml:space="preserve">The design overall functioned as intended, with some potential unsuccessful results for parameters set before </w:t>
      </w:r>
      <w:r w:rsidR="618ABC5E" w:rsidRPr="2B984C04">
        <w:rPr>
          <w:rFonts w:asciiTheme="minorHAnsi" w:eastAsiaTheme="minorEastAsia" w:hAnsiTheme="minorHAnsi" w:cstheme="minorBidi"/>
          <w:color w:val="FF0000"/>
        </w:rPr>
        <w:t xml:space="preserve">in </w:t>
      </w:r>
      <w:r w:rsidRPr="2B984C04">
        <w:rPr>
          <w:rFonts w:asciiTheme="minorHAnsi" w:eastAsiaTheme="minorEastAsia" w:hAnsiTheme="minorHAnsi" w:cstheme="minorBidi"/>
          <w:color w:val="FF0000"/>
        </w:rPr>
        <w:t xml:space="preserve">the concept design phase. While the system functionality was successful, there were key aspects revealed in several areas for improvement during the testing and validation phase. These insights will make the next design iterations more reliable, perform better, and have more ease of use in mass production and real-world applications. </w:t>
      </w:r>
    </w:p>
    <w:p w14:paraId="3DF1625F" w14:textId="77777777" w:rsidR="006A759F" w:rsidRDefault="006A759F" w:rsidP="00D97B15">
      <w:pPr>
        <w:shd w:val="clear" w:color="auto" w:fill="FFFFFF" w:themeFill="background1"/>
        <w:ind w:firstLine="720"/>
        <w:jc w:val="both"/>
        <w:rPr>
          <w:rFonts w:asciiTheme="minorHAnsi" w:eastAsiaTheme="minorEastAsia" w:hAnsiTheme="minorHAnsi" w:cstheme="minorBidi"/>
          <w:color w:val="FF0000"/>
        </w:rPr>
      </w:pPr>
    </w:p>
    <w:p w14:paraId="683EE84A" w14:textId="3CE91717" w:rsidR="3DBA3F50" w:rsidRDefault="0492C9CA" w:rsidP="00D97B15">
      <w:pPr>
        <w:shd w:val="clear" w:color="auto" w:fill="FFFFFF" w:themeFill="background1"/>
        <w:ind w:firstLine="720"/>
        <w:jc w:val="both"/>
        <w:rPr>
          <w:rFonts w:asciiTheme="minorHAnsi" w:eastAsiaTheme="minorEastAsia" w:hAnsiTheme="minorHAnsi" w:cstheme="minorBidi"/>
          <w:color w:val="FF0000"/>
        </w:rPr>
      </w:pPr>
      <w:r w:rsidRPr="7D781342">
        <w:rPr>
          <w:rFonts w:asciiTheme="minorHAnsi" w:eastAsiaTheme="minorEastAsia" w:hAnsiTheme="minorHAnsi" w:cstheme="minorBidi"/>
          <w:color w:val="FF0000"/>
        </w:rPr>
        <w:t xml:space="preserve">The main critical limitation the team observed in the testing phase was the motor’s inability to provide torque to reach the full 12” sampling depth, especially in drier or compact soil. Force tests revealed that the motors only supplied 121 </w:t>
      </w:r>
      <w:proofErr w:type="spellStart"/>
      <w:r w:rsidRPr="7D781342">
        <w:rPr>
          <w:rFonts w:asciiTheme="minorHAnsi" w:eastAsiaTheme="minorEastAsia" w:hAnsiTheme="minorHAnsi" w:cstheme="minorBidi"/>
          <w:color w:val="FF0000"/>
        </w:rPr>
        <w:t>lbf</w:t>
      </w:r>
      <w:proofErr w:type="spellEnd"/>
      <w:r w:rsidRPr="7D781342">
        <w:rPr>
          <w:rFonts w:asciiTheme="minorHAnsi" w:eastAsiaTheme="minorEastAsia" w:hAnsiTheme="minorHAnsi" w:cstheme="minorBidi"/>
          <w:color w:val="FF0000"/>
        </w:rPr>
        <w:t xml:space="preserve"> at peak performance, whereas simulation calculations required around 213.64 </w:t>
      </w:r>
      <w:proofErr w:type="spellStart"/>
      <w:r w:rsidRPr="7D781342">
        <w:rPr>
          <w:rFonts w:asciiTheme="minorHAnsi" w:eastAsiaTheme="minorEastAsia" w:hAnsiTheme="minorHAnsi" w:cstheme="minorBidi"/>
          <w:color w:val="FF0000"/>
        </w:rPr>
        <w:t>lbf</w:t>
      </w:r>
      <w:proofErr w:type="spellEnd"/>
      <w:r w:rsidRPr="7D781342">
        <w:rPr>
          <w:rFonts w:asciiTheme="minorHAnsi" w:eastAsiaTheme="minorEastAsia" w:hAnsiTheme="minorHAnsi" w:cstheme="minorBidi"/>
          <w:color w:val="FF0000"/>
        </w:rPr>
        <w:t xml:space="preserve">. To resolve this issue, an improvement that can take place is to replace the current 12V 30RPM DC gear motors with high torque alternatives, such as 12V 50RPM or in the range of 30-40 Nm. Also, a new battery should be used with higher capacity and lower internal resistance – ideally with a 24V lithium-ion battery to ensure consistent power and use a voltage regulator to supply 12V from this new battery. This upgrade will prevent voltage drops experienced during prolonged operations and maintain consistent RPM and torque output. </w:t>
      </w:r>
    </w:p>
    <w:p w14:paraId="5F47EB74" w14:textId="7294AF98" w:rsidR="3DBA3F50" w:rsidRDefault="0492C9CA" w:rsidP="00D97B15">
      <w:pPr>
        <w:shd w:val="clear" w:color="auto" w:fill="FFFFFF" w:themeFill="background1"/>
        <w:jc w:val="both"/>
        <w:rPr>
          <w:rFonts w:asciiTheme="minorHAnsi" w:eastAsiaTheme="minorEastAsia" w:hAnsiTheme="minorHAnsi" w:cstheme="minorBidi"/>
          <w:color w:val="FF0000"/>
        </w:rPr>
      </w:pPr>
      <w:r w:rsidRPr="7D781342">
        <w:rPr>
          <w:rFonts w:asciiTheme="minorHAnsi" w:eastAsiaTheme="minorEastAsia" w:hAnsiTheme="minorHAnsi" w:cstheme="minorBidi"/>
          <w:color w:val="FF0000"/>
        </w:rPr>
        <w:t xml:space="preserve">Another area of improvement that can be used is with the material chosen for certain applications. The UHMW plastics used for the foot pedals and walls, while lightweight, proved inadequate for the foot pedal application. Due to repetitive high-load conditions and not enough durability and down force provided by lightweight, the application was not up to par with the standards the team required. To resolve this, some improvements that can be made are to choose to explore switching to stainless steel or aluminum for structural components and foot pedals. This can increase durability without drastically increasing the weight of the product. This change can also improve user safety and overall functionality and robustness during the field test. </w:t>
      </w:r>
    </w:p>
    <w:p w14:paraId="6BAE458D" w14:textId="77777777" w:rsidR="006A759F" w:rsidRDefault="006A759F" w:rsidP="00D97B15">
      <w:pPr>
        <w:shd w:val="clear" w:color="auto" w:fill="FFFFFF" w:themeFill="background1"/>
        <w:jc w:val="both"/>
        <w:rPr>
          <w:rFonts w:asciiTheme="minorHAnsi" w:eastAsiaTheme="minorEastAsia" w:hAnsiTheme="minorHAnsi" w:cstheme="minorBidi"/>
          <w:color w:val="FF0000"/>
        </w:rPr>
      </w:pPr>
    </w:p>
    <w:p w14:paraId="3A182756" w14:textId="64F2B059" w:rsidR="3DBA3F50" w:rsidRDefault="0492C9CA" w:rsidP="00D97B15">
      <w:pPr>
        <w:shd w:val="clear" w:color="auto" w:fill="FFFFFF" w:themeFill="background1"/>
        <w:ind w:firstLine="720"/>
        <w:jc w:val="both"/>
        <w:rPr>
          <w:rFonts w:asciiTheme="minorHAnsi" w:eastAsiaTheme="minorEastAsia" w:hAnsiTheme="minorHAnsi" w:cstheme="minorBidi"/>
          <w:color w:val="FF0000"/>
        </w:rPr>
      </w:pPr>
      <w:r w:rsidRPr="7D781342">
        <w:rPr>
          <w:rFonts w:asciiTheme="minorHAnsi" w:eastAsiaTheme="minorEastAsia" w:hAnsiTheme="minorHAnsi" w:cstheme="minorBidi"/>
          <w:color w:val="FF0000"/>
        </w:rPr>
        <w:t>Another possible area of improvement is the data acquisition system (DAQ). While the functionality of this product was working as intended, there were problems raised with the wiring disconnections and poor fitting into the main mechanical enclosure. The Terra Pal casing could be additionally redesigned to be more ergonomic and handle a modular PCB layout. To resolve the wiring issue, a custom PCB with all the sensors can be made to reduce the space taken by wiring and better overall management of the product. This could also significantly reduce the size of the Terra Pal. Specifically, compact custom PCBs will replace the existing breadboard-style wiring, integrating the Arduino, SD card module, and RS485 communication into one board for greater electrical stability and manufacturability.</w:t>
      </w:r>
    </w:p>
    <w:p w14:paraId="3487EFDE" w14:textId="77777777" w:rsidR="006A759F" w:rsidRDefault="006A759F" w:rsidP="00D97B15">
      <w:pPr>
        <w:shd w:val="clear" w:color="auto" w:fill="FFFFFF" w:themeFill="background1"/>
        <w:ind w:firstLine="720"/>
        <w:jc w:val="both"/>
        <w:rPr>
          <w:rFonts w:asciiTheme="minorHAnsi" w:eastAsiaTheme="minorEastAsia" w:hAnsiTheme="minorHAnsi" w:cstheme="minorBidi"/>
          <w:color w:val="FF0000"/>
        </w:rPr>
      </w:pPr>
    </w:p>
    <w:p w14:paraId="1AC97DB0" w14:textId="17AF20BF" w:rsidR="3DBA3F50" w:rsidRDefault="0492C9CA" w:rsidP="00D97B15">
      <w:pPr>
        <w:shd w:val="clear" w:color="auto" w:fill="FFFFFF" w:themeFill="background1"/>
        <w:ind w:firstLine="720"/>
        <w:jc w:val="both"/>
        <w:rPr>
          <w:rFonts w:asciiTheme="minorHAnsi" w:eastAsiaTheme="minorEastAsia" w:hAnsiTheme="minorHAnsi" w:cstheme="minorBidi"/>
          <w:color w:val="FF0000"/>
        </w:rPr>
      </w:pPr>
      <w:r w:rsidRPr="7D781342">
        <w:rPr>
          <w:rFonts w:asciiTheme="minorHAnsi" w:eastAsiaTheme="minorEastAsia" w:hAnsiTheme="minorHAnsi" w:cstheme="minorBidi"/>
          <w:color w:val="FF0000"/>
        </w:rPr>
        <w:t xml:space="preserve">To summarize, the testing and validation portion of the design cycle provided valuable lessons for prototype testing and user handling. By upgrading the suggested choices above, mainly in the motor and power system, material choice, and electrical, the next iteration of the </w:t>
      </w:r>
      <w:proofErr w:type="spellStart"/>
      <w:r w:rsidRPr="7D781342">
        <w:rPr>
          <w:rFonts w:asciiTheme="minorHAnsi" w:eastAsiaTheme="minorEastAsia" w:hAnsiTheme="minorHAnsi" w:cstheme="minorBidi"/>
          <w:color w:val="FF0000"/>
        </w:rPr>
        <w:t>TerraProbe</w:t>
      </w:r>
      <w:proofErr w:type="spellEnd"/>
      <w:r w:rsidRPr="7D781342">
        <w:rPr>
          <w:rFonts w:asciiTheme="minorHAnsi" w:eastAsiaTheme="minorEastAsia" w:hAnsiTheme="minorHAnsi" w:cstheme="minorBidi"/>
          <w:color w:val="FF0000"/>
        </w:rPr>
        <w:t xml:space="preserve"> will be better equipped with a more functional design.</w:t>
      </w:r>
    </w:p>
    <w:p w14:paraId="638DAEEF" w14:textId="236A3891" w:rsidR="3DBA3F50" w:rsidRDefault="3DBA3F50" w:rsidP="282DB617">
      <w:pPr>
        <w:rPr>
          <w:rFonts w:eastAsiaTheme="minorEastAsia"/>
        </w:rPr>
      </w:pPr>
    </w:p>
    <w:p w14:paraId="5C5A7532" w14:textId="069CF0EE" w:rsidR="00A927F7" w:rsidRPr="00977999" w:rsidRDefault="009923B6" w:rsidP="000E4CFD">
      <w:pPr>
        <w:pStyle w:val="ListParagraph"/>
        <w:numPr>
          <w:ilvl w:val="0"/>
          <w:numId w:val="12"/>
        </w:numPr>
        <w:rPr>
          <w:rFonts w:asciiTheme="majorHAnsi" w:hAnsiTheme="majorHAnsi"/>
          <w:b/>
          <w:sz w:val="32"/>
          <w:szCs w:val="32"/>
        </w:rPr>
      </w:pPr>
      <w:r w:rsidRPr="00977999">
        <w:rPr>
          <w:rFonts w:asciiTheme="majorHAnsi" w:hAnsiTheme="majorHAnsi"/>
          <w:b/>
          <w:sz w:val="32"/>
          <w:szCs w:val="32"/>
        </w:rPr>
        <w:t>Economic Analysis</w:t>
      </w:r>
    </w:p>
    <w:p w14:paraId="7129C00D" w14:textId="4462BE66" w:rsidR="00581E6E" w:rsidRPr="00977999" w:rsidRDefault="00581E6E" w:rsidP="00BF2136">
      <w:pPr>
        <w:pStyle w:val="paragraph"/>
        <w:spacing w:before="0" w:beforeAutospacing="0" w:after="0" w:afterAutospacing="0"/>
        <w:textAlignment w:val="baseline"/>
        <w:rPr>
          <w:rFonts w:ascii="Aptos" w:eastAsiaTheme="majorEastAsia" w:hAnsi="Aptos"/>
          <w:b/>
          <w:bCs/>
        </w:rPr>
      </w:pPr>
    </w:p>
    <w:p w14:paraId="0810F30B" w14:textId="6A6F50D1" w:rsidR="00A7601F" w:rsidRPr="00977999" w:rsidRDefault="00014A0E" w:rsidP="00724C2F">
      <w:pPr>
        <w:ind w:firstLine="360"/>
        <w:jc w:val="both"/>
        <w:rPr>
          <w:rFonts w:ascii="Aptos" w:hAnsi="Aptos"/>
        </w:rPr>
      </w:pPr>
      <w:r w:rsidRPr="00977999">
        <w:rPr>
          <w:rFonts w:ascii="Aptos" w:hAnsi="Aptos"/>
        </w:rPr>
        <w:t xml:space="preserve">As we are planning </w:t>
      </w:r>
      <w:r w:rsidR="00811B08" w:rsidRPr="00977999">
        <w:rPr>
          <w:rFonts w:ascii="Aptos" w:hAnsi="Aptos"/>
        </w:rPr>
        <w:t xml:space="preserve">the engineering and design feasibility of </w:t>
      </w:r>
      <w:proofErr w:type="spellStart"/>
      <w:r w:rsidR="00811B08" w:rsidRPr="00977999">
        <w:rPr>
          <w:rFonts w:ascii="Aptos" w:hAnsi="Aptos"/>
        </w:rPr>
        <w:t>TerraProbe</w:t>
      </w:r>
      <w:proofErr w:type="spellEnd"/>
      <w:r w:rsidR="00811B08" w:rsidRPr="00977999">
        <w:rPr>
          <w:rFonts w:ascii="Aptos" w:hAnsi="Aptos"/>
        </w:rPr>
        <w:t>, it is also important to identify the market size an</w:t>
      </w:r>
      <w:r w:rsidR="0045323A" w:rsidRPr="00977999">
        <w:rPr>
          <w:rFonts w:ascii="Aptos" w:hAnsi="Aptos"/>
        </w:rPr>
        <w:t xml:space="preserve">d assess the economics of </w:t>
      </w:r>
      <w:proofErr w:type="spellStart"/>
      <w:r w:rsidR="0045323A" w:rsidRPr="00977999">
        <w:rPr>
          <w:rFonts w:ascii="Aptos" w:hAnsi="Aptos"/>
        </w:rPr>
        <w:t>TerraProbe</w:t>
      </w:r>
      <w:proofErr w:type="spellEnd"/>
      <w:r w:rsidR="0045323A" w:rsidRPr="00977999">
        <w:rPr>
          <w:rFonts w:ascii="Aptos" w:hAnsi="Aptos"/>
        </w:rPr>
        <w:t xml:space="preserve">. </w:t>
      </w:r>
      <w:proofErr w:type="spellStart"/>
      <w:r w:rsidR="00A7601F" w:rsidRPr="00977999">
        <w:rPr>
          <w:rFonts w:ascii="Aptos" w:hAnsi="Aptos"/>
        </w:rPr>
        <w:t>TerraProbe</w:t>
      </w:r>
      <w:proofErr w:type="spellEnd"/>
      <w:r w:rsidR="00A7601F" w:rsidRPr="00977999">
        <w:rPr>
          <w:rFonts w:ascii="Aptos" w:hAnsi="Aptos"/>
        </w:rPr>
        <w:t xml:space="preserve"> is strategically positioned as an intermediate-tier product, bridging the gap between low-cost, manual soil sampling tools and high-end, fully automated solutions that are often prohibitively expensive for small to mid-sized farms. </w:t>
      </w:r>
      <w:r w:rsidR="00983128" w:rsidRPr="00977999">
        <w:rPr>
          <w:rFonts w:ascii="Aptos" w:hAnsi="Aptos"/>
        </w:rPr>
        <w:t xml:space="preserve">In the first year, </w:t>
      </w:r>
      <w:proofErr w:type="spellStart"/>
      <w:r w:rsidR="00BD2A41" w:rsidRPr="00977999">
        <w:rPr>
          <w:rFonts w:ascii="Aptos" w:hAnsi="Aptos"/>
        </w:rPr>
        <w:t>TerraProbe’s</w:t>
      </w:r>
      <w:proofErr w:type="spellEnd"/>
      <w:r w:rsidR="00983128" w:rsidRPr="00977999">
        <w:rPr>
          <w:rFonts w:ascii="Aptos" w:hAnsi="Aptos"/>
        </w:rPr>
        <w:t xml:space="preserve"> focus will be entirely on setting up manufacturing and research &amp; development (R&amp;D) infrastructure, with an estimated investment of $10 million. During this period, no sales will be made as </w:t>
      </w:r>
      <w:proofErr w:type="spellStart"/>
      <w:r w:rsidR="00BD2A41" w:rsidRPr="00977999">
        <w:rPr>
          <w:rFonts w:ascii="Aptos" w:hAnsi="Aptos"/>
        </w:rPr>
        <w:t>TerraProbe</w:t>
      </w:r>
      <w:proofErr w:type="spellEnd"/>
      <w:r w:rsidR="00983128" w:rsidRPr="00977999">
        <w:rPr>
          <w:rFonts w:ascii="Aptos" w:hAnsi="Aptos"/>
        </w:rPr>
        <w:t xml:space="preserve"> </w:t>
      </w:r>
      <w:r w:rsidR="00BD2A41" w:rsidRPr="00977999">
        <w:rPr>
          <w:rFonts w:ascii="Aptos" w:hAnsi="Aptos"/>
        </w:rPr>
        <w:t>will refine</w:t>
      </w:r>
      <w:r w:rsidR="00983128" w:rsidRPr="00977999">
        <w:rPr>
          <w:rFonts w:ascii="Aptos" w:hAnsi="Aptos"/>
        </w:rPr>
        <w:t xml:space="preserve"> </w:t>
      </w:r>
      <w:r w:rsidR="00BD2A41" w:rsidRPr="00977999">
        <w:rPr>
          <w:rFonts w:ascii="Aptos" w:hAnsi="Aptos"/>
        </w:rPr>
        <w:t>its</w:t>
      </w:r>
      <w:r w:rsidR="00983128" w:rsidRPr="00977999">
        <w:rPr>
          <w:rFonts w:ascii="Aptos" w:hAnsi="Aptos"/>
        </w:rPr>
        <w:t xml:space="preserve"> design, establish supply chains, and develop </w:t>
      </w:r>
      <w:r w:rsidR="00871D39" w:rsidRPr="00977999">
        <w:rPr>
          <w:rFonts w:ascii="Aptos" w:hAnsi="Aptos"/>
        </w:rPr>
        <w:t>the</w:t>
      </w:r>
      <w:r w:rsidR="00983128" w:rsidRPr="00977999">
        <w:rPr>
          <w:rFonts w:ascii="Aptos" w:hAnsi="Aptos"/>
        </w:rPr>
        <w:t xml:space="preserve"> proprietary analytics platform.</w:t>
      </w:r>
    </w:p>
    <w:p w14:paraId="29AEC828" w14:textId="77777777" w:rsidR="002C7285" w:rsidRPr="00977999" w:rsidRDefault="002C7285" w:rsidP="00724C2F">
      <w:pPr>
        <w:ind w:firstLine="360"/>
        <w:jc w:val="both"/>
        <w:rPr>
          <w:rFonts w:ascii="Aptos" w:hAnsi="Aptos"/>
        </w:rPr>
      </w:pPr>
    </w:p>
    <w:p w14:paraId="108E16F7" w14:textId="75CE0386" w:rsidR="009C4F8D" w:rsidRPr="00977999" w:rsidRDefault="002C7285" w:rsidP="009C4F8D">
      <w:pPr>
        <w:ind w:firstLine="360"/>
        <w:jc w:val="both"/>
        <w:rPr>
          <w:rFonts w:ascii="Aptos" w:hAnsi="Aptos"/>
        </w:rPr>
      </w:pPr>
      <w:r w:rsidRPr="00977999">
        <w:rPr>
          <w:rFonts w:ascii="Aptos" w:hAnsi="Aptos"/>
        </w:rPr>
        <w:t>The U.S. market presents a significant opportunity, with approximately 671,000 small- to medium-sized farms that could benefit from</w:t>
      </w:r>
      <w:r w:rsidR="00B6434C" w:rsidRPr="00977999">
        <w:rPr>
          <w:rFonts w:ascii="Aptos" w:hAnsi="Aptos"/>
        </w:rPr>
        <w:t xml:space="preserve"> soil burrowing and</w:t>
      </w:r>
      <w:r w:rsidRPr="00977999">
        <w:rPr>
          <w:rFonts w:ascii="Aptos" w:hAnsi="Aptos"/>
        </w:rPr>
        <w:t xml:space="preserve"> real-time soil analysis. Our long-term goal is to capture 20% of this market over ten years, equating to 134,200 units sold. In the first year of sales, we plan to introduce 5,000 units into the market and gradually scale up production, reaching an annual sales volume of approximately 35,000 units by Year 10. </w:t>
      </w:r>
      <w:r w:rsidRPr="00C05821">
        <w:rPr>
          <w:rFonts w:ascii="Aptos" w:hAnsi="Aptos"/>
          <w:color w:val="FF0000"/>
        </w:rPr>
        <w:t xml:space="preserve">The </w:t>
      </w:r>
      <w:proofErr w:type="spellStart"/>
      <w:r w:rsidRPr="00C05821">
        <w:rPr>
          <w:rFonts w:ascii="Aptos" w:hAnsi="Aptos"/>
          <w:color w:val="FF0000"/>
        </w:rPr>
        <w:t>TerraProbe</w:t>
      </w:r>
      <w:proofErr w:type="spellEnd"/>
      <w:r w:rsidRPr="00C05821">
        <w:rPr>
          <w:rFonts w:ascii="Aptos" w:hAnsi="Aptos"/>
          <w:color w:val="FF0000"/>
        </w:rPr>
        <w:t xml:space="preserve"> device, including both the soil burrowing robot and testing probe, costs $8</w:t>
      </w:r>
      <w:r w:rsidR="00CF1AF2" w:rsidRPr="00C05821">
        <w:rPr>
          <w:rFonts w:ascii="Aptos" w:hAnsi="Aptos"/>
          <w:color w:val="FF0000"/>
        </w:rPr>
        <w:t>6</w:t>
      </w:r>
      <w:r w:rsidRPr="00C05821">
        <w:rPr>
          <w:rFonts w:ascii="Aptos" w:hAnsi="Aptos"/>
          <w:color w:val="FF0000"/>
        </w:rPr>
        <w:t>2.</w:t>
      </w:r>
      <w:r w:rsidR="00C05821" w:rsidRPr="00C05821">
        <w:rPr>
          <w:rFonts w:ascii="Aptos" w:hAnsi="Aptos"/>
          <w:color w:val="FF0000"/>
        </w:rPr>
        <w:t>77</w:t>
      </w:r>
      <w:r w:rsidRPr="00C05821">
        <w:rPr>
          <w:rFonts w:ascii="Aptos" w:hAnsi="Aptos"/>
          <w:color w:val="FF0000"/>
        </w:rPr>
        <w:t xml:space="preserve"> to produce.</w:t>
      </w:r>
      <w:r w:rsidR="00C05821" w:rsidRPr="00C05821">
        <w:rPr>
          <w:rFonts w:ascii="Aptos" w:hAnsi="Aptos"/>
          <w:color w:val="FF0000"/>
        </w:rPr>
        <w:t xml:space="preserve"> Compared to CDR, the price increased due to the need for a 24V battery and 50 RPM motors which come at a higher cost.</w:t>
      </w:r>
      <w:r w:rsidRPr="00C05821">
        <w:rPr>
          <w:rFonts w:ascii="Aptos" w:hAnsi="Aptos"/>
          <w:color w:val="FF0000"/>
        </w:rPr>
        <w:t xml:space="preserve"> </w:t>
      </w:r>
      <w:r w:rsidRPr="00977999">
        <w:rPr>
          <w:rFonts w:ascii="Aptos" w:hAnsi="Aptos"/>
        </w:rPr>
        <w:t xml:space="preserve">To remain competitive, we will sell the product at a 25% gross margin, </w:t>
      </w:r>
      <w:r w:rsidRPr="001A7C34">
        <w:rPr>
          <w:rFonts w:ascii="Aptos" w:hAnsi="Aptos"/>
          <w:color w:val="FF0000"/>
        </w:rPr>
        <w:t>pricing it at $1,</w:t>
      </w:r>
      <w:r w:rsidR="001A7C34" w:rsidRPr="001A7C34">
        <w:rPr>
          <w:rFonts w:ascii="Aptos" w:hAnsi="Aptos"/>
          <w:color w:val="FF0000"/>
        </w:rPr>
        <w:t>10</w:t>
      </w:r>
      <w:r w:rsidRPr="001A7C34">
        <w:rPr>
          <w:rFonts w:ascii="Aptos" w:hAnsi="Aptos"/>
          <w:color w:val="FF0000"/>
        </w:rPr>
        <w:t>0 per unit</w:t>
      </w:r>
      <w:r w:rsidRPr="00977999">
        <w:rPr>
          <w:rFonts w:ascii="Aptos" w:hAnsi="Aptos"/>
        </w:rPr>
        <w:t xml:space="preserve">. However, the primary </w:t>
      </w:r>
      <w:r w:rsidR="009C4F8D" w:rsidRPr="00977999">
        <w:rPr>
          <w:rFonts w:ascii="Aptos" w:hAnsi="Aptos"/>
        </w:rPr>
        <w:t>source</w:t>
      </w:r>
      <w:r w:rsidRPr="00977999">
        <w:rPr>
          <w:rFonts w:ascii="Aptos" w:hAnsi="Aptos"/>
        </w:rPr>
        <w:t xml:space="preserve"> of profitability will come from our service-based model</w:t>
      </w:r>
      <w:r w:rsidR="007F4F4A" w:rsidRPr="00977999">
        <w:rPr>
          <w:rFonts w:ascii="Aptos" w:hAnsi="Aptos"/>
        </w:rPr>
        <w:t xml:space="preserve"> of </w:t>
      </w:r>
      <w:r w:rsidR="009C4F8D" w:rsidRPr="00977999">
        <w:rPr>
          <w:rFonts w:ascii="Aptos" w:hAnsi="Aptos"/>
        </w:rPr>
        <w:t xml:space="preserve">consumable inner tubes and analytics software to ensure customer retention and recurring revenue. To maximize long-term profitability, we will introduce two key recurring revenue streams: consumable inner tubes and an analytics subscription service. The consumable inner tubes, which store soil samples within the robot, cost $84.24 to manufacture and will be sold at a 50% gross margin for $130 per unit. </w:t>
      </w:r>
      <w:r w:rsidR="009C4F8D" w:rsidRPr="00034C37">
        <w:rPr>
          <w:rFonts w:ascii="Aptos" w:hAnsi="Aptos"/>
          <w:color w:val="FF0000"/>
        </w:rPr>
        <w:t xml:space="preserve">Additionally, our analytics platform will provide farmers with actionable soil health insights for a </w:t>
      </w:r>
      <w:r w:rsidR="001A7C34" w:rsidRPr="00034C37">
        <w:rPr>
          <w:rFonts w:ascii="Aptos" w:hAnsi="Aptos"/>
          <w:color w:val="FF0000"/>
        </w:rPr>
        <w:t>one-time</w:t>
      </w:r>
      <w:r w:rsidR="009C4F8D" w:rsidRPr="00034C37">
        <w:rPr>
          <w:rFonts w:ascii="Aptos" w:hAnsi="Aptos"/>
          <w:color w:val="FF0000"/>
        </w:rPr>
        <w:t xml:space="preserve"> fee of $12 </w:t>
      </w:r>
      <w:r w:rsidR="008C5B18" w:rsidRPr="00034C37">
        <w:rPr>
          <w:rFonts w:ascii="Aptos" w:hAnsi="Aptos"/>
          <w:color w:val="FF0000"/>
        </w:rPr>
        <w:t>which grants them use of the software for 30 days</w:t>
      </w:r>
      <w:r w:rsidR="009C4F8D" w:rsidRPr="00034C37">
        <w:rPr>
          <w:rFonts w:ascii="Aptos" w:hAnsi="Aptos"/>
          <w:color w:val="FF0000"/>
        </w:rPr>
        <w:t xml:space="preserve">, </w:t>
      </w:r>
      <w:r w:rsidR="008C5B18" w:rsidRPr="00034C37">
        <w:rPr>
          <w:rFonts w:ascii="Aptos" w:hAnsi="Aptos"/>
          <w:color w:val="FF0000"/>
        </w:rPr>
        <w:t xml:space="preserve">this </w:t>
      </w:r>
      <w:r w:rsidR="00034C37" w:rsidRPr="00034C37">
        <w:rPr>
          <w:rFonts w:ascii="Aptos" w:hAnsi="Aptos"/>
          <w:color w:val="FF0000"/>
        </w:rPr>
        <w:t xml:space="preserve">allows farmers to prioritize buying the software during the tillage season. </w:t>
      </w:r>
      <w:proofErr w:type="spellStart"/>
      <w:r w:rsidR="00034C37">
        <w:rPr>
          <w:rFonts w:ascii="Aptos" w:hAnsi="Aptos"/>
        </w:rPr>
        <w:t>TerraProbe</w:t>
      </w:r>
      <w:proofErr w:type="spellEnd"/>
      <w:r w:rsidR="00034C37">
        <w:rPr>
          <w:rFonts w:ascii="Aptos" w:hAnsi="Aptos"/>
        </w:rPr>
        <w:t xml:space="preserve"> estimated</w:t>
      </w:r>
      <w:r w:rsidR="009C4F8D" w:rsidRPr="00977999">
        <w:rPr>
          <w:rFonts w:ascii="Aptos" w:hAnsi="Aptos"/>
        </w:rPr>
        <w:t xml:space="preserve"> an annual </w:t>
      </w:r>
      <w:r w:rsidR="00034C37">
        <w:rPr>
          <w:rFonts w:ascii="Aptos" w:hAnsi="Aptos"/>
        </w:rPr>
        <w:t>software/</w:t>
      </w:r>
      <w:r w:rsidR="009C4F8D" w:rsidRPr="00977999">
        <w:rPr>
          <w:rFonts w:ascii="Aptos" w:hAnsi="Aptos"/>
        </w:rPr>
        <w:t>application maintenance cost of $100,000</w:t>
      </w:r>
      <w:r w:rsidR="00034C37">
        <w:rPr>
          <w:rFonts w:ascii="Aptos" w:hAnsi="Aptos"/>
        </w:rPr>
        <w:t xml:space="preserve"> which will largely be due to the processing power and data storage for the Neural Network</w:t>
      </w:r>
      <w:r w:rsidR="009C4F8D" w:rsidRPr="00977999">
        <w:rPr>
          <w:rFonts w:ascii="Aptos" w:hAnsi="Aptos"/>
        </w:rPr>
        <w:t xml:space="preserve">. </w:t>
      </w:r>
      <w:r w:rsidR="0081526F" w:rsidRPr="00977999">
        <w:rPr>
          <w:rFonts w:ascii="Aptos" w:hAnsi="Aptos"/>
        </w:rPr>
        <w:t xml:space="preserve">A </w:t>
      </w:r>
      <w:r w:rsidR="00D5210F" w:rsidRPr="00977999">
        <w:rPr>
          <w:rFonts w:ascii="Aptos" w:hAnsi="Aptos"/>
        </w:rPr>
        <w:t>breakdown</w:t>
      </w:r>
      <w:r w:rsidR="0081526F" w:rsidRPr="00977999">
        <w:rPr>
          <w:rFonts w:ascii="Aptos" w:hAnsi="Aptos"/>
        </w:rPr>
        <w:t xml:space="preserve"> of the estimated total revenue and cost has been projected for the first 10 years. </w:t>
      </w:r>
      <w:r w:rsidR="00D5210F" w:rsidRPr="00977999">
        <w:rPr>
          <w:rFonts w:ascii="Aptos" w:hAnsi="Aptos"/>
        </w:rPr>
        <w:t xml:space="preserve">While majority of the revenue still comes from </w:t>
      </w:r>
      <w:r w:rsidR="00196E71" w:rsidRPr="00977999">
        <w:rPr>
          <w:rFonts w:ascii="Aptos" w:hAnsi="Aptos"/>
        </w:rPr>
        <w:t xml:space="preserve">selling the </w:t>
      </w:r>
      <w:proofErr w:type="spellStart"/>
      <w:r w:rsidR="00196E71" w:rsidRPr="00977999">
        <w:rPr>
          <w:rFonts w:ascii="Aptos" w:hAnsi="Aptos"/>
        </w:rPr>
        <w:t>TerraProbe</w:t>
      </w:r>
      <w:proofErr w:type="spellEnd"/>
      <w:r w:rsidR="00196E71" w:rsidRPr="00977999">
        <w:rPr>
          <w:rFonts w:ascii="Aptos" w:hAnsi="Aptos"/>
        </w:rPr>
        <w:t xml:space="preserve"> device, the consumable inner tubes and </w:t>
      </w:r>
      <w:r w:rsidR="003246E6" w:rsidRPr="00977999">
        <w:rPr>
          <w:rFonts w:ascii="Aptos" w:hAnsi="Aptos"/>
        </w:rPr>
        <w:t xml:space="preserve">analytics software drives the profitability </w:t>
      </w:r>
      <w:r w:rsidR="00C12B5B" w:rsidRPr="00977999">
        <w:rPr>
          <w:rFonts w:ascii="Aptos" w:hAnsi="Aptos"/>
        </w:rPr>
        <w:t>of the company.</w:t>
      </w:r>
    </w:p>
    <w:p w14:paraId="688E818F" w14:textId="77777777" w:rsidR="009C4F8D" w:rsidRPr="00977999" w:rsidRDefault="009C4F8D" w:rsidP="00A7601F">
      <w:pPr>
        <w:ind w:firstLine="360"/>
        <w:rPr>
          <w:rFonts w:ascii="Aptos" w:hAnsi="Aptos"/>
        </w:rPr>
      </w:pPr>
    </w:p>
    <w:p w14:paraId="15535B3C" w14:textId="31C8EE08" w:rsidR="00E77B9B" w:rsidRPr="00977999" w:rsidRDefault="00F43699" w:rsidP="00E6319C">
      <w:pPr>
        <w:ind w:firstLine="360"/>
        <w:jc w:val="center"/>
        <w:rPr>
          <w:rFonts w:ascii="Aptos" w:hAnsi="Aptos"/>
        </w:rPr>
      </w:pPr>
      <w:r w:rsidRPr="00977999">
        <w:rPr>
          <w:rFonts w:ascii="Aptos" w:hAnsi="Aptos"/>
          <w:noProof/>
        </w:rPr>
        <w:drawing>
          <wp:inline distT="0" distB="0" distL="0" distR="0" wp14:anchorId="04606A19" wp14:editId="591238BD">
            <wp:extent cx="5511800" cy="2793588"/>
            <wp:effectExtent l="0" t="0" r="0" b="635"/>
            <wp:docPr id="1887904202"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4202" name="Picture 1" descr="A graph of a bar chart&#10;&#10;AI-generated content may be incorrect."/>
                    <pic:cNvPicPr/>
                  </pic:nvPicPr>
                  <pic:blipFill>
                    <a:blip r:embed="rId49"/>
                    <a:stretch>
                      <a:fillRect/>
                    </a:stretch>
                  </pic:blipFill>
                  <pic:spPr>
                    <a:xfrm>
                      <a:off x="0" y="0"/>
                      <a:ext cx="5523738" cy="2799638"/>
                    </a:xfrm>
                    <a:prstGeom prst="rect">
                      <a:avLst/>
                    </a:prstGeom>
                  </pic:spPr>
                </pic:pic>
              </a:graphicData>
            </a:graphic>
          </wp:inline>
        </w:drawing>
      </w:r>
    </w:p>
    <w:p w14:paraId="0C2E0449" w14:textId="77777777" w:rsidR="00E6319C" w:rsidRPr="00977999" w:rsidRDefault="00E6319C" w:rsidP="00E6319C">
      <w:pPr>
        <w:ind w:firstLine="360"/>
        <w:jc w:val="center"/>
        <w:rPr>
          <w:rFonts w:ascii="Aptos" w:hAnsi="Aptos"/>
        </w:rPr>
      </w:pPr>
    </w:p>
    <w:p w14:paraId="79724A6B" w14:textId="306B8544" w:rsidR="00E6319C" w:rsidRPr="00977999" w:rsidRDefault="00E6319C" w:rsidP="00E6319C">
      <w:pPr>
        <w:ind w:firstLine="360"/>
        <w:jc w:val="center"/>
        <w:rPr>
          <w:rFonts w:ascii="Aptos" w:hAnsi="Aptos"/>
          <w:b/>
          <w:bCs/>
        </w:rPr>
      </w:pPr>
      <w:r w:rsidRPr="00977999">
        <w:rPr>
          <w:rFonts w:ascii="Aptos" w:hAnsi="Aptos"/>
          <w:b/>
          <w:bCs/>
        </w:rPr>
        <w:t xml:space="preserve">Figure </w:t>
      </w:r>
      <w:r w:rsidR="0071354B" w:rsidRPr="00977999">
        <w:rPr>
          <w:rFonts w:ascii="Aptos" w:hAnsi="Aptos"/>
          <w:b/>
          <w:bCs/>
        </w:rPr>
        <w:t>1</w:t>
      </w:r>
      <w:r w:rsidR="00DD1C06">
        <w:rPr>
          <w:rFonts w:ascii="Aptos" w:hAnsi="Aptos"/>
          <w:b/>
          <w:bCs/>
        </w:rPr>
        <w:t>9</w:t>
      </w:r>
      <w:r w:rsidR="001677FA" w:rsidRPr="00977999">
        <w:rPr>
          <w:rFonts w:ascii="Aptos" w:hAnsi="Aptos"/>
          <w:b/>
          <w:bCs/>
        </w:rPr>
        <w:t>: 10</w:t>
      </w:r>
      <w:r w:rsidRPr="00977999">
        <w:rPr>
          <w:rFonts w:ascii="Aptos" w:hAnsi="Aptos"/>
          <w:b/>
          <w:bCs/>
        </w:rPr>
        <w:t>-Year Revenue &amp; Cost Projections</w:t>
      </w:r>
    </w:p>
    <w:p w14:paraId="615CC8FC" w14:textId="77777777" w:rsidR="00A7601F" w:rsidRPr="00977999" w:rsidRDefault="00A7601F" w:rsidP="00A7601F">
      <w:pPr>
        <w:ind w:firstLine="360"/>
        <w:rPr>
          <w:rFonts w:ascii="Aptos" w:hAnsi="Aptos"/>
        </w:rPr>
      </w:pPr>
    </w:p>
    <w:p w14:paraId="6FB5ACFC" w14:textId="06019672" w:rsidR="004A64A1" w:rsidRPr="00977999" w:rsidRDefault="00A7601F" w:rsidP="009923B6">
      <w:pPr>
        <w:ind w:firstLine="360"/>
        <w:jc w:val="both"/>
        <w:rPr>
          <w:rFonts w:ascii="Aptos" w:hAnsi="Aptos"/>
        </w:rPr>
      </w:pPr>
      <w:r w:rsidRPr="00977999">
        <w:rPr>
          <w:rFonts w:ascii="Aptos" w:hAnsi="Aptos"/>
        </w:rPr>
        <w:t xml:space="preserve">At full market penetration, </w:t>
      </w:r>
      <w:proofErr w:type="spellStart"/>
      <w:r w:rsidRPr="00977999">
        <w:rPr>
          <w:rFonts w:ascii="Aptos" w:hAnsi="Aptos"/>
        </w:rPr>
        <w:t>TerraProbe</w:t>
      </w:r>
      <w:proofErr w:type="spellEnd"/>
      <w:r w:rsidRPr="00977999">
        <w:rPr>
          <w:rFonts w:ascii="Aptos" w:hAnsi="Aptos"/>
        </w:rPr>
        <w:t xml:space="preserve"> is projected to generate approximately $</w:t>
      </w:r>
      <w:r w:rsidR="00ED1716" w:rsidRPr="00977999">
        <w:rPr>
          <w:rFonts w:ascii="Aptos" w:hAnsi="Aptos"/>
        </w:rPr>
        <w:t>50</w:t>
      </w:r>
      <w:r w:rsidRPr="00977999">
        <w:rPr>
          <w:rFonts w:ascii="Aptos" w:hAnsi="Aptos"/>
        </w:rPr>
        <w:t xml:space="preserve"> million in </w:t>
      </w:r>
      <w:r w:rsidR="00ED1716" w:rsidRPr="00977999">
        <w:rPr>
          <w:rFonts w:ascii="Aptos" w:hAnsi="Aptos"/>
        </w:rPr>
        <w:t xml:space="preserve">annual recurring </w:t>
      </w:r>
      <w:r w:rsidRPr="00977999">
        <w:rPr>
          <w:rFonts w:ascii="Aptos" w:hAnsi="Aptos"/>
        </w:rPr>
        <w:t>revenue</w:t>
      </w:r>
      <w:r w:rsidR="00ED1716" w:rsidRPr="00977999">
        <w:rPr>
          <w:rFonts w:ascii="Aptos" w:hAnsi="Aptos"/>
        </w:rPr>
        <w:t xml:space="preserve"> by Year 10</w:t>
      </w:r>
      <w:r w:rsidRPr="00977999">
        <w:rPr>
          <w:rFonts w:ascii="Aptos" w:hAnsi="Aptos"/>
        </w:rPr>
        <w:t xml:space="preserve">, firmly establishing itself as a key player in the precision agriculture industry. </w:t>
      </w:r>
      <w:proofErr w:type="spellStart"/>
      <w:r w:rsidR="0003500D" w:rsidRPr="00977999">
        <w:rPr>
          <w:rFonts w:ascii="Aptos" w:hAnsi="Aptos"/>
        </w:rPr>
        <w:t>TerraProbe</w:t>
      </w:r>
      <w:proofErr w:type="spellEnd"/>
      <w:r w:rsidR="0003500D" w:rsidRPr="00977999">
        <w:rPr>
          <w:rFonts w:ascii="Aptos" w:hAnsi="Aptos"/>
        </w:rPr>
        <w:t xml:space="preserve"> projects to break even between Years 4 and 5 and the 10-year return on investment (ROI) is projected to be around 33%, demonstrating the financial sustainability of our business model.</w:t>
      </w:r>
      <w:r w:rsidRPr="00977999">
        <w:rPr>
          <w:rFonts w:ascii="Aptos" w:hAnsi="Aptos"/>
        </w:rPr>
        <w:t xml:space="preserve"> By offering a cost-effective yet highly advanced solution, </w:t>
      </w:r>
      <w:proofErr w:type="spellStart"/>
      <w:r w:rsidRPr="00977999">
        <w:rPr>
          <w:rFonts w:ascii="Aptos" w:hAnsi="Aptos"/>
        </w:rPr>
        <w:t>TerraProbe</w:t>
      </w:r>
      <w:proofErr w:type="spellEnd"/>
      <w:r w:rsidRPr="00977999">
        <w:rPr>
          <w:rFonts w:ascii="Aptos" w:hAnsi="Aptos"/>
        </w:rPr>
        <w:t xml:space="preserve"> is well-positioned to redefine real-time soil sampling for farmers seeking affordability, efficiency, and data-driven insights.</w:t>
      </w:r>
      <w:r w:rsidR="00EB6E91" w:rsidRPr="00977999">
        <w:rPr>
          <w:rFonts w:ascii="Aptos" w:hAnsi="Aptos"/>
        </w:rPr>
        <w:t xml:space="preserve"> (Refer to Appendix A.1 for more</w:t>
      </w:r>
      <w:r w:rsidR="0003500D" w:rsidRPr="00977999">
        <w:rPr>
          <w:rFonts w:ascii="Aptos" w:hAnsi="Aptos"/>
        </w:rPr>
        <w:t xml:space="preserve"> information</w:t>
      </w:r>
      <w:r w:rsidR="00EB6E91" w:rsidRPr="00977999">
        <w:rPr>
          <w:rFonts w:ascii="Aptos" w:hAnsi="Aptos"/>
        </w:rPr>
        <w:t>)</w:t>
      </w:r>
      <w:r w:rsidR="0003500D" w:rsidRPr="00977999">
        <w:rPr>
          <w:rFonts w:ascii="Aptos" w:hAnsi="Aptos"/>
        </w:rPr>
        <w:t>.</w:t>
      </w:r>
    </w:p>
    <w:p w14:paraId="2CCB156C" w14:textId="7E616287" w:rsidR="006F5BD4" w:rsidRPr="00977999" w:rsidRDefault="004A4FFA" w:rsidP="004A4FFA">
      <w:pPr>
        <w:spacing w:after="160" w:line="279" w:lineRule="auto"/>
        <w:rPr>
          <w:rFonts w:ascii="Aptos" w:hAnsi="Aptos"/>
        </w:rPr>
      </w:pPr>
      <w:r w:rsidRPr="00977999">
        <w:rPr>
          <w:rFonts w:ascii="Aptos" w:hAnsi="Aptos"/>
        </w:rPr>
        <w:br w:type="page"/>
      </w:r>
    </w:p>
    <w:p w14:paraId="793C971F" w14:textId="3964F8C1" w:rsidR="00311652" w:rsidRPr="00977999" w:rsidRDefault="6B44FBE4" w:rsidP="000E4CFD">
      <w:pPr>
        <w:pStyle w:val="Heading1"/>
        <w:numPr>
          <w:ilvl w:val="0"/>
          <w:numId w:val="12"/>
        </w:numPr>
        <w:rPr>
          <w:rFonts w:ascii="Aptos" w:hAnsi="Aptos"/>
          <w:b/>
          <w:color w:val="auto"/>
          <w:sz w:val="32"/>
          <w:szCs w:val="32"/>
        </w:rPr>
      </w:pPr>
      <w:bookmarkStart w:id="15" w:name="_Toc196766859"/>
      <w:r w:rsidRPr="00977999">
        <w:rPr>
          <w:b/>
          <w:color w:val="auto"/>
          <w:sz w:val="32"/>
          <w:szCs w:val="32"/>
        </w:rPr>
        <w:t>C</w:t>
      </w:r>
      <w:r w:rsidR="4C056E4E" w:rsidRPr="00977999">
        <w:rPr>
          <w:b/>
          <w:color w:val="auto"/>
          <w:sz w:val="32"/>
          <w:szCs w:val="32"/>
        </w:rPr>
        <w:t>onclusion &amp; Next Steps</w:t>
      </w:r>
      <w:bookmarkEnd w:id="15"/>
    </w:p>
    <w:p w14:paraId="70E90E14" w14:textId="77777777" w:rsidR="06D2FE2E" w:rsidRDefault="06D2FE2E" w:rsidP="5EECB6B5">
      <w:pPr>
        <w:shd w:val="clear" w:color="auto" w:fill="FFFFFF" w:themeFill="background1"/>
        <w:ind w:firstLine="720"/>
        <w:rPr>
          <w:rFonts w:asciiTheme="minorHAnsi" w:eastAsiaTheme="minorEastAsia" w:hAnsiTheme="minorHAnsi" w:cstheme="minorBidi"/>
          <w:color w:val="FF0000"/>
        </w:rPr>
      </w:pPr>
    </w:p>
    <w:p w14:paraId="6D7CF586" w14:textId="02D0420D" w:rsidR="002035D5" w:rsidRDefault="008369D0" w:rsidP="00D97B15">
      <w:pPr>
        <w:shd w:val="clear" w:color="auto" w:fill="FFFFFF" w:themeFill="background1"/>
        <w:ind w:firstLine="720"/>
        <w:jc w:val="both"/>
        <w:rPr>
          <w:rFonts w:asciiTheme="minorHAnsi" w:eastAsiaTheme="minorEastAsia" w:hAnsiTheme="minorHAnsi" w:cstheme="minorBidi"/>
          <w:color w:val="FF0000"/>
        </w:rPr>
      </w:pPr>
      <w:proofErr w:type="spellStart"/>
      <w:r w:rsidRPr="0CF9351D">
        <w:rPr>
          <w:rFonts w:asciiTheme="minorHAnsi" w:eastAsiaTheme="minorEastAsia" w:hAnsiTheme="minorHAnsi" w:cstheme="minorBidi"/>
          <w:color w:val="FF0000"/>
        </w:rPr>
        <w:t>TerraProbe</w:t>
      </w:r>
      <w:proofErr w:type="spellEnd"/>
      <w:r w:rsidR="62C42460" w:rsidRPr="0CF9351D">
        <w:rPr>
          <w:rFonts w:asciiTheme="minorHAnsi" w:eastAsiaTheme="minorEastAsia" w:hAnsiTheme="minorHAnsi" w:cstheme="minorBidi"/>
          <w:color w:val="FF0000"/>
        </w:rPr>
        <w:t xml:space="preserve"> and its counterpart, </w:t>
      </w:r>
      <w:proofErr w:type="spellStart"/>
      <w:r w:rsidR="62C42460" w:rsidRPr="0CF9351D">
        <w:rPr>
          <w:rFonts w:asciiTheme="minorHAnsi" w:eastAsiaTheme="minorEastAsia" w:hAnsiTheme="minorHAnsi" w:cstheme="minorBidi"/>
          <w:color w:val="FF0000"/>
        </w:rPr>
        <w:t>TerraPal</w:t>
      </w:r>
      <w:proofErr w:type="spellEnd"/>
      <w:r w:rsidR="62C42460" w:rsidRPr="0CF9351D">
        <w:rPr>
          <w:rFonts w:asciiTheme="minorHAnsi" w:eastAsiaTheme="minorEastAsia" w:hAnsiTheme="minorHAnsi" w:cstheme="minorBidi"/>
          <w:color w:val="FF0000"/>
        </w:rPr>
        <w:t xml:space="preserve">, successfully demonstrated the feasibility of compact automated soil sampling and analysis. The product was intended to be used for small to mid-sized farmers. Through an iterative design process and testing, the team has developed a system that integrates mechanical sampling with real-time nutrient (NPK), soil moisture, and predictive crop recommendations based on soil type and other factors. Some key accomplishments of this project were a modular rack and pinion soil burrowing system, an integrated NPK and moisture sensing prob, and a Python-based data dashboard providing crop recommendations. </w:t>
      </w:r>
    </w:p>
    <w:p w14:paraId="600CEFF7" w14:textId="77777777" w:rsidR="00CC1496" w:rsidRDefault="00CC1496" w:rsidP="00D97B15">
      <w:pPr>
        <w:shd w:val="clear" w:color="auto" w:fill="FFFFFF" w:themeFill="background1"/>
        <w:ind w:firstLine="720"/>
        <w:jc w:val="both"/>
        <w:rPr>
          <w:rFonts w:asciiTheme="minorHAnsi" w:eastAsiaTheme="minorEastAsia" w:hAnsiTheme="minorHAnsi" w:cstheme="minorBidi"/>
          <w:color w:val="FF0000"/>
        </w:rPr>
      </w:pPr>
    </w:p>
    <w:p w14:paraId="46DEFE6F" w14:textId="2C711D6B" w:rsidR="002035D5" w:rsidRDefault="62C42460" w:rsidP="00D97B15">
      <w:pPr>
        <w:shd w:val="clear" w:color="auto" w:fill="FFFFFF" w:themeFill="background1"/>
        <w:ind w:firstLine="720"/>
        <w:jc w:val="both"/>
        <w:rPr>
          <w:rFonts w:asciiTheme="minorHAnsi" w:eastAsiaTheme="minorEastAsia" w:hAnsiTheme="minorHAnsi" w:cstheme="minorBidi"/>
          <w:color w:val="FF0000"/>
        </w:rPr>
      </w:pPr>
      <w:r w:rsidRPr="0CF9351D">
        <w:rPr>
          <w:rFonts w:asciiTheme="minorHAnsi" w:eastAsiaTheme="minorEastAsia" w:hAnsiTheme="minorHAnsi" w:cstheme="minorBidi"/>
          <w:color w:val="FF0000"/>
        </w:rPr>
        <w:t xml:space="preserve">While the current prototype achieved strong performance in portability, real-time data acquisition, and dashboard functionality, testing revealed several areas for improvement. Specifically, motor torque was insufficient for reaching deeper soil layers, wiring was prone to failure, and material selection for structural components like the foot pedals needs to be re-evaluated. These insights will guide our next design phase, where we plan to implement higher torque motors, redesign the electronics enclosure with a more compact PCB layout, and upgrade structural materials for durability. </w:t>
      </w:r>
    </w:p>
    <w:p w14:paraId="2CFBA7F1" w14:textId="77777777" w:rsidR="00CC1496" w:rsidRDefault="00CC1496" w:rsidP="00D97B15">
      <w:pPr>
        <w:shd w:val="clear" w:color="auto" w:fill="FFFFFF" w:themeFill="background1"/>
        <w:ind w:firstLine="720"/>
        <w:jc w:val="both"/>
        <w:rPr>
          <w:rFonts w:asciiTheme="minorHAnsi" w:eastAsiaTheme="minorEastAsia" w:hAnsiTheme="minorHAnsi" w:cstheme="minorBidi"/>
          <w:color w:val="FF0000"/>
        </w:rPr>
      </w:pPr>
    </w:p>
    <w:p w14:paraId="4EE5AD8D" w14:textId="5BBBE1EB" w:rsidR="002035D5" w:rsidRDefault="62C42460" w:rsidP="00D97B15">
      <w:pPr>
        <w:shd w:val="clear" w:color="auto" w:fill="FFFFFF" w:themeFill="background1"/>
        <w:ind w:firstLine="720"/>
        <w:jc w:val="both"/>
        <w:rPr>
          <w:rFonts w:asciiTheme="minorHAnsi" w:eastAsiaTheme="minorEastAsia" w:hAnsiTheme="minorHAnsi" w:cstheme="minorBidi"/>
          <w:color w:val="FF0000"/>
        </w:rPr>
      </w:pPr>
      <w:r w:rsidRPr="0CF9351D">
        <w:rPr>
          <w:rFonts w:asciiTheme="minorHAnsi" w:eastAsiaTheme="minorEastAsia" w:hAnsiTheme="minorHAnsi" w:cstheme="minorBidi"/>
          <w:color w:val="FF0000"/>
        </w:rPr>
        <w:t xml:space="preserve">As for the next phase of this project, there are some key aspects the team will follow for the project if it is continued in the future. One aspect is component upgrades: motors should be replaced with higher RPM, such as 50 RPM, and additionally, the power system should be improved to 24V and a voltage regulator to provide constant power to the motors. This will allow for better penetration through drier and more compact soil types. Manufacturing refinements: in terms of design, the baseplate could be expanded, cable wiring and management can be improved, and better cleaning and maintenance aspects can be added. Electronics and DAQ system enhancements: a PCB could be developed to reduce wiring constraints, and </w:t>
      </w:r>
      <w:r w:rsidR="00484637" w:rsidRPr="0CF9351D">
        <w:rPr>
          <w:rFonts w:asciiTheme="minorHAnsi" w:eastAsiaTheme="minorEastAsia" w:hAnsiTheme="minorHAnsi" w:cstheme="minorBidi"/>
          <w:color w:val="FF0000"/>
        </w:rPr>
        <w:t>secure</w:t>
      </w:r>
      <w:r w:rsidRPr="0CF9351D">
        <w:rPr>
          <w:rFonts w:asciiTheme="minorHAnsi" w:eastAsiaTheme="minorEastAsia" w:hAnsiTheme="minorHAnsi" w:cstheme="minorBidi"/>
          <w:color w:val="FF0000"/>
        </w:rPr>
        <w:t xml:space="preserve"> SD card housing, along with better cable management, can be made to improve the reliability of the electrical design. Lastly, Productization &amp; Scaling: Batch testing can be done with small-scale manufacturing, and cost optimization and refinement of the analytics can be made to test the feasibility of large-scale production of this device. </w:t>
      </w:r>
    </w:p>
    <w:p w14:paraId="7406784B" w14:textId="77777777" w:rsidR="00CC1496" w:rsidRDefault="00CC1496" w:rsidP="00D97B15">
      <w:pPr>
        <w:shd w:val="clear" w:color="auto" w:fill="FFFFFF" w:themeFill="background1"/>
        <w:ind w:firstLine="720"/>
        <w:jc w:val="both"/>
        <w:rPr>
          <w:rFonts w:asciiTheme="minorHAnsi" w:eastAsiaTheme="minorEastAsia" w:hAnsiTheme="minorHAnsi" w:cstheme="minorBidi"/>
          <w:color w:val="FF0000"/>
        </w:rPr>
      </w:pPr>
    </w:p>
    <w:p w14:paraId="150FAE69" w14:textId="201C94D7" w:rsidR="62C42460" w:rsidRDefault="62C42460" w:rsidP="00D97B15">
      <w:pPr>
        <w:shd w:val="clear" w:color="auto" w:fill="FFFFFF" w:themeFill="background1"/>
        <w:ind w:firstLine="720"/>
        <w:jc w:val="both"/>
        <w:rPr>
          <w:rFonts w:asciiTheme="minorHAnsi" w:eastAsiaTheme="minorEastAsia" w:hAnsiTheme="minorHAnsi" w:cstheme="minorBidi"/>
          <w:color w:val="FF0000"/>
        </w:rPr>
      </w:pPr>
      <w:r w:rsidRPr="0CF9351D">
        <w:rPr>
          <w:rFonts w:asciiTheme="minorHAnsi" w:eastAsiaTheme="minorEastAsia" w:hAnsiTheme="minorHAnsi" w:cstheme="minorBidi"/>
          <w:color w:val="FF0000"/>
        </w:rPr>
        <w:t xml:space="preserve">With these improvements, the </w:t>
      </w:r>
      <w:proofErr w:type="spellStart"/>
      <w:r w:rsidRPr="0CF9351D">
        <w:rPr>
          <w:rFonts w:asciiTheme="minorHAnsi" w:eastAsiaTheme="minorEastAsia" w:hAnsiTheme="minorHAnsi" w:cstheme="minorBidi"/>
          <w:color w:val="FF0000"/>
        </w:rPr>
        <w:t>TerraProbe</w:t>
      </w:r>
      <w:proofErr w:type="spellEnd"/>
      <w:r w:rsidRPr="0CF9351D">
        <w:rPr>
          <w:rFonts w:asciiTheme="minorHAnsi" w:eastAsiaTheme="minorEastAsia" w:hAnsiTheme="minorHAnsi" w:cstheme="minorBidi"/>
          <w:color w:val="FF0000"/>
        </w:rPr>
        <w:t xml:space="preserve"> can be a better solution than current technology in the precision agricultural space. It brings lab-quality soil insights directly to the field in a portable, cost-effective, and easy-to-use solution. </w:t>
      </w:r>
    </w:p>
    <w:p w14:paraId="01E79898" w14:textId="5EEA8CFE" w:rsidR="00DD7981" w:rsidRDefault="00DD7981" w:rsidP="002035D5">
      <w:pPr>
        <w:shd w:val="clear" w:color="auto" w:fill="FFFFFF" w:themeFill="background1"/>
        <w:rPr>
          <w:rFonts w:eastAsia="Aptos"/>
        </w:rPr>
      </w:pPr>
    </w:p>
    <w:p w14:paraId="74D61B37" w14:textId="0D129EA9" w:rsidR="00DD7981" w:rsidRDefault="00DD7981" w:rsidP="002035D5">
      <w:pPr>
        <w:rPr>
          <w:rFonts w:eastAsia="Aptos"/>
        </w:rPr>
      </w:pPr>
    </w:p>
    <w:p w14:paraId="5C760D12" w14:textId="77777777" w:rsidR="00DD7981" w:rsidRPr="00977999" w:rsidRDefault="00DD7981" w:rsidP="00DD7981">
      <w:pPr>
        <w:ind w:firstLine="720"/>
        <w:jc w:val="both"/>
        <w:rPr>
          <w:rFonts w:ascii="Aptos" w:eastAsia="Aptos" w:hAnsi="Aptos" w:cs="Aptos"/>
        </w:rPr>
      </w:pPr>
    </w:p>
    <w:p w14:paraId="34DD68DD" w14:textId="77777777" w:rsidR="00DD7981" w:rsidRPr="00977999" w:rsidRDefault="00DD7981" w:rsidP="00DD7981">
      <w:pPr>
        <w:ind w:firstLine="720"/>
        <w:jc w:val="both"/>
        <w:rPr>
          <w:rFonts w:ascii="Aptos" w:eastAsia="Aptos" w:hAnsi="Aptos" w:cs="Aptos"/>
        </w:rPr>
      </w:pPr>
    </w:p>
    <w:p w14:paraId="5C7E4571" w14:textId="77777777" w:rsidR="00DD7981" w:rsidRPr="00977999" w:rsidRDefault="00DD7981" w:rsidP="00DD7981">
      <w:pPr>
        <w:ind w:firstLine="720"/>
        <w:jc w:val="both"/>
        <w:rPr>
          <w:rFonts w:ascii="Aptos" w:eastAsia="Aptos" w:hAnsi="Aptos" w:cs="Aptos"/>
        </w:rPr>
      </w:pPr>
    </w:p>
    <w:p w14:paraId="381E3F74" w14:textId="77777777" w:rsidR="00DD7981" w:rsidRPr="00977999" w:rsidRDefault="00DD7981" w:rsidP="00DD7981">
      <w:pPr>
        <w:ind w:firstLine="720"/>
        <w:jc w:val="both"/>
        <w:rPr>
          <w:rFonts w:ascii="Aptos" w:eastAsia="Aptos" w:hAnsi="Aptos" w:cs="Aptos"/>
        </w:rPr>
      </w:pPr>
    </w:p>
    <w:p w14:paraId="53D9BB65" w14:textId="77777777" w:rsidR="00DD7981" w:rsidRPr="00977999" w:rsidRDefault="00DD7981" w:rsidP="00DD7981">
      <w:pPr>
        <w:ind w:firstLine="720"/>
        <w:jc w:val="both"/>
        <w:rPr>
          <w:rFonts w:ascii="Aptos" w:eastAsia="Aptos" w:hAnsi="Aptos" w:cs="Aptos"/>
        </w:rPr>
      </w:pPr>
    </w:p>
    <w:p w14:paraId="35B69214" w14:textId="77777777" w:rsidR="00DD7981" w:rsidRPr="00977999" w:rsidRDefault="00DD7981" w:rsidP="00DD7981">
      <w:pPr>
        <w:ind w:firstLine="720"/>
        <w:jc w:val="both"/>
        <w:rPr>
          <w:rFonts w:ascii="Aptos" w:eastAsia="Aptos" w:hAnsi="Aptos" w:cs="Aptos"/>
        </w:rPr>
      </w:pPr>
    </w:p>
    <w:p w14:paraId="2E1A1542" w14:textId="77777777" w:rsidR="00DD7981" w:rsidRPr="00977999" w:rsidRDefault="00DD7981" w:rsidP="00DD7981">
      <w:pPr>
        <w:ind w:firstLine="720"/>
        <w:jc w:val="both"/>
        <w:rPr>
          <w:rFonts w:ascii="Aptos" w:eastAsia="Aptos" w:hAnsi="Aptos" w:cs="Aptos"/>
        </w:rPr>
      </w:pPr>
    </w:p>
    <w:p w14:paraId="6F5BE1E9" w14:textId="77777777" w:rsidR="00DD7981" w:rsidRPr="00977999" w:rsidRDefault="00DD7981" w:rsidP="00DD7981">
      <w:pPr>
        <w:ind w:firstLine="720"/>
        <w:jc w:val="both"/>
        <w:rPr>
          <w:rFonts w:ascii="Aptos" w:eastAsia="Aptos" w:hAnsi="Aptos" w:cs="Aptos"/>
        </w:rPr>
      </w:pPr>
    </w:p>
    <w:p w14:paraId="36E077A3" w14:textId="77777777" w:rsidR="00356795" w:rsidRPr="00977999" w:rsidRDefault="00356795" w:rsidP="00DD7981">
      <w:pPr>
        <w:ind w:firstLine="720"/>
        <w:jc w:val="both"/>
        <w:rPr>
          <w:rFonts w:ascii="Aptos" w:eastAsia="Aptos" w:hAnsi="Aptos" w:cs="Aptos"/>
        </w:rPr>
      </w:pPr>
    </w:p>
    <w:p w14:paraId="2D1E4D61" w14:textId="77777777" w:rsidR="00356795" w:rsidRPr="00977999" w:rsidRDefault="00356795" w:rsidP="00DD7981">
      <w:pPr>
        <w:ind w:firstLine="720"/>
        <w:jc w:val="both"/>
        <w:rPr>
          <w:rFonts w:ascii="Aptos" w:eastAsia="Aptos" w:hAnsi="Aptos" w:cs="Aptos"/>
        </w:rPr>
      </w:pPr>
    </w:p>
    <w:p w14:paraId="424543B0" w14:textId="77777777" w:rsidR="00D60BDE" w:rsidRDefault="00D60BDE" w:rsidP="0077045F">
      <w:pPr>
        <w:pStyle w:val="Heading1"/>
        <w:jc w:val="center"/>
        <w:rPr>
          <w:b/>
          <w:color w:val="auto"/>
          <w:sz w:val="144"/>
          <w:szCs w:val="144"/>
        </w:rPr>
      </w:pPr>
    </w:p>
    <w:p w14:paraId="44D2FAC1" w14:textId="0581090F" w:rsidR="00311652" w:rsidRPr="00977999" w:rsidRDefault="00311652" w:rsidP="0077045F">
      <w:pPr>
        <w:pStyle w:val="Heading1"/>
        <w:jc w:val="center"/>
        <w:rPr>
          <w:rFonts w:ascii="Aptos" w:hAnsi="Aptos"/>
          <w:b/>
          <w:bCs/>
          <w:color w:val="auto"/>
          <w:sz w:val="180"/>
          <w:szCs w:val="180"/>
        </w:rPr>
      </w:pPr>
      <w:bookmarkStart w:id="16" w:name="_Toc196766860"/>
      <w:r w:rsidRPr="00977999">
        <w:rPr>
          <w:b/>
          <w:color w:val="auto"/>
          <w:sz w:val="144"/>
          <w:szCs w:val="144"/>
        </w:rPr>
        <w:t>APPENDIX</w:t>
      </w:r>
      <w:bookmarkEnd w:id="16"/>
    </w:p>
    <w:p w14:paraId="5362A977" w14:textId="62F50D0B" w:rsidR="00D24258" w:rsidRPr="00977999" w:rsidRDefault="00D24258" w:rsidP="00BD329E">
      <w:pPr>
        <w:pStyle w:val="ListParagraph"/>
        <w:jc w:val="both"/>
        <w:rPr>
          <w:rFonts w:ascii="Aptos" w:hAnsi="Aptos"/>
          <w:b/>
          <w:bCs/>
          <w:sz w:val="32"/>
          <w:szCs w:val="32"/>
        </w:rPr>
      </w:pPr>
    </w:p>
    <w:p w14:paraId="686DD397" w14:textId="53CF9F96" w:rsidR="00D24258" w:rsidRPr="00977999" w:rsidRDefault="00D24258" w:rsidP="00BD329E">
      <w:pPr>
        <w:pStyle w:val="ListParagraph"/>
        <w:jc w:val="both"/>
        <w:rPr>
          <w:rFonts w:ascii="Aptos" w:hAnsi="Aptos"/>
          <w:b/>
          <w:bCs/>
          <w:sz w:val="32"/>
          <w:szCs w:val="32"/>
        </w:rPr>
      </w:pPr>
    </w:p>
    <w:p w14:paraId="3DB21E1C" w14:textId="4A782C08" w:rsidR="00D24258" w:rsidRPr="00977999" w:rsidRDefault="00D24258" w:rsidP="00BD329E">
      <w:pPr>
        <w:pStyle w:val="ListParagraph"/>
        <w:jc w:val="both"/>
        <w:rPr>
          <w:rFonts w:ascii="Aptos" w:hAnsi="Aptos"/>
          <w:b/>
          <w:bCs/>
          <w:sz w:val="32"/>
          <w:szCs w:val="32"/>
        </w:rPr>
      </w:pPr>
    </w:p>
    <w:p w14:paraId="495CC1E7" w14:textId="61AC9E65" w:rsidR="00D24258" w:rsidRPr="00977999" w:rsidRDefault="00D24258" w:rsidP="00BD329E">
      <w:pPr>
        <w:pStyle w:val="ListParagraph"/>
        <w:jc w:val="both"/>
        <w:rPr>
          <w:rFonts w:ascii="Aptos" w:hAnsi="Aptos"/>
          <w:b/>
          <w:bCs/>
          <w:sz w:val="32"/>
          <w:szCs w:val="32"/>
        </w:rPr>
      </w:pPr>
    </w:p>
    <w:p w14:paraId="19C1AF65" w14:textId="5E464C4B" w:rsidR="00D24258" w:rsidRPr="00977999" w:rsidRDefault="00D24258" w:rsidP="00BD329E">
      <w:pPr>
        <w:pStyle w:val="ListParagraph"/>
        <w:jc w:val="both"/>
        <w:rPr>
          <w:rFonts w:ascii="Aptos" w:hAnsi="Aptos"/>
          <w:b/>
          <w:bCs/>
          <w:sz w:val="32"/>
          <w:szCs w:val="32"/>
        </w:rPr>
      </w:pPr>
    </w:p>
    <w:p w14:paraId="5E3F2808" w14:textId="4F777A34" w:rsidR="00D24258" w:rsidRPr="00977999" w:rsidRDefault="00D24258" w:rsidP="00BD329E">
      <w:pPr>
        <w:pStyle w:val="ListParagraph"/>
        <w:jc w:val="both"/>
        <w:rPr>
          <w:rFonts w:ascii="Aptos" w:hAnsi="Aptos"/>
          <w:b/>
          <w:bCs/>
          <w:sz w:val="32"/>
          <w:szCs w:val="32"/>
        </w:rPr>
      </w:pPr>
    </w:p>
    <w:p w14:paraId="5AFE89F3" w14:textId="69C8FA57" w:rsidR="00720D6C" w:rsidRPr="00977999" w:rsidRDefault="00B40FEE" w:rsidP="00BF0EEC">
      <w:pPr>
        <w:spacing w:after="160" w:line="279" w:lineRule="auto"/>
        <w:rPr>
          <w:rFonts w:asciiTheme="majorHAnsi" w:eastAsiaTheme="majorEastAsia" w:hAnsiTheme="majorHAnsi" w:cstheme="majorBidi" w:hint="eastAsia"/>
          <w:b/>
          <w:sz w:val="48"/>
          <w:szCs w:val="48"/>
        </w:rPr>
      </w:pPr>
      <w:r w:rsidRPr="00977999">
        <w:rPr>
          <w:b/>
          <w:bCs/>
          <w:sz w:val="48"/>
          <w:szCs w:val="48"/>
        </w:rPr>
        <w:br w:type="page"/>
      </w:r>
    </w:p>
    <w:p w14:paraId="29A7B36E" w14:textId="77777777" w:rsidR="001A13D7" w:rsidRPr="00977999" w:rsidRDefault="001A13D7" w:rsidP="00720D6C">
      <w:pPr>
        <w:pStyle w:val="Heading1"/>
        <w:rPr>
          <w:rFonts w:hint="eastAsia"/>
          <w:b/>
          <w:bCs/>
          <w:color w:val="auto"/>
          <w:sz w:val="32"/>
          <w:szCs w:val="32"/>
        </w:rPr>
        <w:sectPr w:rsidR="001A13D7" w:rsidRPr="00977999" w:rsidSect="009C5579">
          <w:headerReference w:type="even" r:id="rId50"/>
          <w:headerReference w:type="default" r:id="rId51"/>
          <w:pgSz w:w="12240" w:h="15840"/>
          <w:pgMar w:top="1440" w:right="1440" w:bottom="1440" w:left="1440" w:header="720" w:footer="720" w:gutter="0"/>
          <w:cols w:space="720"/>
          <w:titlePg/>
          <w:docGrid w:linePitch="360"/>
        </w:sectPr>
      </w:pPr>
    </w:p>
    <w:p w14:paraId="5B5A6937" w14:textId="092FCD2A" w:rsidR="0061167F" w:rsidRPr="00977999" w:rsidRDefault="00720D6C" w:rsidP="001A13D7">
      <w:pPr>
        <w:pStyle w:val="Heading1"/>
        <w:rPr>
          <w:rFonts w:hint="eastAsia"/>
          <w:b/>
          <w:color w:val="auto"/>
          <w:sz w:val="32"/>
          <w:szCs w:val="32"/>
        </w:rPr>
      </w:pPr>
      <w:bookmarkStart w:id="17" w:name="_Toc196766861"/>
      <w:r w:rsidRPr="00977999">
        <w:rPr>
          <w:b/>
          <w:bCs/>
          <w:color w:val="auto"/>
          <w:sz w:val="32"/>
          <w:szCs w:val="32"/>
        </w:rPr>
        <w:t xml:space="preserve">A.1 </w:t>
      </w:r>
      <w:r w:rsidR="00112C02" w:rsidRPr="00977999">
        <w:rPr>
          <w:b/>
          <w:bCs/>
          <w:color w:val="auto"/>
          <w:sz w:val="32"/>
          <w:szCs w:val="32"/>
        </w:rPr>
        <w:t>- Project Management</w:t>
      </w:r>
      <w:bookmarkEnd w:id="17"/>
    </w:p>
    <w:p w14:paraId="7B3D8A63" w14:textId="5533EEE5" w:rsidR="00116459" w:rsidRPr="00977999" w:rsidRDefault="002320C0" w:rsidP="00290326">
      <w:pPr>
        <w:pStyle w:val="ListParagraph"/>
        <w:numPr>
          <w:ilvl w:val="0"/>
          <w:numId w:val="13"/>
        </w:numPr>
        <w:rPr>
          <w:rFonts w:asciiTheme="majorHAnsi" w:hAnsiTheme="majorHAnsi"/>
          <w:b/>
        </w:rPr>
      </w:pPr>
      <w:r w:rsidRPr="00977999">
        <w:rPr>
          <w:rFonts w:asciiTheme="majorHAnsi" w:hAnsiTheme="majorHAnsi"/>
          <w:b/>
          <w:bCs/>
        </w:rPr>
        <w:t>Charter</w:t>
      </w:r>
      <w:r w:rsidR="00832FB0" w:rsidRPr="00977999">
        <w:rPr>
          <w:rFonts w:asciiTheme="majorHAnsi" w:hAnsiTheme="majorHAnsi"/>
          <w:b/>
          <w:bCs/>
        </w:rPr>
        <w:t xml:space="preserve"> (Attached </w:t>
      </w:r>
      <w:r w:rsidR="003327EC" w:rsidRPr="00977999">
        <w:rPr>
          <w:rFonts w:asciiTheme="majorHAnsi" w:hAnsiTheme="majorHAnsi"/>
          <w:b/>
          <w:bCs/>
        </w:rPr>
        <w:t>as Project_Charter</w:t>
      </w:r>
      <w:r w:rsidR="003E3643" w:rsidRPr="00977999">
        <w:rPr>
          <w:rFonts w:asciiTheme="majorHAnsi" w:hAnsiTheme="majorHAnsi"/>
          <w:b/>
          <w:bCs/>
        </w:rPr>
        <w:t>_v2</w:t>
      </w:r>
      <w:r w:rsidR="003327EC" w:rsidRPr="00977999">
        <w:rPr>
          <w:rFonts w:asciiTheme="majorHAnsi" w:hAnsiTheme="majorHAnsi"/>
          <w:b/>
          <w:bCs/>
        </w:rPr>
        <w:t>.xlsx)</w:t>
      </w:r>
    </w:p>
    <w:p w14:paraId="226C2D45" w14:textId="77777777" w:rsidR="00832FB0" w:rsidRPr="00977999" w:rsidRDefault="00832FB0" w:rsidP="00832FB0">
      <w:pPr>
        <w:rPr>
          <w:rFonts w:asciiTheme="majorHAnsi" w:hAnsiTheme="majorHAnsi"/>
          <w:b/>
        </w:rPr>
      </w:pPr>
    </w:p>
    <w:p w14:paraId="3B589CC4" w14:textId="0EAA557D" w:rsidR="00832FB0" w:rsidRPr="00977999" w:rsidRDefault="00CF79E4" w:rsidP="008B008B">
      <w:pPr>
        <w:jc w:val="center"/>
        <w:rPr>
          <w:rFonts w:asciiTheme="majorHAnsi" w:hAnsiTheme="majorHAnsi"/>
          <w:b/>
        </w:rPr>
      </w:pPr>
      <w:r w:rsidRPr="00977999">
        <w:rPr>
          <w:rFonts w:asciiTheme="majorHAnsi" w:hAnsiTheme="majorHAnsi"/>
          <w:b/>
          <w:noProof/>
        </w:rPr>
        <w:drawing>
          <wp:inline distT="0" distB="0" distL="0" distR="0" wp14:anchorId="20A0C79D" wp14:editId="3FFB3048">
            <wp:extent cx="6638925" cy="5032829"/>
            <wp:effectExtent l="0" t="0" r="0" b="0"/>
            <wp:docPr id="523666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6834" name="Picture 1" descr="A screenshot of a computer&#10;&#10;AI-generated content may be incorrect."/>
                    <pic:cNvPicPr/>
                  </pic:nvPicPr>
                  <pic:blipFill>
                    <a:blip r:embed="rId52"/>
                    <a:stretch>
                      <a:fillRect/>
                    </a:stretch>
                  </pic:blipFill>
                  <pic:spPr>
                    <a:xfrm>
                      <a:off x="0" y="0"/>
                      <a:ext cx="6645044" cy="5037467"/>
                    </a:xfrm>
                    <a:prstGeom prst="rect">
                      <a:avLst/>
                    </a:prstGeom>
                  </pic:spPr>
                </pic:pic>
              </a:graphicData>
            </a:graphic>
          </wp:inline>
        </w:drawing>
      </w:r>
    </w:p>
    <w:p w14:paraId="057E971B" w14:textId="2DA6B216" w:rsidR="002320C0" w:rsidRPr="00977999" w:rsidRDefault="002320C0" w:rsidP="00290326">
      <w:pPr>
        <w:pStyle w:val="ListParagraph"/>
        <w:numPr>
          <w:ilvl w:val="0"/>
          <w:numId w:val="13"/>
        </w:numPr>
        <w:rPr>
          <w:rFonts w:asciiTheme="majorHAnsi" w:hAnsiTheme="majorHAnsi"/>
          <w:b/>
          <w:bCs/>
        </w:rPr>
      </w:pPr>
      <w:r w:rsidRPr="00977999">
        <w:rPr>
          <w:rFonts w:asciiTheme="majorHAnsi" w:hAnsiTheme="majorHAnsi"/>
          <w:b/>
          <w:bCs/>
        </w:rPr>
        <w:t>Schedule</w:t>
      </w:r>
      <w:r w:rsidR="003327EC" w:rsidRPr="00977999">
        <w:rPr>
          <w:rFonts w:asciiTheme="majorHAnsi" w:hAnsiTheme="majorHAnsi"/>
          <w:b/>
          <w:bCs/>
        </w:rPr>
        <w:t xml:space="preserve"> (Attached as Project_Schedule</w:t>
      </w:r>
      <w:r w:rsidR="000E5419" w:rsidRPr="00977999">
        <w:rPr>
          <w:rFonts w:asciiTheme="majorHAnsi" w:hAnsiTheme="majorHAnsi"/>
          <w:b/>
          <w:bCs/>
        </w:rPr>
        <w:t>_</w:t>
      </w:r>
      <w:r w:rsidR="00CC0E48">
        <w:rPr>
          <w:rFonts w:asciiTheme="majorHAnsi" w:hAnsiTheme="majorHAnsi"/>
          <w:b/>
          <w:bCs/>
        </w:rPr>
        <w:t>F</w:t>
      </w:r>
      <w:r w:rsidR="000E5419" w:rsidRPr="00977999">
        <w:rPr>
          <w:rFonts w:asciiTheme="majorHAnsi" w:hAnsiTheme="majorHAnsi"/>
          <w:b/>
          <w:bCs/>
        </w:rPr>
        <w:t>DR</w:t>
      </w:r>
      <w:r w:rsidR="003327EC" w:rsidRPr="00977999">
        <w:rPr>
          <w:rFonts w:asciiTheme="majorHAnsi" w:hAnsiTheme="majorHAnsi"/>
          <w:b/>
          <w:bCs/>
        </w:rPr>
        <w:t>.xlsx)</w:t>
      </w:r>
    </w:p>
    <w:p w14:paraId="360F931C" w14:textId="77777777" w:rsidR="004C3FF5" w:rsidRPr="00977999" w:rsidRDefault="004C3FF5" w:rsidP="004C3FF5">
      <w:pPr>
        <w:rPr>
          <w:rFonts w:asciiTheme="majorHAnsi" w:hAnsiTheme="majorHAnsi"/>
          <w:b/>
          <w:bCs/>
        </w:rPr>
      </w:pPr>
    </w:p>
    <w:p w14:paraId="5EE0AD38" w14:textId="6C17DEA7" w:rsidR="004C3FF5" w:rsidRPr="00977999" w:rsidRDefault="00E46897" w:rsidP="004C3FF5">
      <w:pPr>
        <w:rPr>
          <w:rFonts w:asciiTheme="majorHAnsi" w:hAnsiTheme="majorHAnsi"/>
          <w:b/>
          <w:bCs/>
        </w:rPr>
      </w:pPr>
      <w:r>
        <w:rPr>
          <w:rFonts w:asciiTheme="majorHAnsi" w:hAnsiTheme="majorHAnsi"/>
          <w:b/>
          <w:bCs/>
        </w:rPr>
        <w:t>No modifications were made from CDR</w:t>
      </w:r>
      <w:r w:rsidR="00335A82">
        <w:rPr>
          <w:rFonts w:asciiTheme="majorHAnsi" w:hAnsiTheme="majorHAnsi"/>
          <w:b/>
          <w:bCs/>
        </w:rPr>
        <w:t xml:space="preserve"> – Project was on schedule as intended</w:t>
      </w:r>
      <w:r w:rsidR="00EA4460">
        <w:rPr>
          <w:rFonts w:asciiTheme="majorHAnsi" w:hAnsiTheme="majorHAnsi"/>
          <w:b/>
          <w:bCs/>
        </w:rPr>
        <w:t>.</w:t>
      </w:r>
    </w:p>
    <w:p w14:paraId="0EB7E2DB" w14:textId="77777777" w:rsidR="004C3FF5" w:rsidRPr="00977999" w:rsidRDefault="004C3FF5" w:rsidP="004C3FF5">
      <w:pPr>
        <w:rPr>
          <w:rFonts w:asciiTheme="majorHAnsi" w:hAnsiTheme="majorHAnsi"/>
          <w:b/>
          <w:bCs/>
        </w:rPr>
      </w:pPr>
    </w:p>
    <w:p w14:paraId="2AE06A52" w14:textId="77777777" w:rsidR="004C3FF5" w:rsidRPr="00977999" w:rsidRDefault="004C3FF5" w:rsidP="004C3FF5">
      <w:pPr>
        <w:rPr>
          <w:rFonts w:asciiTheme="majorHAnsi" w:hAnsiTheme="majorHAnsi"/>
          <w:b/>
          <w:bCs/>
        </w:rPr>
      </w:pPr>
    </w:p>
    <w:p w14:paraId="7BC372B3" w14:textId="77777777" w:rsidR="00832FB0" w:rsidRPr="00977999" w:rsidRDefault="00832FB0" w:rsidP="00832FB0">
      <w:pPr>
        <w:rPr>
          <w:rFonts w:asciiTheme="majorHAnsi" w:hAnsiTheme="majorHAnsi"/>
          <w:b/>
          <w:bCs/>
        </w:rPr>
      </w:pPr>
    </w:p>
    <w:p w14:paraId="2271F2B5" w14:textId="379E60F8" w:rsidR="00832FB0" w:rsidRPr="00977999" w:rsidRDefault="004C3FF5" w:rsidP="00832FB0">
      <w:pPr>
        <w:rPr>
          <w:rFonts w:asciiTheme="majorHAnsi" w:hAnsiTheme="majorHAnsi"/>
          <w:b/>
          <w:bCs/>
        </w:rPr>
      </w:pPr>
      <w:r w:rsidRPr="00977999">
        <w:rPr>
          <w:rFonts w:asciiTheme="majorHAnsi" w:hAnsiTheme="majorHAnsi"/>
          <w:b/>
          <w:bCs/>
          <w:noProof/>
        </w:rPr>
        <w:drawing>
          <wp:inline distT="0" distB="0" distL="0" distR="0" wp14:anchorId="5FC201AF" wp14:editId="38598BD7">
            <wp:extent cx="8229600" cy="3779520"/>
            <wp:effectExtent l="0" t="0" r="0" b="0"/>
            <wp:docPr id="15989187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1876" name="Picture 1" descr="A screenshot of a graph&#10;&#10;AI-generated content may be incorrect."/>
                    <pic:cNvPicPr/>
                  </pic:nvPicPr>
                  <pic:blipFill>
                    <a:blip r:embed="rId53"/>
                    <a:stretch>
                      <a:fillRect/>
                    </a:stretch>
                  </pic:blipFill>
                  <pic:spPr>
                    <a:xfrm>
                      <a:off x="0" y="0"/>
                      <a:ext cx="8229600" cy="3779520"/>
                    </a:xfrm>
                    <a:prstGeom prst="rect">
                      <a:avLst/>
                    </a:prstGeom>
                  </pic:spPr>
                </pic:pic>
              </a:graphicData>
            </a:graphic>
          </wp:inline>
        </w:drawing>
      </w:r>
    </w:p>
    <w:p w14:paraId="206F9384" w14:textId="77777777" w:rsidR="00832FB0" w:rsidRPr="00977999" w:rsidRDefault="00832FB0" w:rsidP="00832FB0">
      <w:pPr>
        <w:rPr>
          <w:rFonts w:asciiTheme="majorHAnsi" w:hAnsiTheme="majorHAnsi"/>
          <w:b/>
          <w:bCs/>
        </w:rPr>
      </w:pPr>
    </w:p>
    <w:p w14:paraId="10B3818E" w14:textId="08B8BF93" w:rsidR="00832FB0" w:rsidRPr="00977999" w:rsidRDefault="00832FB0" w:rsidP="00832FB0">
      <w:pPr>
        <w:rPr>
          <w:rFonts w:asciiTheme="majorHAnsi" w:hAnsiTheme="majorHAnsi"/>
          <w:b/>
          <w:bCs/>
        </w:rPr>
      </w:pPr>
    </w:p>
    <w:p w14:paraId="2902FD52" w14:textId="77777777" w:rsidR="00832FB0" w:rsidRPr="00977999" w:rsidRDefault="00832FB0">
      <w:pPr>
        <w:spacing w:after="160" w:line="279" w:lineRule="auto"/>
        <w:rPr>
          <w:rFonts w:asciiTheme="majorHAnsi" w:hAnsiTheme="majorHAnsi"/>
          <w:b/>
          <w:bCs/>
        </w:rPr>
      </w:pPr>
      <w:r w:rsidRPr="00977999">
        <w:rPr>
          <w:rFonts w:asciiTheme="majorHAnsi" w:hAnsiTheme="majorHAnsi"/>
          <w:b/>
          <w:bCs/>
        </w:rPr>
        <w:br w:type="page"/>
      </w:r>
    </w:p>
    <w:p w14:paraId="721B8FFB" w14:textId="69A98FEA" w:rsidR="002320C0" w:rsidRPr="00977999" w:rsidRDefault="002320C0" w:rsidP="00290326">
      <w:pPr>
        <w:pStyle w:val="ListParagraph"/>
        <w:numPr>
          <w:ilvl w:val="0"/>
          <w:numId w:val="13"/>
        </w:numPr>
        <w:rPr>
          <w:rFonts w:asciiTheme="majorHAnsi" w:hAnsiTheme="majorHAnsi"/>
          <w:b/>
          <w:bCs/>
        </w:rPr>
      </w:pPr>
      <w:r w:rsidRPr="00977999">
        <w:rPr>
          <w:rFonts w:asciiTheme="majorHAnsi" w:hAnsiTheme="majorHAnsi"/>
          <w:b/>
          <w:bCs/>
        </w:rPr>
        <w:t>Preliminary Budget</w:t>
      </w:r>
    </w:p>
    <w:p w14:paraId="2E4C98B6" w14:textId="77777777" w:rsidR="004A4322" w:rsidRPr="00977999" w:rsidRDefault="004A4322" w:rsidP="004A4322">
      <w:pPr>
        <w:rPr>
          <w:rFonts w:asciiTheme="majorHAnsi" w:hAnsiTheme="majorHAnsi"/>
          <w:b/>
          <w:bCs/>
        </w:rPr>
      </w:pPr>
    </w:p>
    <w:p w14:paraId="226D56DF" w14:textId="569D812B" w:rsidR="004A4322" w:rsidRPr="00977999" w:rsidRDefault="004A4322" w:rsidP="004A4322">
      <w:pPr>
        <w:rPr>
          <w:rFonts w:asciiTheme="majorHAnsi" w:hAnsiTheme="majorHAnsi"/>
          <w:b/>
          <w:bCs/>
        </w:rPr>
      </w:pPr>
      <w:r w:rsidRPr="00977999">
        <w:rPr>
          <w:rFonts w:asciiTheme="majorHAnsi" w:hAnsiTheme="majorHAnsi"/>
          <w:b/>
          <w:bCs/>
        </w:rPr>
        <w:t>The preliminary budget can be found on Economic_Analysis</w:t>
      </w:r>
      <w:r w:rsidR="00140321" w:rsidRPr="00977999">
        <w:rPr>
          <w:rFonts w:asciiTheme="majorHAnsi" w:hAnsiTheme="majorHAnsi"/>
          <w:b/>
          <w:bCs/>
        </w:rPr>
        <w:t>_</w:t>
      </w:r>
      <w:r w:rsidR="002B7729">
        <w:rPr>
          <w:rFonts w:asciiTheme="majorHAnsi" w:hAnsiTheme="majorHAnsi"/>
          <w:b/>
          <w:bCs/>
        </w:rPr>
        <w:t>F</w:t>
      </w:r>
      <w:r w:rsidR="00140321" w:rsidRPr="00977999">
        <w:rPr>
          <w:rFonts w:asciiTheme="majorHAnsi" w:hAnsiTheme="majorHAnsi"/>
          <w:b/>
          <w:bCs/>
        </w:rPr>
        <w:t>DR</w:t>
      </w:r>
      <w:r w:rsidRPr="00977999">
        <w:rPr>
          <w:rFonts w:asciiTheme="majorHAnsi" w:hAnsiTheme="majorHAnsi"/>
          <w:b/>
          <w:bCs/>
        </w:rPr>
        <w:t>.xlsx file attached.</w:t>
      </w:r>
      <w:r w:rsidR="00AA521D">
        <w:rPr>
          <w:rFonts w:asciiTheme="majorHAnsi" w:hAnsiTheme="majorHAnsi"/>
          <w:b/>
          <w:bCs/>
        </w:rPr>
        <w:t xml:space="preserve"> </w:t>
      </w:r>
      <w:r w:rsidR="00AA521D" w:rsidRPr="00AA521D">
        <w:rPr>
          <w:rFonts w:asciiTheme="majorHAnsi" w:hAnsiTheme="majorHAnsi"/>
          <w:b/>
          <w:bCs/>
          <w:color w:val="FF0000"/>
        </w:rPr>
        <w:t>File was updated with 24 V battery and 50 RPM motor pricing, increasing the total product cost by roughly $30 to $862.77.</w:t>
      </w:r>
    </w:p>
    <w:p w14:paraId="4DB530E6" w14:textId="77777777" w:rsidR="004A4322" w:rsidRPr="00977999" w:rsidRDefault="004A4322" w:rsidP="004A4322">
      <w:pPr>
        <w:rPr>
          <w:rFonts w:asciiTheme="majorHAnsi" w:hAnsiTheme="majorHAnsi"/>
          <w:b/>
          <w:bCs/>
        </w:rPr>
      </w:pPr>
    </w:p>
    <w:p w14:paraId="544AAB55" w14:textId="222F2C2D" w:rsidR="00832FB0" w:rsidRPr="00977999" w:rsidRDefault="009A0374">
      <w:pPr>
        <w:spacing w:after="160" w:line="279" w:lineRule="auto"/>
        <w:rPr>
          <w:rFonts w:asciiTheme="majorHAnsi" w:hAnsiTheme="majorHAnsi"/>
          <w:b/>
          <w:bCs/>
        </w:rPr>
      </w:pPr>
      <w:r w:rsidRPr="00977999">
        <w:rPr>
          <w:rFonts w:asciiTheme="majorHAnsi" w:hAnsiTheme="majorHAnsi"/>
          <w:b/>
          <w:bCs/>
          <w:noProof/>
        </w:rPr>
        <w:drawing>
          <wp:inline distT="0" distB="0" distL="0" distR="0" wp14:anchorId="3AE0B4C0" wp14:editId="671492C1">
            <wp:extent cx="8516316" cy="3810000"/>
            <wp:effectExtent l="0" t="0" r="0" b="0"/>
            <wp:docPr id="304561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6117" name="Picture 1" descr="A screenshot of a computer screen&#10;&#10;AI-generated content may be incorrect."/>
                    <pic:cNvPicPr/>
                  </pic:nvPicPr>
                  <pic:blipFill>
                    <a:blip r:embed="rId54"/>
                    <a:stretch>
                      <a:fillRect/>
                    </a:stretch>
                  </pic:blipFill>
                  <pic:spPr>
                    <a:xfrm>
                      <a:off x="0" y="0"/>
                      <a:ext cx="8518958" cy="381118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590"/>
        <w:gridCol w:w="2590"/>
        <w:gridCol w:w="2590"/>
        <w:gridCol w:w="2665"/>
      </w:tblGrid>
      <w:tr w:rsidR="00977999" w:rsidRPr="00977999" w14:paraId="34442B35" w14:textId="77777777" w:rsidTr="0042039B">
        <w:trPr>
          <w:jc w:val="center"/>
        </w:trPr>
        <w:tc>
          <w:tcPr>
            <w:tcW w:w="2590" w:type="dxa"/>
          </w:tcPr>
          <w:p w14:paraId="53ED4149" w14:textId="1146E308" w:rsidR="00E677B2" w:rsidRPr="00977999" w:rsidRDefault="00E677B2" w:rsidP="00E677B2">
            <w:pPr>
              <w:spacing w:after="160" w:line="279" w:lineRule="auto"/>
              <w:jc w:val="center"/>
              <w:rPr>
                <w:rFonts w:asciiTheme="majorHAnsi" w:hAnsiTheme="majorHAnsi"/>
                <w:b/>
                <w:bCs/>
              </w:rPr>
            </w:pPr>
            <w:r w:rsidRPr="00977999">
              <w:rPr>
                <w:rFonts w:asciiTheme="majorHAnsi" w:hAnsiTheme="majorHAnsi"/>
                <w:b/>
                <w:bCs/>
              </w:rPr>
              <w:t>Total Product Cost</w:t>
            </w:r>
          </w:p>
        </w:tc>
        <w:tc>
          <w:tcPr>
            <w:tcW w:w="2590" w:type="dxa"/>
          </w:tcPr>
          <w:p w14:paraId="4FEE71FF" w14:textId="7CA67178" w:rsidR="00E677B2" w:rsidRPr="00977999" w:rsidRDefault="00E677B2" w:rsidP="00E677B2">
            <w:pPr>
              <w:spacing w:after="160" w:line="279" w:lineRule="auto"/>
              <w:jc w:val="center"/>
              <w:rPr>
                <w:rFonts w:asciiTheme="majorHAnsi" w:hAnsiTheme="majorHAnsi"/>
                <w:b/>
                <w:bCs/>
              </w:rPr>
            </w:pPr>
            <w:r w:rsidRPr="00977999">
              <w:rPr>
                <w:rFonts w:asciiTheme="majorHAnsi" w:hAnsiTheme="majorHAnsi"/>
                <w:b/>
                <w:bCs/>
              </w:rPr>
              <w:t>Margin</w:t>
            </w:r>
          </w:p>
        </w:tc>
        <w:tc>
          <w:tcPr>
            <w:tcW w:w="2590" w:type="dxa"/>
          </w:tcPr>
          <w:p w14:paraId="099833BC" w14:textId="421A6785" w:rsidR="00E677B2" w:rsidRPr="00977999" w:rsidRDefault="00E677B2" w:rsidP="00E677B2">
            <w:pPr>
              <w:spacing w:after="160" w:line="279" w:lineRule="auto"/>
              <w:jc w:val="center"/>
              <w:rPr>
                <w:rFonts w:asciiTheme="majorHAnsi" w:hAnsiTheme="majorHAnsi"/>
                <w:b/>
                <w:bCs/>
              </w:rPr>
            </w:pPr>
            <w:r w:rsidRPr="00977999">
              <w:rPr>
                <w:rFonts w:asciiTheme="majorHAnsi" w:hAnsiTheme="majorHAnsi"/>
                <w:b/>
                <w:bCs/>
              </w:rPr>
              <w:t>Sell Price</w:t>
            </w:r>
          </w:p>
        </w:tc>
        <w:tc>
          <w:tcPr>
            <w:tcW w:w="2665" w:type="dxa"/>
          </w:tcPr>
          <w:p w14:paraId="2F055C95" w14:textId="423D9073" w:rsidR="00E677B2" w:rsidRPr="00977999" w:rsidRDefault="008013EA" w:rsidP="00E677B2">
            <w:pPr>
              <w:spacing w:after="160" w:line="279" w:lineRule="auto"/>
              <w:jc w:val="center"/>
              <w:rPr>
                <w:rFonts w:asciiTheme="majorHAnsi" w:hAnsiTheme="majorHAnsi"/>
                <w:b/>
                <w:bCs/>
              </w:rPr>
            </w:pPr>
            <w:r w:rsidRPr="00977999">
              <w:rPr>
                <w:rFonts w:asciiTheme="majorHAnsi" w:hAnsiTheme="majorHAnsi"/>
                <w:b/>
                <w:bCs/>
              </w:rPr>
              <w:t xml:space="preserve">Annual </w:t>
            </w:r>
            <w:r w:rsidR="00E677B2" w:rsidRPr="00977999">
              <w:rPr>
                <w:rFonts w:asciiTheme="majorHAnsi" w:hAnsiTheme="majorHAnsi"/>
                <w:b/>
                <w:bCs/>
              </w:rPr>
              <w:t>Revenue</w:t>
            </w:r>
            <w:r w:rsidRPr="00977999">
              <w:rPr>
                <w:rFonts w:asciiTheme="majorHAnsi" w:hAnsiTheme="majorHAnsi"/>
                <w:b/>
                <w:bCs/>
              </w:rPr>
              <w:t xml:space="preserve"> (10-Year)</w:t>
            </w:r>
          </w:p>
        </w:tc>
      </w:tr>
      <w:tr w:rsidR="00977999" w:rsidRPr="00977999" w14:paraId="0952EF30" w14:textId="77777777" w:rsidTr="0042039B">
        <w:trPr>
          <w:jc w:val="center"/>
        </w:trPr>
        <w:tc>
          <w:tcPr>
            <w:tcW w:w="2590" w:type="dxa"/>
          </w:tcPr>
          <w:p w14:paraId="363A51F8" w14:textId="5B79FDA6" w:rsidR="00E677B2" w:rsidRPr="00977999" w:rsidRDefault="00E677B2" w:rsidP="00E677B2">
            <w:pPr>
              <w:spacing w:after="160" w:line="279" w:lineRule="auto"/>
              <w:jc w:val="center"/>
              <w:rPr>
                <w:rFonts w:asciiTheme="majorHAnsi" w:hAnsiTheme="majorHAnsi"/>
                <w:b/>
                <w:bCs/>
              </w:rPr>
            </w:pPr>
            <w:r w:rsidRPr="00977999">
              <w:rPr>
                <w:rFonts w:asciiTheme="majorHAnsi" w:hAnsiTheme="majorHAnsi"/>
                <w:b/>
                <w:bCs/>
              </w:rPr>
              <w:t>$</w:t>
            </w:r>
            <w:r w:rsidR="009A0374" w:rsidRPr="00977999">
              <w:rPr>
                <w:rFonts w:asciiTheme="majorHAnsi" w:hAnsiTheme="majorHAnsi"/>
                <w:b/>
                <w:bCs/>
              </w:rPr>
              <w:t>8</w:t>
            </w:r>
            <w:r w:rsidR="002B7729">
              <w:rPr>
                <w:rFonts w:asciiTheme="majorHAnsi" w:hAnsiTheme="majorHAnsi"/>
                <w:b/>
                <w:bCs/>
              </w:rPr>
              <w:t>62</w:t>
            </w:r>
            <w:r w:rsidR="009A0374" w:rsidRPr="00977999">
              <w:rPr>
                <w:rFonts w:asciiTheme="majorHAnsi" w:hAnsiTheme="majorHAnsi"/>
                <w:b/>
                <w:bCs/>
              </w:rPr>
              <w:t>.</w:t>
            </w:r>
            <w:r w:rsidR="002B7729">
              <w:rPr>
                <w:rFonts w:asciiTheme="majorHAnsi" w:hAnsiTheme="majorHAnsi"/>
                <w:b/>
                <w:bCs/>
              </w:rPr>
              <w:t>77</w:t>
            </w:r>
          </w:p>
        </w:tc>
        <w:tc>
          <w:tcPr>
            <w:tcW w:w="2590" w:type="dxa"/>
          </w:tcPr>
          <w:p w14:paraId="76675608" w14:textId="156CB0CE" w:rsidR="00E677B2" w:rsidRPr="00977999" w:rsidRDefault="009A0374" w:rsidP="00E677B2">
            <w:pPr>
              <w:spacing w:after="160" w:line="279" w:lineRule="auto"/>
              <w:jc w:val="center"/>
              <w:rPr>
                <w:rFonts w:asciiTheme="majorHAnsi" w:hAnsiTheme="majorHAnsi"/>
                <w:b/>
                <w:bCs/>
              </w:rPr>
            </w:pPr>
            <w:r w:rsidRPr="00977999">
              <w:rPr>
                <w:rFonts w:asciiTheme="majorHAnsi" w:hAnsiTheme="majorHAnsi"/>
                <w:b/>
                <w:bCs/>
              </w:rPr>
              <w:t>25</w:t>
            </w:r>
            <w:r w:rsidR="00E677B2" w:rsidRPr="00977999">
              <w:rPr>
                <w:rFonts w:asciiTheme="majorHAnsi" w:hAnsiTheme="majorHAnsi"/>
                <w:b/>
                <w:bCs/>
              </w:rPr>
              <w:t>%</w:t>
            </w:r>
          </w:p>
        </w:tc>
        <w:tc>
          <w:tcPr>
            <w:tcW w:w="2590" w:type="dxa"/>
          </w:tcPr>
          <w:p w14:paraId="755C60EC" w14:textId="610524A2" w:rsidR="00E677B2" w:rsidRPr="00977999" w:rsidRDefault="00E677B2" w:rsidP="00E677B2">
            <w:pPr>
              <w:spacing w:after="160" w:line="279" w:lineRule="auto"/>
              <w:jc w:val="center"/>
              <w:rPr>
                <w:rFonts w:asciiTheme="majorHAnsi" w:hAnsiTheme="majorHAnsi"/>
                <w:b/>
                <w:bCs/>
              </w:rPr>
            </w:pPr>
            <w:r w:rsidRPr="00977999">
              <w:rPr>
                <w:rFonts w:asciiTheme="majorHAnsi" w:hAnsiTheme="majorHAnsi"/>
                <w:b/>
                <w:bCs/>
              </w:rPr>
              <w:t>~$</w:t>
            </w:r>
            <w:r w:rsidR="008013EA" w:rsidRPr="00977999">
              <w:rPr>
                <w:rFonts w:asciiTheme="majorHAnsi" w:hAnsiTheme="majorHAnsi"/>
                <w:b/>
                <w:bCs/>
              </w:rPr>
              <w:t>1</w:t>
            </w:r>
            <w:r w:rsidR="002B7729">
              <w:rPr>
                <w:rFonts w:asciiTheme="majorHAnsi" w:hAnsiTheme="majorHAnsi"/>
                <w:b/>
                <w:bCs/>
              </w:rPr>
              <w:t>10</w:t>
            </w:r>
            <w:r w:rsidR="008013EA" w:rsidRPr="00977999">
              <w:rPr>
                <w:rFonts w:asciiTheme="majorHAnsi" w:hAnsiTheme="majorHAnsi"/>
                <w:b/>
                <w:bCs/>
              </w:rPr>
              <w:t>0</w:t>
            </w:r>
          </w:p>
        </w:tc>
        <w:tc>
          <w:tcPr>
            <w:tcW w:w="2665" w:type="dxa"/>
          </w:tcPr>
          <w:p w14:paraId="73FF2CDA" w14:textId="51BBBC8C" w:rsidR="00E677B2" w:rsidRPr="00977999" w:rsidRDefault="00E677B2" w:rsidP="00E677B2">
            <w:pPr>
              <w:spacing w:after="160" w:line="279" w:lineRule="auto"/>
              <w:jc w:val="center"/>
              <w:rPr>
                <w:rFonts w:asciiTheme="majorHAnsi" w:hAnsiTheme="majorHAnsi"/>
                <w:b/>
                <w:bCs/>
              </w:rPr>
            </w:pPr>
            <w:r w:rsidRPr="00977999">
              <w:rPr>
                <w:rFonts w:asciiTheme="majorHAnsi" w:hAnsiTheme="majorHAnsi"/>
                <w:b/>
                <w:bCs/>
              </w:rPr>
              <w:t>$</w:t>
            </w:r>
            <w:r w:rsidR="002B7729">
              <w:rPr>
                <w:rFonts w:asciiTheme="majorHAnsi" w:hAnsiTheme="majorHAnsi"/>
                <w:b/>
                <w:bCs/>
              </w:rPr>
              <w:t>5</w:t>
            </w:r>
            <w:r w:rsidR="008013EA" w:rsidRPr="00977999">
              <w:rPr>
                <w:rFonts w:asciiTheme="majorHAnsi" w:hAnsiTheme="majorHAnsi"/>
                <w:b/>
                <w:bCs/>
              </w:rPr>
              <w:t>0M</w:t>
            </w:r>
          </w:p>
        </w:tc>
      </w:tr>
    </w:tbl>
    <w:p w14:paraId="39E8A98E" w14:textId="77777777" w:rsidR="00E677B2" w:rsidRPr="00977999" w:rsidRDefault="00E677B2">
      <w:pPr>
        <w:spacing w:after="160" w:line="279" w:lineRule="auto"/>
        <w:rPr>
          <w:rFonts w:asciiTheme="majorHAnsi" w:hAnsiTheme="majorHAnsi"/>
          <w:b/>
          <w:bCs/>
        </w:rPr>
      </w:pPr>
      <w:r w:rsidRPr="00977999">
        <w:rPr>
          <w:rFonts w:asciiTheme="majorHAnsi" w:hAnsiTheme="majorHAnsi"/>
          <w:b/>
          <w:bCs/>
        </w:rPr>
        <w:br w:type="page"/>
      </w:r>
    </w:p>
    <w:p w14:paraId="4BD87C78" w14:textId="2C7259B8" w:rsidR="002320C0" w:rsidRPr="00977999" w:rsidRDefault="002320C0" w:rsidP="00290326">
      <w:pPr>
        <w:pStyle w:val="ListParagraph"/>
        <w:numPr>
          <w:ilvl w:val="0"/>
          <w:numId w:val="13"/>
        </w:numPr>
        <w:rPr>
          <w:rFonts w:asciiTheme="majorHAnsi" w:hAnsiTheme="majorHAnsi"/>
          <w:b/>
          <w:bCs/>
        </w:rPr>
      </w:pPr>
      <w:r w:rsidRPr="00977999">
        <w:rPr>
          <w:rFonts w:asciiTheme="majorHAnsi" w:hAnsiTheme="majorHAnsi"/>
          <w:b/>
          <w:bCs/>
        </w:rPr>
        <w:t>Risk Register</w:t>
      </w:r>
    </w:p>
    <w:p w14:paraId="3C105C3A" w14:textId="77777777" w:rsidR="00D949F2" w:rsidRPr="00977999" w:rsidRDefault="00D949F2" w:rsidP="00D949F2">
      <w:pPr>
        <w:rPr>
          <w:rFonts w:asciiTheme="majorHAnsi" w:hAnsiTheme="majorHAnsi"/>
          <w:b/>
          <w:bCs/>
        </w:rPr>
      </w:pPr>
    </w:p>
    <w:p w14:paraId="7675C7EB" w14:textId="77777777" w:rsidR="008B008B" w:rsidRPr="00977999" w:rsidRDefault="008B008B" w:rsidP="00D949F2">
      <w:pPr>
        <w:rPr>
          <w:rFonts w:asciiTheme="majorHAnsi" w:hAnsiTheme="majorHAnsi"/>
          <w:b/>
          <w:bCs/>
        </w:rPr>
      </w:pPr>
    </w:p>
    <w:p w14:paraId="141B08CE" w14:textId="78E5E54E" w:rsidR="008B008B" w:rsidRPr="00977999" w:rsidRDefault="008B008B" w:rsidP="00D949F2">
      <w:pPr>
        <w:rPr>
          <w:rFonts w:asciiTheme="majorHAnsi" w:hAnsiTheme="majorHAnsi"/>
        </w:rPr>
      </w:pPr>
      <w:r w:rsidRPr="00977999">
        <w:rPr>
          <w:rFonts w:asciiTheme="majorHAnsi" w:hAnsiTheme="majorHAnsi"/>
        </w:rPr>
        <w:t>The file Risk_Register</w:t>
      </w:r>
      <w:r w:rsidR="00E73FB3" w:rsidRPr="00977999">
        <w:rPr>
          <w:rFonts w:asciiTheme="majorHAnsi" w:hAnsiTheme="majorHAnsi"/>
        </w:rPr>
        <w:t>_</w:t>
      </w:r>
      <w:r w:rsidR="002B7729">
        <w:rPr>
          <w:rFonts w:asciiTheme="majorHAnsi" w:hAnsiTheme="majorHAnsi"/>
        </w:rPr>
        <w:t>F</w:t>
      </w:r>
      <w:r w:rsidR="00E73FB3" w:rsidRPr="00977999">
        <w:rPr>
          <w:rFonts w:asciiTheme="majorHAnsi" w:hAnsiTheme="majorHAnsi"/>
        </w:rPr>
        <w:t>DR</w:t>
      </w:r>
      <w:r w:rsidRPr="00977999">
        <w:rPr>
          <w:rFonts w:asciiTheme="majorHAnsi" w:hAnsiTheme="majorHAnsi"/>
        </w:rPr>
        <w:t>.xlsx is attached to the document</w:t>
      </w:r>
      <w:r w:rsidR="002B7729">
        <w:rPr>
          <w:rFonts w:asciiTheme="majorHAnsi" w:hAnsiTheme="majorHAnsi"/>
        </w:rPr>
        <w:t xml:space="preserve"> - No change was performed from CDR.</w:t>
      </w:r>
    </w:p>
    <w:p w14:paraId="2B0A1A96" w14:textId="77777777" w:rsidR="008B008B" w:rsidRPr="00977999" w:rsidRDefault="008B008B" w:rsidP="00D949F2">
      <w:pPr>
        <w:rPr>
          <w:rFonts w:asciiTheme="majorHAnsi" w:hAnsiTheme="majorHAnsi"/>
          <w:b/>
          <w:bCs/>
        </w:rPr>
      </w:pPr>
    </w:p>
    <w:p w14:paraId="57826AD9" w14:textId="0A4E8460" w:rsidR="008B008B" w:rsidRPr="00977999" w:rsidRDefault="694A1C89" w:rsidP="00D949F2">
      <w:r>
        <w:rPr>
          <w:noProof/>
        </w:rPr>
        <w:drawing>
          <wp:inline distT="0" distB="0" distL="0" distR="0" wp14:anchorId="12921097" wp14:editId="1B2DC0A2">
            <wp:extent cx="8229600" cy="4343400"/>
            <wp:effectExtent l="0" t="0" r="0" b="0"/>
            <wp:docPr id="1539426257" name="Picture 153942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8229600" cy="4343400"/>
                    </a:xfrm>
                    <a:prstGeom prst="rect">
                      <a:avLst/>
                    </a:prstGeom>
                  </pic:spPr>
                </pic:pic>
              </a:graphicData>
            </a:graphic>
          </wp:inline>
        </w:drawing>
      </w:r>
    </w:p>
    <w:p w14:paraId="380B4F43" w14:textId="7A34F185" w:rsidR="00462E0B" w:rsidRPr="00977999" w:rsidRDefault="00462E0B">
      <w:pPr>
        <w:spacing w:after="160" w:line="279" w:lineRule="auto"/>
        <w:rPr>
          <w:rFonts w:eastAsiaTheme="majorEastAsia"/>
        </w:rPr>
      </w:pPr>
    </w:p>
    <w:p w14:paraId="5783435D" w14:textId="77777777" w:rsidR="003327EC" w:rsidRPr="00977999" w:rsidRDefault="003327EC" w:rsidP="00720D6C">
      <w:pPr>
        <w:pStyle w:val="Heading1"/>
        <w:rPr>
          <w:rFonts w:hint="eastAsia"/>
          <w:b/>
          <w:bCs/>
          <w:color w:val="auto"/>
          <w:sz w:val="32"/>
          <w:szCs w:val="32"/>
        </w:rPr>
        <w:sectPr w:rsidR="003327EC" w:rsidRPr="00977999" w:rsidSect="001A13D7">
          <w:pgSz w:w="15840" w:h="12240" w:orient="landscape"/>
          <w:pgMar w:top="1440" w:right="1440" w:bottom="1440" w:left="1440" w:header="720" w:footer="720" w:gutter="0"/>
          <w:cols w:space="720"/>
          <w:titlePg/>
          <w:docGrid w:linePitch="360"/>
        </w:sectPr>
      </w:pPr>
    </w:p>
    <w:p w14:paraId="32D2C009" w14:textId="7F8F505F" w:rsidR="00720D6C" w:rsidRPr="00977999" w:rsidRDefault="00720D6C" w:rsidP="00720D6C">
      <w:pPr>
        <w:pStyle w:val="Heading1"/>
        <w:rPr>
          <w:rFonts w:hint="eastAsia"/>
          <w:b/>
          <w:bCs/>
          <w:color w:val="auto"/>
          <w:sz w:val="32"/>
          <w:szCs w:val="32"/>
        </w:rPr>
      </w:pPr>
      <w:bookmarkStart w:id="18" w:name="_Toc196766862"/>
      <w:r w:rsidRPr="00977999">
        <w:rPr>
          <w:b/>
          <w:bCs/>
          <w:color w:val="auto"/>
          <w:sz w:val="32"/>
          <w:szCs w:val="32"/>
        </w:rPr>
        <w:t xml:space="preserve">A.2 </w:t>
      </w:r>
      <w:r w:rsidR="00112C02" w:rsidRPr="00977999">
        <w:rPr>
          <w:b/>
          <w:bCs/>
          <w:color w:val="auto"/>
          <w:sz w:val="32"/>
          <w:szCs w:val="32"/>
        </w:rPr>
        <w:t>– Business / Marketing</w:t>
      </w:r>
      <w:bookmarkEnd w:id="18"/>
    </w:p>
    <w:p w14:paraId="3480EFD3" w14:textId="40245BC3" w:rsidR="00112C02" w:rsidRPr="00977999" w:rsidRDefault="00112C02" w:rsidP="00112C02"/>
    <w:p w14:paraId="4FF9FDA5" w14:textId="43955260" w:rsidR="0096026C" w:rsidRPr="00977999" w:rsidRDefault="00B21845" w:rsidP="00290326">
      <w:pPr>
        <w:pStyle w:val="ListParagraph"/>
        <w:numPr>
          <w:ilvl w:val="0"/>
          <w:numId w:val="13"/>
        </w:numPr>
        <w:rPr>
          <w:rFonts w:asciiTheme="majorHAnsi" w:hAnsiTheme="majorHAnsi"/>
          <w:b/>
        </w:rPr>
      </w:pPr>
      <w:r w:rsidRPr="00977999">
        <w:rPr>
          <w:rFonts w:asciiTheme="majorHAnsi" w:hAnsiTheme="majorHAnsi"/>
          <w:b/>
        </w:rPr>
        <w:t>Market Analysis</w:t>
      </w:r>
    </w:p>
    <w:p w14:paraId="65D2E54F" w14:textId="285E84E0" w:rsidR="00D3311D" w:rsidRPr="00977999" w:rsidRDefault="00D3311D" w:rsidP="00FC20C7">
      <w:pPr>
        <w:jc w:val="both"/>
        <w:rPr>
          <w:rFonts w:asciiTheme="majorHAnsi" w:hAnsiTheme="majorHAnsi"/>
          <w:b/>
          <w:bCs/>
        </w:rPr>
      </w:pPr>
    </w:p>
    <w:p w14:paraId="0CDF6562" w14:textId="002D1E7D" w:rsidR="00D3311D" w:rsidRPr="00977999" w:rsidRDefault="00D3311D" w:rsidP="00FC20C7">
      <w:pPr>
        <w:ind w:firstLine="360"/>
        <w:jc w:val="both"/>
        <w:rPr>
          <w:rFonts w:ascii="Aptos" w:hAnsi="Aptos"/>
        </w:rPr>
      </w:pPr>
      <w:r w:rsidRPr="00977999">
        <w:rPr>
          <w:rFonts w:ascii="Aptos" w:hAnsi="Aptos"/>
        </w:rPr>
        <w:t xml:space="preserve">The global soil testing market is experiencing significant growth, driven by increasing demand for precision agriculture and environmental monitoring. Valued at $5.5 billion in 2023, the market is projected expand with a compound annual growth rate (CAGR) of 10.4% from 2023 to 2030 (Grand View Research, 2023). This growth is supported by various factors, including the rising need for sustainable agriculture practices, increasing environmental concerns, and the adoption of advanced testing technologies. The market can be segmented into three primary target areas: agriculture, construction, and environmental research. </w:t>
      </w:r>
    </w:p>
    <w:p w14:paraId="714109BC" w14:textId="7122A908" w:rsidR="00D3311D" w:rsidRPr="00977999" w:rsidRDefault="00D3311D" w:rsidP="00D3311D">
      <w:pPr>
        <w:rPr>
          <w:rFonts w:ascii="Aptos" w:hAnsi="Aptos"/>
        </w:rPr>
      </w:pPr>
    </w:p>
    <w:p w14:paraId="671F66C8" w14:textId="1E3080A6" w:rsidR="00D3311D" w:rsidRPr="00977999" w:rsidRDefault="00D3311D" w:rsidP="00D3311D">
      <w:pPr>
        <w:jc w:val="center"/>
        <w:rPr>
          <w:rFonts w:ascii="Aptos" w:hAnsi="Aptos"/>
        </w:rPr>
      </w:pPr>
      <w:r w:rsidRPr="00977999">
        <w:rPr>
          <w:noProof/>
        </w:rPr>
        <w:drawing>
          <wp:inline distT="0" distB="0" distL="0" distR="0" wp14:anchorId="7B257296" wp14:editId="1DF912C9">
            <wp:extent cx="5324475" cy="2778284"/>
            <wp:effectExtent l="0" t="0" r="0" b="3175"/>
            <wp:docPr id="841987659" name="Picture 1" descr="Soil Testing Equipment Market size and growth rate, 2024 -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326865" cy="2779531"/>
                    </a:xfrm>
                    <a:prstGeom prst="rect">
                      <a:avLst/>
                    </a:prstGeom>
                  </pic:spPr>
                </pic:pic>
              </a:graphicData>
            </a:graphic>
          </wp:inline>
        </w:drawing>
      </w:r>
    </w:p>
    <w:p w14:paraId="4F9BAED3" w14:textId="77777777" w:rsidR="003327EC" w:rsidRPr="00977999" w:rsidRDefault="003327EC" w:rsidP="00D3311D">
      <w:pPr>
        <w:jc w:val="center"/>
        <w:rPr>
          <w:rFonts w:ascii="Aptos" w:hAnsi="Aptos"/>
        </w:rPr>
      </w:pPr>
    </w:p>
    <w:p w14:paraId="3AB6FFAB" w14:textId="533DBE0E" w:rsidR="00D3311D" w:rsidRPr="00977999" w:rsidRDefault="00D3311D" w:rsidP="00D3311D">
      <w:pPr>
        <w:jc w:val="center"/>
        <w:rPr>
          <w:rFonts w:ascii="Aptos" w:hAnsi="Aptos"/>
          <w:b/>
          <w:bCs/>
        </w:rPr>
      </w:pPr>
      <w:r w:rsidRPr="00977999">
        <w:rPr>
          <w:rFonts w:ascii="Aptos" w:hAnsi="Aptos"/>
          <w:b/>
          <w:bCs/>
        </w:rPr>
        <w:t>Fig</w:t>
      </w:r>
      <w:r w:rsidR="008B008B" w:rsidRPr="00977999">
        <w:rPr>
          <w:rFonts w:ascii="Aptos" w:hAnsi="Aptos"/>
          <w:b/>
          <w:bCs/>
        </w:rPr>
        <w:t xml:space="preserve">ure </w:t>
      </w:r>
      <w:r w:rsidR="00DD1C06">
        <w:rPr>
          <w:rFonts w:ascii="Aptos" w:hAnsi="Aptos"/>
          <w:b/>
          <w:bCs/>
        </w:rPr>
        <w:t>20</w:t>
      </w:r>
      <w:r w:rsidR="008B008B" w:rsidRPr="00977999">
        <w:rPr>
          <w:rFonts w:ascii="Aptos" w:hAnsi="Aptos"/>
          <w:b/>
          <w:bCs/>
        </w:rPr>
        <w:t>:</w:t>
      </w:r>
      <w:r w:rsidRPr="00977999">
        <w:rPr>
          <w:rFonts w:ascii="Aptos" w:hAnsi="Aptos"/>
          <w:b/>
          <w:bCs/>
        </w:rPr>
        <w:t xml:space="preserve"> Soil Testing Market Projection</w:t>
      </w:r>
    </w:p>
    <w:p w14:paraId="197B0403" w14:textId="555C7D7A" w:rsidR="00D3311D" w:rsidRPr="00977999" w:rsidRDefault="00D3311D" w:rsidP="00FC20C7">
      <w:pPr>
        <w:jc w:val="both"/>
        <w:rPr>
          <w:rFonts w:ascii="Aptos" w:hAnsi="Aptos"/>
        </w:rPr>
      </w:pPr>
    </w:p>
    <w:p w14:paraId="20B2A8E3" w14:textId="393393C0" w:rsidR="00D3311D" w:rsidRPr="00977999" w:rsidRDefault="00D3311D" w:rsidP="00FC20C7">
      <w:pPr>
        <w:ind w:firstLine="720"/>
        <w:jc w:val="both"/>
        <w:rPr>
          <w:rFonts w:ascii="Aptos" w:hAnsi="Aptos"/>
        </w:rPr>
      </w:pPr>
      <w:r w:rsidRPr="00977999">
        <w:rPr>
          <w:rFonts w:ascii="Aptos" w:hAnsi="Aptos"/>
        </w:rPr>
        <w:t>The agriculture sector shows promising growth potential, with the global smart agriculture market valued at USD 22.65 billion in 2023 and expected to grow at a compound annual growth rate (CAGR) of 13.7% from 2024 to 2030 (Grand View Research, 2023). This growth is driven by increasing automation in commercial greenhouses, implementation of controlled environment agriculture (CEA), and the adoption of advanced technologies such as IoT and AI in farming practices. Key players in this segment include AGCO Corporation, Deere &amp; Company, and Trimble Inc., focusing on precision farming applications such as yield monitoring, field mapping, and irrigation management. The market is also seeing innovations in livestock monitoring, smart greenhouses, and the integration of technologies like drones, sensors, and data analytics to optimize agricultural processes and improve productivity.</w:t>
      </w:r>
    </w:p>
    <w:p w14:paraId="0105C7AA" w14:textId="72C15C9E" w:rsidR="00D3311D" w:rsidRPr="00977999" w:rsidRDefault="00D3311D" w:rsidP="00FC20C7">
      <w:pPr>
        <w:ind w:firstLine="720"/>
        <w:jc w:val="both"/>
        <w:rPr>
          <w:rFonts w:ascii="Aptos" w:hAnsi="Aptos"/>
        </w:rPr>
      </w:pPr>
      <w:r w:rsidRPr="00977999">
        <w:rPr>
          <w:rFonts w:ascii="Aptos" w:hAnsi="Aptos"/>
        </w:rPr>
        <w:t xml:space="preserve">In the construction sector, the geotechnical investigation market is valued at $5.22 billion annually in 2025 and expected to reach $8.65 by 2030 with a CAGR of 10.62% (Mordor Intelligence, 2023). Companies like Fugro, </w:t>
      </w:r>
      <w:proofErr w:type="spellStart"/>
      <w:r w:rsidRPr="00977999">
        <w:rPr>
          <w:rFonts w:ascii="Aptos" w:hAnsi="Aptos"/>
        </w:rPr>
        <w:t>Geocisa</w:t>
      </w:r>
      <w:proofErr w:type="spellEnd"/>
      <w:r w:rsidRPr="00977999">
        <w:rPr>
          <w:rFonts w:ascii="Aptos" w:hAnsi="Aptos"/>
        </w:rPr>
        <w:t xml:space="preserve">, and AECOM are prominent in this space, addressing critical requirements such as foundation stability assessment, environmental impact evaluation, and site suitability analysis. </w:t>
      </w:r>
    </w:p>
    <w:p w14:paraId="667E1178" w14:textId="77777777" w:rsidR="00B40FEE" w:rsidRPr="00977999" w:rsidRDefault="00B40FEE" w:rsidP="00D3311D">
      <w:pPr>
        <w:rPr>
          <w:rFonts w:ascii="Aptos" w:hAnsi="Aptos"/>
        </w:rPr>
      </w:pPr>
    </w:p>
    <w:p w14:paraId="55C964E7" w14:textId="1C7D191B" w:rsidR="00D3311D" w:rsidRPr="00977999" w:rsidRDefault="00D3311D" w:rsidP="00D3311D">
      <w:pPr>
        <w:jc w:val="center"/>
        <w:rPr>
          <w:rFonts w:ascii="Aptos" w:hAnsi="Aptos"/>
        </w:rPr>
      </w:pPr>
      <w:r w:rsidRPr="00977999">
        <w:rPr>
          <w:noProof/>
        </w:rPr>
        <w:drawing>
          <wp:inline distT="0" distB="0" distL="0" distR="0" wp14:anchorId="1BD493BA" wp14:editId="735EBEF9">
            <wp:extent cx="5611523" cy="3058160"/>
            <wp:effectExtent l="0" t="0" r="8255" b="8890"/>
            <wp:docPr id="3073795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611523" cy="3058160"/>
                    </a:xfrm>
                    <a:prstGeom prst="rect">
                      <a:avLst/>
                    </a:prstGeom>
                  </pic:spPr>
                </pic:pic>
              </a:graphicData>
            </a:graphic>
          </wp:inline>
        </w:drawing>
      </w:r>
    </w:p>
    <w:p w14:paraId="4FFE8ABE" w14:textId="77777777" w:rsidR="003327EC" w:rsidRPr="00977999" w:rsidRDefault="003327EC" w:rsidP="00D3311D">
      <w:pPr>
        <w:jc w:val="center"/>
        <w:rPr>
          <w:rFonts w:ascii="Aptos" w:hAnsi="Aptos"/>
        </w:rPr>
      </w:pPr>
    </w:p>
    <w:p w14:paraId="2A30C8D6" w14:textId="24B83A1C" w:rsidR="00D3311D" w:rsidRPr="00977999" w:rsidRDefault="00D3311D" w:rsidP="00D3311D">
      <w:pPr>
        <w:jc w:val="center"/>
        <w:rPr>
          <w:rFonts w:ascii="Aptos" w:hAnsi="Aptos"/>
          <w:b/>
          <w:bCs/>
        </w:rPr>
      </w:pPr>
      <w:r w:rsidRPr="00977999">
        <w:rPr>
          <w:rFonts w:ascii="Aptos" w:hAnsi="Aptos"/>
          <w:b/>
          <w:bCs/>
        </w:rPr>
        <w:t>Fig</w:t>
      </w:r>
      <w:r w:rsidR="007A5DC4" w:rsidRPr="00977999">
        <w:rPr>
          <w:rFonts w:ascii="Aptos" w:hAnsi="Aptos"/>
          <w:b/>
          <w:bCs/>
        </w:rPr>
        <w:t xml:space="preserve">ure </w:t>
      </w:r>
      <w:r w:rsidR="00DD1C06">
        <w:rPr>
          <w:rFonts w:ascii="Aptos" w:hAnsi="Aptos"/>
          <w:b/>
          <w:bCs/>
        </w:rPr>
        <w:t>21</w:t>
      </w:r>
      <w:r w:rsidR="008B008B" w:rsidRPr="00977999">
        <w:rPr>
          <w:rFonts w:ascii="Aptos" w:hAnsi="Aptos"/>
          <w:b/>
          <w:bCs/>
        </w:rPr>
        <w:t>:</w:t>
      </w:r>
      <w:r w:rsidRPr="00977999">
        <w:rPr>
          <w:rFonts w:ascii="Aptos" w:hAnsi="Aptos"/>
          <w:b/>
          <w:bCs/>
        </w:rPr>
        <w:t xml:space="preserve"> Geotechnical Instrumentation and Monitoring Market</w:t>
      </w:r>
    </w:p>
    <w:p w14:paraId="2C9593A8" w14:textId="362D403F" w:rsidR="00D3311D" w:rsidRPr="00977999" w:rsidRDefault="00D3311D" w:rsidP="00D3311D">
      <w:pPr>
        <w:rPr>
          <w:rFonts w:ascii="Aptos" w:hAnsi="Aptos"/>
        </w:rPr>
      </w:pPr>
    </w:p>
    <w:p w14:paraId="014E6CAD" w14:textId="433E614A" w:rsidR="00D3311D" w:rsidRPr="00977999" w:rsidRDefault="00D3311D" w:rsidP="00FC20C7">
      <w:pPr>
        <w:ind w:firstLine="720"/>
        <w:jc w:val="both"/>
        <w:rPr>
          <w:rFonts w:ascii="Aptos" w:hAnsi="Aptos"/>
        </w:rPr>
      </w:pPr>
      <w:r w:rsidRPr="00977999">
        <w:rPr>
          <w:rFonts w:ascii="Aptos" w:hAnsi="Aptos"/>
        </w:rPr>
        <w:t>The environmental research segment is driven by increasing climate change research and growing environmental monitoring programs, with organizations like NASA Earth Science Division, USGS, and the European Environment Agency leading efforts in soil carbon sequestration, contamination tracking, and ecosystem health monitoring (IPCC, 2022).</w:t>
      </w:r>
    </w:p>
    <w:p w14:paraId="38ABD7C1" w14:textId="4FF064D3" w:rsidR="00D3311D" w:rsidRPr="00977999" w:rsidRDefault="00D3311D" w:rsidP="00FC20C7">
      <w:pPr>
        <w:jc w:val="both"/>
        <w:rPr>
          <w:rFonts w:ascii="Aptos" w:hAnsi="Aptos"/>
        </w:rPr>
      </w:pPr>
    </w:p>
    <w:p w14:paraId="3380D5B7" w14:textId="5A5D91E6" w:rsidR="00D3311D" w:rsidRPr="00977999" w:rsidRDefault="00D3311D" w:rsidP="00FC20C7">
      <w:pPr>
        <w:ind w:firstLine="720"/>
        <w:jc w:val="both"/>
        <w:rPr>
          <w:rFonts w:ascii="Aptos" w:hAnsi="Aptos"/>
        </w:rPr>
      </w:pPr>
      <w:r w:rsidRPr="00977999">
        <w:rPr>
          <w:rFonts w:ascii="Aptos" w:hAnsi="Aptos"/>
        </w:rPr>
        <w:t xml:space="preserve">Despite the market's growth potential, there are several technological limitations and customer pain points to address in soil testing. Current soil testing methods often have limited accuracy due to sampling procedures, lack real-time data integration, and involve high operational complexities. Soil sampling can be time-consuming and requires careful consideration of factors such as sampling depth, pattern, and timing (University of Massachusetts </w:t>
      </w:r>
      <w:proofErr w:type="gramStart"/>
      <w:r w:rsidRPr="00977999">
        <w:rPr>
          <w:rFonts w:ascii="Aptos" w:hAnsi="Aptos"/>
        </w:rPr>
        <w:t>Extension ,</w:t>
      </w:r>
      <w:proofErr w:type="gramEnd"/>
      <w:r w:rsidRPr="00977999">
        <w:rPr>
          <w:rFonts w:ascii="Aptos" w:hAnsi="Aptos"/>
        </w:rPr>
        <w:t>n.d.)</w:t>
      </w:r>
    </w:p>
    <w:p w14:paraId="7093A12C" w14:textId="78354990" w:rsidR="00D3311D" w:rsidRPr="00977999" w:rsidRDefault="00D3311D" w:rsidP="00FC20C7">
      <w:pPr>
        <w:jc w:val="both"/>
        <w:rPr>
          <w:rFonts w:ascii="Aptos" w:hAnsi="Aptos"/>
        </w:rPr>
      </w:pPr>
    </w:p>
    <w:p w14:paraId="6A9B1110" w14:textId="4F4C46BD" w:rsidR="00D3311D" w:rsidRPr="00977999" w:rsidRDefault="00D3311D" w:rsidP="00FC20C7">
      <w:pPr>
        <w:ind w:firstLine="720"/>
        <w:jc w:val="both"/>
        <w:rPr>
          <w:rFonts w:ascii="Aptos" w:hAnsi="Aptos"/>
        </w:rPr>
      </w:pPr>
      <w:r w:rsidRPr="00977999">
        <w:rPr>
          <w:rFonts w:ascii="Aptos" w:hAnsi="Aptos"/>
        </w:rPr>
        <w:t>To enter this market effectively, a focus on the precision agriculture segment, particularly targeting small to medium-sized farms (50-500 acres), could be a strategic approach. Pricing strategies could include an initial unit price of $1500-$1800, complemented by sales of additional soil collection tubes. Distribution channels may include agricultural equipment dealers, online direct sales, and presence at agricultural technology conferences. Potential revenue streams for new entrants in this market include product sales, additional parts services, maintenance contracts, and custom research and development partnerships. To stand out in this competitive landscape, we plan to focus on developing a solution that offer real-time data collection, autonomous operation, compact and portable design, and lower costs compared to existing solutions.</w:t>
      </w:r>
    </w:p>
    <w:p w14:paraId="59EA8B39" w14:textId="405793AE" w:rsidR="00D3311D" w:rsidRPr="00977999" w:rsidRDefault="00D3311D" w:rsidP="00FC20C7">
      <w:pPr>
        <w:jc w:val="both"/>
        <w:rPr>
          <w:rFonts w:ascii="Aptos" w:hAnsi="Aptos"/>
        </w:rPr>
      </w:pPr>
    </w:p>
    <w:p w14:paraId="15EBDF94" w14:textId="295E7E8E" w:rsidR="00D3311D" w:rsidRPr="00977999" w:rsidRDefault="00D3311D" w:rsidP="00FC20C7">
      <w:pPr>
        <w:ind w:firstLine="720"/>
        <w:jc w:val="both"/>
        <w:rPr>
          <w:rFonts w:ascii="Aptos" w:hAnsi="Aptos"/>
        </w:rPr>
      </w:pPr>
      <w:r w:rsidRPr="00977999">
        <w:rPr>
          <w:rFonts w:ascii="Aptos" w:hAnsi="Aptos"/>
        </w:rPr>
        <w:t>However, potential challenges in market entry include technology adoption barriers, initial high development costs, regulatory compliance in different markets, and competition from established players. Stakeholders in this market ecosystem include internal entities like D2E, our team, and Purdue University professors, as well as external parties such as farmers, soil scientists, chemists, construction workers, land surveyors, and geotechnical engineers. Government agencies like the Department of Natural Resources, USDA, EPA, and Global Soil Partnership also play crucial roles in shaping the industry landscape (USDA Economic Research Service, 2023).</w:t>
      </w:r>
    </w:p>
    <w:p w14:paraId="14ECEA63" w14:textId="11C379C1" w:rsidR="00D3311D" w:rsidRPr="00977999" w:rsidRDefault="00D3311D" w:rsidP="00FC20C7">
      <w:pPr>
        <w:jc w:val="both"/>
        <w:rPr>
          <w:rFonts w:ascii="Aptos" w:hAnsi="Aptos"/>
        </w:rPr>
      </w:pPr>
    </w:p>
    <w:p w14:paraId="133D0179" w14:textId="4ED39488" w:rsidR="00D3311D" w:rsidRPr="00977999" w:rsidRDefault="00D3311D" w:rsidP="00FC20C7">
      <w:pPr>
        <w:ind w:firstLine="720"/>
        <w:jc w:val="both"/>
        <w:rPr>
          <w:rFonts w:ascii="Aptos" w:hAnsi="Aptos"/>
        </w:rPr>
      </w:pPr>
      <w:r w:rsidRPr="00977999">
        <w:rPr>
          <w:rFonts w:ascii="Aptos" w:hAnsi="Aptos"/>
        </w:rPr>
        <w:t>In conclusion, the soil testing market presents significant opportunities for growth and innovation, particularly in addressing current technological limitations and customer pain points. Companies that can develop cost-effective, efficient, and user-friendly soil testing solutions stand to capture a significant share of this expanding market.</w:t>
      </w:r>
    </w:p>
    <w:p w14:paraId="461C1D7E" w14:textId="77777777" w:rsidR="007A5DC4" w:rsidRPr="00977999" w:rsidRDefault="007A5DC4" w:rsidP="007A5DC4">
      <w:pPr>
        <w:rPr>
          <w:rFonts w:ascii="Aptos" w:hAnsi="Aptos"/>
        </w:rPr>
      </w:pPr>
    </w:p>
    <w:p w14:paraId="58BC6B41" w14:textId="12A884D9" w:rsidR="007A5DC4" w:rsidRPr="00977999" w:rsidRDefault="007A5DC4" w:rsidP="007A5DC4">
      <w:pPr>
        <w:rPr>
          <w:rFonts w:ascii="Aptos" w:hAnsi="Aptos"/>
          <w:b/>
          <w:bCs/>
        </w:rPr>
      </w:pPr>
      <w:r w:rsidRPr="00977999">
        <w:rPr>
          <w:rFonts w:ascii="Aptos" w:hAnsi="Aptos"/>
          <w:b/>
          <w:bCs/>
        </w:rPr>
        <w:t>Customer Analysis and Market Strategy</w:t>
      </w:r>
    </w:p>
    <w:p w14:paraId="56444DFD" w14:textId="77777777" w:rsidR="00B40FEE" w:rsidRPr="00977999" w:rsidRDefault="00B40FEE" w:rsidP="00B40FEE">
      <w:pPr>
        <w:jc w:val="both"/>
        <w:rPr>
          <w:rFonts w:ascii="Aptos" w:hAnsi="Aptos"/>
        </w:rPr>
      </w:pPr>
    </w:p>
    <w:p w14:paraId="72CC6F3A" w14:textId="2963B583" w:rsidR="00B40FEE" w:rsidRPr="00977999" w:rsidRDefault="00B40FEE" w:rsidP="00FC20C7">
      <w:pPr>
        <w:ind w:firstLine="720"/>
        <w:jc w:val="both"/>
        <w:rPr>
          <w:rFonts w:ascii="Aptos" w:hAnsi="Aptos"/>
        </w:rPr>
      </w:pPr>
      <w:r w:rsidRPr="00977999">
        <w:rPr>
          <w:rFonts w:ascii="Aptos" w:hAnsi="Aptos"/>
        </w:rPr>
        <w:t>Current technological limitations in the field present several significant challenges, including a restricted depth range for sampling, inadequate real-time data integration capabilities, and high operational complexity that requires specialized training and expertise. These technical constraints have created substantial barriers to widespread adoption and efficient implementation.</w:t>
      </w:r>
    </w:p>
    <w:p w14:paraId="40AA6097" w14:textId="77777777" w:rsidR="00B40FEE" w:rsidRPr="00977999" w:rsidRDefault="00B40FEE" w:rsidP="00FC20C7">
      <w:pPr>
        <w:ind w:firstLine="720"/>
        <w:jc w:val="both"/>
        <w:rPr>
          <w:rFonts w:ascii="Aptos" w:hAnsi="Aptos"/>
        </w:rPr>
      </w:pPr>
    </w:p>
    <w:p w14:paraId="27D400AE" w14:textId="77777777" w:rsidR="00B40FEE" w:rsidRPr="00977999" w:rsidRDefault="00B40FEE" w:rsidP="00FC20C7">
      <w:pPr>
        <w:ind w:firstLine="720"/>
        <w:jc w:val="both"/>
        <w:rPr>
          <w:rFonts w:ascii="Aptos" w:hAnsi="Aptos"/>
        </w:rPr>
      </w:pPr>
      <w:r w:rsidRPr="00977999">
        <w:rPr>
          <w:rFonts w:ascii="Aptos" w:eastAsia="Aptos" w:hAnsi="Aptos" w:cs="Aptos"/>
        </w:rPr>
        <w:t>Customer experience has been particularly impacted by the time-intensive nature of manual sampling, which requires 2-4 hours per acre to complete. This is further complicated by the high margin of error in traditional methods, with sampling errors ranging from 30-40%. Additionally, the substantial equipment costs have made it difficult for smaller operations to adopt these technologies, while the limited capacity for real-time data analysis prevents users from making timely, data-driven decisions in the field.</w:t>
      </w:r>
    </w:p>
    <w:p w14:paraId="7F1F50E9" w14:textId="77777777" w:rsidR="00C278E4" w:rsidRPr="00977999" w:rsidRDefault="00C278E4" w:rsidP="00B40FEE">
      <w:pPr>
        <w:ind w:firstLine="720"/>
        <w:jc w:val="both"/>
        <w:rPr>
          <w:rFonts w:ascii="Aptos" w:hAnsi="Aptos"/>
        </w:rPr>
      </w:pPr>
    </w:p>
    <w:p w14:paraId="5E516120" w14:textId="504B9852" w:rsidR="00B40FEE" w:rsidRPr="00977999" w:rsidRDefault="00B40FEE" w:rsidP="00B40FEE">
      <w:pPr>
        <w:ind w:firstLine="720"/>
        <w:jc w:val="both"/>
        <w:rPr>
          <w:rFonts w:ascii="Aptos" w:hAnsi="Aptos"/>
        </w:rPr>
      </w:pPr>
      <w:r w:rsidRPr="00977999">
        <w:rPr>
          <w:rFonts w:ascii="Aptos" w:hAnsi="Aptos"/>
        </w:rPr>
        <w:t>The initial target market focuses on the precision agriculture sector, specifically targeting small to medium-sized farms ranging from 50 to 500 acres. The pricing strategy has been structured to be competitive and accessible, with initial unit prices set between $600-1000, complemented by subscription-based data services for ongoing support and analysis.</w:t>
      </w:r>
    </w:p>
    <w:p w14:paraId="2583B4E6" w14:textId="77777777" w:rsidR="00C278E4" w:rsidRPr="00977999" w:rsidRDefault="00C278E4" w:rsidP="00B40FEE">
      <w:pPr>
        <w:ind w:firstLine="720"/>
        <w:jc w:val="both"/>
      </w:pPr>
    </w:p>
    <w:p w14:paraId="7307E456" w14:textId="77777777" w:rsidR="00B40FEE" w:rsidRPr="00977999" w:rsidRDefault="00B40FEE" w:rsidP="00B40FEE">
      <w:pPr>
        <w:ind w:firstLine="720"/>
        <w:jc w:val="both"/>
        <w:rPr>
          <w:rFonts w:asciiTheme="minorHAnsi" w:eastAsiaTheme="minorEastAsia" w:hAnsiTheme="minorHAnsi" w:cstheme="minorBidi"/>
        </w:rPr>
      </w:pPr>
      <w:r w:rsidRPr="00977999">
        <w:rPr>
          <w:rFonts w:asciiTheme="minorHAnsi" w:eastAsiaTheme="minorEastAsia" w:hAnsiTheme="minorHAnsi" w:cstheme="minorBidi"/>
        </w:rPr>
        <w:t>The distribution strategy will utilize multiple channels to reach potential customers, including established agricultural equipment dealers, direct online sales platforms, and presence at agricultural technology conferences. This multi-channel approach ensures maximum market penetration and accessibility for customers.</w:t>
      </w:r>
    </w:p>
    <w:p w14:paraId="743498F5" w14:textId="77777777" w:rsidR="00C278E4" w:rsidRPr="00977999" w:rsidRDefault="00C278E4" w:rsidP="00B40FEE">
      <w:pPr>
        <w:ind w:firstLine="720"/>
        <w:jc w:val="both"/>
        <w:rPr>
          <w:rFonts w:asciiTheme="minorHAnsi" w:eastAsiaTheme="minorEastAsia" w:hAnsiTheme="minorHAnsi" w:cstheme="minorBidi"/>
        </w:rPr>
      </w:pPr>
    </w:p>
    <w:p w14:paraId="10CF9DAC" w14:textId="0028C2A2" w:rsidR="00B40FEE" w:rsidRPr="00977999" w:rsidRDefault="00B40FEE" w:rsidP="00B40FEE">
      <w:pPr>
        <w:ind w:firstLine="720"/>
        <w:jc w:val="both"/>
        <w:rPr>
          <w:rFonts w:asciiTheme="minorHAnsi" w:eastAsiaTheme="minorEastAsia" w:hAnsiTheme="minorHAnsi" w:cstheme="minorBidi"/>
        </w:rPr>
      </w:pPr>
      <w:r w:rsidRPr="00977999">
        <w:rPr>
          <w:rFonts w:asciiTheme="minorHAnsi" w:eastAsiaTheme="minorEastAsia" w:hAnsiTheme="minorHAnsi" w:cstheme="minorBidi"/>
        </w:rPr>
        <w:t>Revenue generation will be diversified across several streams, including direct product sales, data subscription services priced between $50-200 per month, maintenance contracts for ongoing support, and custom research and development partnerships with agricultural institutions and technology companies. This diverse revenue model ensures sustainable growth while providing value at multiple customer touchpoints.</w:t>
      </w:r>
    </w:p>
    <w:p w14:paraId="08960C31" w14:textId="2241DA3B" w:rsidR="00142BB2" w:rsidRPr="00977999" w:rsidRDefault="00142BB2" w:rsidP="48F58A30">
      <w:pPr>
        <w:pStyle w:val="paragraph"/>
        <w:spacing w:before="0" w:beforeAutospacing="0" w:after="0" w:afterAutospacing="0"/>
        <w:textAlignment w:val="baseline"/>
        <w:rPr>
          <w:rStyle w:val="normaltextrun"/>
          <w:rFonts w:ascii="Aptos" w:eastAsiaTheme="majorEastAsia" w:hAnsi="Aptos"/>
        </w:rPr>
      </w:pPr>
    </w:p>
    <w:p w14:paraId="7F5E7835" w14:textId="0300C6CD" w:rsidR="00142BB2" w:rsidRPr="00977999" w:rsidRDefault="00142BB2" w:rsidP="48F58A30">
      <w:pPr>
        <w:pStyle w:val="paragraph"/>
        <w:spacing w:before="0" w:beforeAutospacing="0" w:after="0" w:afterAutospacing="0"/>
        <w:textAlignment w:val="baseline"/>
        <w:rPr>
          <w:rStyle w:val="normaltextrun"/>
          <w:rFonts w:ascii="Aptos" w:eastAsiaTheme="majorEastAsia" w:hAnsi="Aptos"/>
          <w:b/>
          <w:bCs/>
        </w:rPr>
      </w:pPr>
      <w:r w:rsidRPr="00977999">
        <w:rPr>
          <w:rStyle w:val="normaltextrun"/>
          <w:rFonts w:ascii="Aptos" w:eastAsiaTheme="majorEastAsia" w:hAnsi="Aptos"/>
          <w:b/>
          <w:bCs/>
        </w:rPr>
        <w:t>Benchmark Research</w:t>
      </w:r>
    </w:p>
    <w:p w14:paraId="40933697" w14:textId="77777777" w:rsidR="007A5DC4" w:rsidRPr="00977999" w:rsidRDefault="007A5DC4" w:rsidP="48F58A30">
      <w:pPr>
        <w:pStyle w:val="paragraph"/>
        <w:spacing w:before="0" w:beforeAutospacing="0" w:after="0" w:afterAutospacing="0"/>
        <w:textAlignment w:val="baseline"/>
        <w:rPr>
          <w:rStyle w:val="normaltextrun"/>
          <w:rFonts w:ascii="Aptos" w:eastAsiaTheme="majorEastAsia" w:hAnsi="Aptos"/>
          <w:b/>
          <w:bCs/>
        </w:rPr>
      </w:pPr>
    </w:p>
    <w:p w14:paraId="6760B8EC" w14:textId="4A3BFFF2" w:rsidR="007A5DC4" w:rsidRPr="00977999" w:rsidRDefault="007A5DC4" w:rsidP="007A5DC4">
      <w:pPr>
        <w:pStyle w:val="paragraph"/>
        <w:spacing w:before="0" w:beforeAutospacing="0" w:after="0" w:afterAutospacing="0"/>
        <w:jc w:val="center"/>
        <w:textAlignment w:val="baseline"/>
        <w:rPr>
          <w:rStyle w:val="normaltextrun"/>
          <w:rFonts w:ascii="Aptos" w:eastAsiaTheme="majorEastAsia" w:hAnsi="Aptos"/>
          <w:b/>
        </w:rPr>
      </w:pPr>
      <w:r w:rsidRPr="00977999">
        <w:rPr>
          <w:rStyle w:val="normaltextrun"/>
          <w:rFonts w:ascii="Aptos" w:eastAsiaTheme="majorEastAsia" w:hAnsi="Aptos"/>
          <w:b/>
          <w:bCs/>
        </w:rPr>
        <w:t xml:space="preserve">Table </w:t>
      </w:r>
      <w:r w:rsidR="00926339">
        <w:rPr>
          <w:rStyle w:val="normaltextrun"/>
          <w:rFonts w:ascii="Aptos" w:eastAsiaTheme="majorEastAsia" w:hAnsi="Aptos"/>
          <w:b/>
          <w:bCs/>
        </w:rPr>
        <w:t>2</w:t>
      </w:r>
      <w:r w:rsidRPr="00977999">
        <w:rPr>
          <w:rStyle w:val="normaltextrun"/>
          <w:rFonts w:ascii="Aptos" w:eastAsiaTheme="majorEastAsia" w:hAnsi="Aptos"/>
          <w:b/>
          <w:bCs/>
        </w:rPr>
        <w:t>: Customer Requirement Comparisons of Benchmark Products</w:t>
      </w:r>
    </w:p>
    <w:p w14:paraId="12CDDA86" w14:textId="77777777" w:rsidR="00CC1705" w:rsidRPr="00977999" w:rsidRDefault="00CC1705" w:rsidP="48F58A30">
      <w:pPr>
        <w:pStyle w:val="paragraph"/>
        <w:spacing w:before="0" w:beforeAutospacing="0" w:after="0" w:afterAutospacing="0"/>
        <w:textAlignment w:val="baseline"/>
        <w:rPr>
          <w:rFonts w:ascii="Aptos" w:eastAsiaTheme="majorEastAsia" w:hAnsi="Aptos"/>
          <w:b/>
          <w:bCs/>
        </w:rPr>
      </w:pPr>
    </w:p>
    <w:tbl>
      <w:tblPr>
        <w:tblStyle w:val="TableGrid"/>
        <w:tblW w:w="10530" w:type="dxa"/>
        <w:tblInd w:w="-545" w:type="dxa"/>
        <w:tblLayout w:type="fixed"/>
        <w:tblLook w:val="04A0" w:firstRow="1" w:lastRow="0" w:firstColumn="1" w:lastColumn="0" w:noHBand="0" w:noVBand="1"/>
      </w:tblPr>
      <w:tblGrid>
        <w:gridCol w:w="1764"/>
        <w:gridCol w:w="2439"/>
        <w:gridCol w:w="3496"/>
        <w:gridCol w:w="2831"/>
      </w:tblGrid>
      <w:tr w:rsidR="00977999" w:rsidRPr="00977999" w14:paraId="4F814528" w14:textId="77777777" w:rsidTr="00D07CB4">
        <w:tc>
          <w:tcPr>
            <w:tcW w:w="1764" w:type="dxa"/>
          </w:tcPr>
          <w:p w14:paraId="6636833C" w14:textId="77777777" w:rsidR="00142BB2" w:rsidRPr="00977999" w:rsidRDefault="00142BB2">
            <w:pPr>
              <w:rPr>
                <w:rFonts w:ascii="Aptos" w:eastAsiaTheme="majorEastAsia" w:hAnsi="Aptos" w:cstheme="majorBidi"/>
                <w:b/>
                <w:bCs/>
              </w:rPr>
            </w:pPr>
            <w:r w:rsidRPr="00977999">
              <w:rPr>
                <w:rFonts w:ascii="Aptos" w:eastAsiaTheme="majorEastAsia" w:hAnsi="Aptos" w:cstheme="majorBidi"/>
                <w:b/>
                <w:bCs/>
              </w:rPr>
              <w:t>Customer Requirements</w:t>
            </w:r>
          </w:p>
        </w:tc>
        <w:tc>
          <w:tcPr>
            <w:tcW w:w="2439" w:type="dxa"/>
          </w:tcPr>
          <w:p w14:paraId="545589E9" w14:textId="77777777" w:rsidR="00142BB2" w:rsidRPr="00977999" w:rsidRDefault="00142BB2">
            <w:pPr>
              <w:rPr>
                <w:rFonts w:ascii="Aptos" w:eastAsiaTheme="majorEastAsia" w:hAnsi="Aptos" w:cstheme="majorBidi"/>
                <w:b/>
                <w:bCs/>
              </w:rPr>
            </w:pPr>
            <w:hyperlink r:id="rId57" w:history="1">
              <w:r w:rsidRPr="00977999">
                <w:rPr>
                  <w:rStyle w:val="Hyperlink"/>
                  <w:rFonts w:ascii="Aptos" w:eastAsiaTheme="majorEastAsia" w:hAnsi="Aptos" w:cstheme="majorBidi"/>
                  <w:b/>
                  <w:bCs/>
                  <w:color w:val="auto"/>
                </w:rPr>
                <w:t>AMS Soil Probes</w:t>
              </w:r>
            </w:hyperlink>
          </w:p>
          <w:p w14:paraId="709885CF" w14:textId="77777777" w:rsidR="00142BB2" w:rsidRPr="00977999" w:rsidRDefault="00142BB2">
            <w:pPr>
              <w:rPr>
                <w:rFonts w:ascii="Aptos" w:eastAsiaTheme="majorEastAsia" w:hAnsi="Aptos" w:cstheme="majorBidi"/>
                <w:b/>
                <w:bCs/>
              </w:rPr>
            </w:pPr>
          </w:p>
          <w:p w14:paraId="2652520F" w14:textId="77777777" w:rsidR="00142BB2" w:rsidRPr="00977999" w:rsidRDefault="00142BB2">
            <w:pPr>
              <w:rPr>
                <w:rFonts w:ascii="Aptos" w:eastAsiaTheme="majorEastAsia" w:hAnsi="Aptos" w:cstheme="majorBidi"/>
                <w:b/>
                <w:bCs/>
              </w:rPr>
            </w:pPr>
            <w:r w:rsidRPr="00977999">
              <w:rPr>
                <w:rFonts w:ascii="Aptos" w:hAnsi="Aptos"/>
              </w:rPr>
              <w:fldChar w:fldCharType="begin"/>
            </w:r>
            <w:r w:rsidRPr="00977999">
              <w:rPr>
                <w:rFonts w:ascii="Aptos" w:hAnsi="Aptos"/>
              </w:rPr>
              <w:instrText xml:space="preserve"> INCLUDEPICTURE "https://cdn11.bigcommerce.com/s-pddm91389y/images/stencil/590x590/products/535/3588/401.04__84102.1671566223.png?c=1" \* MERGEFORMATINET </w:instrText>
            </w:r>
            <w:r w:rsidRPr="00977999">
              <w:rPr>
                <w:rFonts w:ascii="Aptos" w:hAnsi="Aptos"/>
              </w:rPr>
              <w:fldChar w:fldCharType="separate"/>
            </w:r>
            <w:r w:rsidRPr="00977999">
              <w:rPr>
                <w:rFonts w:ascii="Aptos" w:hAnsi="Aptos"/>
                <w:noProof/>
              </w:rPr>
              <w:drawing>
                <wp:inline distT="0" distB="0" distL="0" distR="0" wp14:anchorId="53E71257" wp14:editId="03B0D7DC">
                  <wp:extent cx="1152525" cy="1152525"/>
                  <wp:effectExtent l="0" t="0" r="9525" b="9525"/>
                  <wp:docPr id="58606965" name="Picture 1" descr="7/8&quot; X 21&quot; Soil Probe w/ Handle, 5/8&quo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8&quot; X 21&quot; Soil Probe w/ Handle, 5/8&quot; Threa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72964" cy="1172964"/>
                          </a:xfrm>
                          <a:prstGeom prst="rect">
                            <a:avLst/>
                          </a:prstGeom>
                          <a:noFill/>
                          <a:ln>
                            <a:noFill/>
                          </a:ln>
                        </pic:spPr>
                      </pic:pic>
                    </a:graphicData>
                  </a:graphic>
                </wp:inline>
              </w:drawing>
            </w:r>
            <w:r w:rsidRPr="00977999">
              <w:rPr>
                <w:rFonts w:ascii="Aptos" w:hAnsi="Aptos"/>
              </w:rPr>
              <w:fldChar w:fldCharType="end"/>
            </w:r>
          </w:p>
        </w:tc>
        <w:tc>
          <w:tcPr>
            <w:tcW w:w="3496" w:type="dxa"/>
          </w:tcPr>
          <w:p w14:paraId="3F22C6AA" w14:textId="77777777" w:rsidR="00142BB2" w:rsidRPr="00977999" w:rsidRDefault="00142BB2">
            <w:pPr>
              <w:rPr>
                <w:rFonts w:ascii="Aptos" w:eastAsiaTheme="majorEastAsia" w:hAnsi="Aptos" w:cstheme="majorBidi"/>
                <w:b/>
                <w:bCs/>
              </w:rPr>
            </w:pPr>
            <w:hyperlink r:id="rId59" w:history="1">
              <w:proofErr w:type="spellStart"/>
              <w:r w:rsidRPr="00977999">
                <w:rPr>
                  <w:rStyle w:val="Hyperlink"/>
                  <w:rFonts w:ascii="Aptos" w:eastAsiaTheme="majorEastAsia" w:hAnsi="Aptos" w:cstheme="majorBidi"/>
                  <w:b/>
                  <w:bCs/>
                  <w:color w:val="auto"/>
                </w:rPr>
                <w:t>WintexAgro</w:t>
              </w:r>
              <w:proofErr w:type="spellEnd"/>
              <w:r w:rsidRPr="00977999">
                <w:rPr>
                  <w:rStyle w:val="Hyperlink"/>
                  <w:rFonts w:ascii="Aptos" w:eastAsiaTheme="majorEastAsia" w:hAnsi="Aptos" w:cstheme="majorBidi"/>
                  <w:b/>
                  <w:bCs/>
                  <w:color w:val="auto"/>
                </w:rPr>
                <w:t xml:space="preserve"> 1000 Automatic Soil Sampler</w:t>
              </w:r>
            </w:hyperlink>
          </w:p>
          <w:p w14:paraId="342C50F5" w14:textId="2007C459" w:rsidR="00142BB2" w:rsidRPr="00977999" w:rsidRDefault="00D07CB4">
            <w:pPr>
              <w:rPr>
                <w:rFonts w:ascii="Aptos" w:eastAsiaTheme="majorEastAsia" w:hAnsi="Aptos" w:cstheme="majorBidi"/>
                <w:b/>
                <w:bCs/>
              </w:rPr>
            </w:pPr>
            <w:r w:rsidRPr="00977999">
              <w:rPr>
                <w:rFonts w:ascii="Aptos" w:hAnsi="Aptos"/>
                <w:noProof/>
              </w:rPr>
              <w:drawing>
                <wp:inline distT="0" distB="0" distL="0" distR="0" wp14:anchorId="65044F1E" wp14:editId="663112F3">
                  <wp:extent cx="1704975" cy="1155411"/>
                  <wp:effectExtent l="0" t="0" r="0" b="6985"/>
                  <wp:docPr id="450691176" name="Picture 2" descr="A green and yellow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91176" name="Picture 2" descr="A green and yellow vehicl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54718" cy="1189120"/>
                          </a:xfrm>
                          <a:prstGeom prst="rect">
                            <a:avLst/>
                          </a:prstGeom>
                          <a:noFill/>
                          <a:ln>
                            <a:noFill/>
                          </a:ln>
                        </pic:spPr>
                      </pic:pic>
                    </a:graphicData>
                  </a:graphic>
                </wp:inline>
              </w:drawing>
            </w:r>
            <w:r w:rsidR="00142BB2" w:rsidRPr="00977999">
              <w:rPr>
                <w:rFonts w:ascii="Aptos" w:hAnsi="Aptos"/>
              </w:rPr>
              <w:fldChar w:fldCharType="begin"/>
            </w:r>
            <w:r w:rsidR="00142BB2" w:rsidRPr="00977999">
              <w:rPr>
                <w:rFonts w:ascii="Aptos" w:hAnsi="Aptos"/>
              </w:rPr>
              <w:instrText xml:space="preserve"> INCLUDEPICTURE "https://wintexagro.com/media/1188/20170323-frankrig-itec-besk.jpg?anchor=center&amp;mode=crop&amp;rnd=132943285010000000" \* MERGEFORMATINET </w:instrText>
            </w:r>
            <w:r w:rsidR="00142BB2" w:rsidRPr="00977999">
              <w:rPr>
                <w:rFonts w:ascii="Aptos" w:hAnsi="Aptos"/>
              </w:rPr>
              <w:fldChar w:fldCharType="separate"/>
            </w:r>
            <w:r w:rsidR="00142BB2" w:rsidRPr="00977999">
              <w:rPr>
                <w:rFonts w:ascii="Aptos" w:hAnsi="Aptos"/>
              </w:rPr>
              <w:fldChar w:fldCharType="end"/>
            </w:r>
          </w:p>
        </w:tc>
        <w:tc>
          <w:tcPr>
            <w:tcW w:w="2831" w:type="dxa"/>
          </w:tcPr>
          <w:p w14:paraId="232AA1BF" w14:textId="77777777" w:rsidR="00142BB2" w:rsidRPr="00977999" w:rsidRDefault="00142BB2">
            <w:pPr>
              <w:rPr>
                <w:rFonts w:ascii="Aptos" w:hAnsi="Aptos"/>
                <w:b/>
                <w:bCs/>
              </w:rPr>
            </w:pPr>
            <w:hyperlink r:id="rId61" w:history="1">
              <w:r w:rsidRPr="00977999">
                <w:rPr>
                  <w:rStyle w:val="Hyperlink"/>
                  <w:rFonts w:ascii="Aptos" w:hAnsi="Aptos"/>
                  <w:b/>
                  <w:bCs/>
                  <w:color w:val="auto"/>
                </w:rPr>
                <w:t>Amity Technology Soil Sampler</w:t>
              </w:r>
            </w:hyperlink>
          </w:p>
          <w:p w14:paraId="358BCE97" w14:textId="77777777" w:rsidR="00142BB2" w:rsidRPr="00977999" w:rsidRDefault="00142BB2">
            <w:pPr>
              <w:rPr>
                <w:rFonts w:ascii="Aptos" w:eastAsiaTheme="majorEastAsia" w:hAnsi="Aptos" w:cstheme="majorBidi"/>
                <w:b/>
                <w:bCs/>
              </w:rPr>
            </w:pPr>
            <w:r w:rsidRPr="00977999">
              <w:rPr>
                <w:rFonts w:ascii="Aptos" w:hAnsi="Aptos"/>
              </w:rPr>
              <w:fldChar w:fldCharType="begin"/>
            </w:r>
            <w:r w:rsidRPr="00977999">
              <w:rPr>
                <w:rFonts w:ascii="Aptos" w:hAnsi="Aptos"/>
              </w:rPr>
              <w:instrText xml:space="preserve"> INCLUDEPICTURE "https://www.amitytech.com/wp-content/uploads/2020/03/3-PointSoilSampler900x509.jpg.webp" \* MERGEFORMATINET </w:instrText>
            </w:r>
            <w:r w:rsidRPr="00977999">
              <w:rPr>
                <w:rFonts w:ascii="Aptos" w:hAnsi="Aptos"/>
              </w:rPr>
              <w:fldChar w:fldCharType="separate"/>
            </w:r>
            <w:r w:rsidRPr="00977999">
              <w:rPr>
                <w:rFonts w:ascii="Aptos" w:hAnsi="Aptos"/>
                <w:noProof/>
              </w:rPr>
              <w:drawing>
                <wp:inline distT="0" distB="0" distL="0" distR="0" wp14:anchorId="2DEB8F45" wp14:editId="48BBC2E8">
                  <wp:extent cx="1676751" cy="1095375"/>
                  <wp:effectExtent l="0" t="0" r="0" b="0"/>
                  <wp:docPr id="370519571" name="Picture 3" descr="A tractor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19571" name="Picture 3" descr="A tractor in a field&#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35189" cy="1133551"/>
                          </a:xfrm>
                          <a:prstGeom prst="rect">
                            <a:avLst/>
                          </a:prstGeom>
                          <a:noFill/>
                          <a:ln>
                            <a:noFill/>
                          </a:ln>
                        </pic:spPr>
                      </pic:pic>
                    </a:graphicData>
                  </a:graphic>
                </wp:inline>
              </w:drawing>
            </w:r>
            <w:r w:rsidRPr="00977999">
              <w:rPr>
                <w:rFonts w:ascii="Aptos" w:hAnsi="Aptos"/>
              </w:rPr>
              <w:fldChar w:fldCharType="end"/>
            </w:r>
          </w:p>
        </w:tc>
      </w:tr>
      <w:tr w:rsidR="00977999" w:rsidRPr="00977999" w14:paraId="435FD46B" w14:textId="77777777" w:rsidTr="00D07CB4">
        <w:tc>
          <w:tcPr>
            <w:tcW w:w="1764" w:type="dxa"/>
          </w:tcPr>
          <w:p w14:paraId="2D46E241"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Portability &amp; Lightweight Design</w:t>
            </w:r>
          </w:p>
        </w:tc>
        <w:tc>
          <w:tcPr>
            <w:tcW w:w="2439" w:type="dxa"/>
          </w:tcPr>
          <w:p w14:paraId="13629F79"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 xml:space="preserve">Weight: ~1 to 3 </w:t>
            </w:r>
            <w:proofErr w:type="spellStart"/>
            <w:r w:rsidRPr="00977999">
              <w:rPr>
                <w:rFonts w:ascii="Aptos" w:eastAsiaTheme="majorEastAsia" w:hAnsi="Aptos" w:cstheme="majorBidi"/>
              </w:rPr>
              <w:t>lbs</w:t>
            </w:r>
            <w:proofErr w:type="spellEnd"/>
          </w:p>
          <w:p w14:paraId="498C9FDA"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Length: ~33 inches</w:t>
            </w:r>
          </w:p>
          <w:p w14:paraId="32DD3F32"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Portable</w:t>
            </w:r>
          </w:p>
        </w:tc>
        <w:tc>
          <w:tcPr>
            <w:tcW w:w="3496" w:type="dxa"/>
          </w:tcPr>
          <w:p w14:paraId="6CCE2233"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 xml:space="preserve">Weight: ~48 kg, 105 </w:t>
            </w:r>
            <w:proofErr w:type="spellStart"/>
            <w:r w:rsidRPr="00977999">
              <w:rPr>
                <w:rFonts w:ascii="Aptos" w:eastAsiaTheme="majorEastAsia" w:hAnsi="Aptos" w:cstheme="majorBidi"/>
              </w:rPr>
              <w:t>lbs</w:t>
            </w:r>
            <w:proofErr w:type="spellEnd"/>
          </w:p>
          <w:p w14:paraId="3B02F1D8"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 xml:space="preserve">Length: </w:t>
            </w:r>
          </w:p>
        </w:tc>
        <w:tc>
          <w:tcPr>
            <w:tcW w:w="2831" w:type="dxa"/>
          </w:tcPr>
          <w:p w14:paraId="7B04B3EC"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 xml:space="preserve">Weight: ~210 </w:t>
            </w:r>
            <w:proofErr w:type="spellStart"/>
            <w:r w:rsidRPr="00977999">
              <w:rPr>
                <w:rFonts w:ascii="Aptos" w:eastAsiaTheme="majorEastAsia" w:hAnsi="Aptos" w:cstheme="majorBidi"/>
              </w:rPr>
              <w:t>lbs</w:t>
            </w:r>
            <w:proofErr w:type="spellEnd"/>
          </w:p>
          <w:p w14:paraId="7E77575F"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Length: 36”</w:t>
            </w:r>
          </w:p>
        </w:tc>
      </w:tr>
      <w:tr w:rsidR="00977999" w:rsidRPr="00977999" w14:paraId="49F064E8" w14:textId="77777777" w:rsidTr="00D07CB4">
        <w:tc>
          <w:tcPr>
            <w:tcW w:w="1764" w:type="dxa"/>
          </w:tcPr>
          <w:p w14:paraId="4E64DEEB"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Autonomous Operation</w:t>
            </w:r>
          </w:p>
        </w:tc>
        <w:tc>
          <w:tcPr>
            <w:tcW w:w="2439" w:type="dxa"/>
          </w:tcPr>
          <w:p w14:paraId="0EC8B33E"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No, Manual Operation</w:t>
            </w:r>
          </w:p>
        </w:tc>
        <w:tc>
          <w:tcPr>
            <w:tcW w:w="3496" w:type="dxa"/>
          </w:tcPr>
          <w:p w14:paraId="44910B25"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Designed for vehicle mounting, portable with vehicle. Semi-automated sampling when mounted on vehicle</w:t>
            </w:r>
          </w:p>
        </w:tc>
        <w:tc>
          <w:tcPr>
            <w:tcW w:w="2831" w:type="dxa"/>
          </w:tcPr>
          <w:p w14:paraId="0B655812"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Designed for vehicle mounting, portable with vehicle. Semi-automated sampling when mounted on vehicle</w:t>
            </w:r>
          </w:p>
        </w:tc>
      </w:tr>
      <w:tr w:rsidR="00977999" w:rsidRPr="00977999" w14:paraId="4565FA2D" w14:textId="77777777" w:rsidTr="00D07CB4">
        <w:tc>
          <w:tcPr>
            <w:tcW w:w="1764" w:type="dxa"/>
          </w:tcPr>
          <w:p w14:paraId="265C053B"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Accurate Multi-Depth Soil Sampling</w:t>
            </w:r>
          </w:p>
        </w:tc>
        <w:tc>
          <w:tcPr>
            <w:tcW w:w="2439" w:type="dxa"/>
          </w:tcPr>
          <w:p w14:paraId="33415FF5"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Up to 24” in 3” increments</w:t>
            </w:r>
          </w:p>
        </w:tc>
        <w:tc>
          <w:tcPr>
            <w:tcW w:w="3496" w:type="dxa"/>
          </w:tcPr>
          <w:p w14:paraId="6E0B0455"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Up to 30 cm or 11.8”</w:t>
            </w:r>
          </w:p>
        </w:tc>
        <w:tc>
          <w:tcPr>
            <w:tcW w:w="2831" w:type="dxa"/>
          </w:tcPr>
          <w:p w14:paraId="37B211E9"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 xml:space="preserve"> 24” to 48”</w:t>
            </w:r>
          </w:p>
        </w:tc>
      </w:tr>
      <w:tr w:rsidR="00977999" w:rsidRPr="00977999" w14:paraId="54F84FD7" w14:textId="77777777" w:rsidTr="00D07CB4">
        <w:tc>
          <w:tcPr>
            <w:tcW w:w="1764" w:type="dxa"/>
          </w:tcPr>
          <w:p w14:paraId="743B64B7"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Integrated Real-Time Data Analysis</w:t>
            </w:r>
          </w:p>
        </w:tc>
        <w:tc>
          <w:tcPr>
            <w:tcW w:w="2439" w:type="dxa"/>
          </w:tcPr>
          <w:p w14:paraId="2593AE8D"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No</w:t>
            </w:r>
          </w:p>
        </w:tc>
        <w:tc>
          <w:tcPr>
            <w:tcW w:w="3496" w:type="dxa"/>
          </w:tcPr>
          <w:p w14:paraId="2D9C2A9F"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No</w:t>
            </w:r>
          </w:p>
        </w:tc>
        <w:tc>
          <w:tcPr>
            <w:tcW w:w="2831" w:type="dxa"/>
          </w:tcPr>
          <w:p w14:paraId="5B1BCF9B"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Yes, but might not be real-time</w:t>
            </w:r>
          </w:p>
        </w:tc>
      </w:tr>
      <w:tr w:rsidR="00977999" w:rsidRPr="00977999" w14:paraId="2BA00C55" w14:textId="77777777" w:rsidTr="00D07CB4">
        <w:tc>
          <w:tcPr>
            <w:tcW w:w="1764" w:type="dxa"/>
          </w:tcPr>
          <w:p w14:paraId="551BBF79"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Cost-Effectiveness &amp; Affordability</w:t>
            </w:r>
          </w:p>
        </w:tc>
        <w:tc>
          <w:tcPr>
            <w:tcW w:w="2439" w:type="dxa"/>
          </w:tcPr>
          <w:p w14:paraId="248D7307"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$100-150</w:t>
            </w:r>
          </w:p>
        </w:tc>
        <w:tc>
          <w:tcPr>
            <w:tcW w:w="3496" w:type="dxa"/>
          </w:tcPr>
          <w:p w14:paraId="6182A6DD" w14:textId="14B9CE7E" w:rsidR="00142BB2" w:rsidRPr="00977999" w:rsidRDefault="00142BB2">
            <w:pPr>
              <w:rPr>
                <w:rFonts w:ascii="Aptos" w:eastAsiaTheme="majorEastAsia" w:hAnsi="Aptos" w:cstheme="majorBidi"/>
              </w:rPr>
            </w:pPr>
            <w:r w:rsidRPr="00977999">
              <w:rPr>
                <w:rFonts w:ascii="Aptos" w:eastAsiaTheme="majorEastAsia" w:hAnsi="Aptos" w:cstheme="majorBidi"/>
              </w:rPr>
              <w:t>Price not publicly listed</w:t>
            </w:r>
            <w:r w:rsidR="000C5B57" w:rsidRPr="00977999">
              <w:rPr>
                <w:rFonts w:ascii="Aptos" w:eastAsiaTheme="majorEastAsia" w:hAnsi="Aptos" w:cstheme="majorBidi"/>
              </w:rPr>
              <w:t>, reports mentioned $8000</w:t>
            </w:r>
          </w:p>
        </w:tc>
        <w:tc>
          <w:tcPr>
            <w:tcW w:w="2831" w:type="dxa"/>
          </w:tcPr>
          <w:p w14:paraId="6C484586"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$3000-$6000</w:t>
            </w:r>
          </w:p>
        </w:tc>
      </w:tr>
      <w:tr w:rsidR="00977999" w:rsidRPr="00977999" w14:paraId="1B178EE0" w14:textId="77777777" w:rsidTr="00D07CB4">
        <w:tc>
          <w:tcPr>
            <w:tcW w:w="1764" w:type="dxa"/>
          </w:tcPr>
          <w:p w14:paraId="3605ED06"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Durability for Diverse environments</w:t>
            </w:r>
          </w:p>
        </w:tc>
        <w:tc>
          <w:tcPr>
            <w:tcW w:w="2439" w:type="dxa"/>
          </w:tcPr>
          <w:p w14:paraId="1C62D859"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Yes, Stainless Steel construction</w:t>
            </w:r>
          </w:p>
        </w:tc>
        <w:tc>
          <w:tcPr>
            <w:tcW w:w="3496" w:type="dxa"/>
          </w:tcPr>
          <w:p w14:paraId="171287A8"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Yes</w:t>
            </w:r>
            <w:r w:rsidRPr="00977999">
              <w:rPr>
                <w:rFonts w:ascii="Aptos" w:eastAsiaTheme="majorEastAsia" w:hAnsi="Aptos" w:cstheme="majorBidi"/>
              </w:rPr>
              <w:br/>
              <w:t>Designed for different soil types and conditions.</w:t>
            </w:r>
          </w:p>
        </w:tc>
        <w:tc>
          <w:tcPr>
            <w:tcW w:w="2831" w:type="dxa"/>
          </w:tcPr>
          <w:p w14:paraId="3CEAE9C9"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Yes</w:t>
            </w:r>
          </w:p>
        </w:tc>
      </w:tr>
      <w:tr w:rsidR="00977999" w:rsidRPr="00977999" w14:paraId="5013AE26" w14:textId="77777777" w:rsidTr="00D07CB4">
        <w:tc>
          <w:tcPr>
            <w:tcW w:w="1764" w:type="dxa"/>
          </w:tcPr>
          <w:p w14:paraId="71D0EC75"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Low Maintenance</w:t>
            </w:r>
          </w:p>
        </w:tc>
        <w:tc>
          <w:tcPr>
            <w:tcW w:w="2439" w:type="dxa"/>
          </w:tcPr>
          <w:p w14:paraId="770C3079"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Yes, Simple design with minimal maintenance needs</w:t>
            </w:r>
          </w:p>
        </w:tc>
        <w:tc>
          <w:tcPr>
            <w:tcW w:w="3496" w:type="dxa"/>
          </w:tcPr>
          <w:p w14:paraId="29AC886C"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 xml:space="preserve">No, requires heavy maintenance, such as components that might need to be replaced and repaired </w:t>
            </w:r>
            <w:proofErr w:type="spellStart"/>
            <w:r w:rsidRPr="00977999">
              <w:rPr>
                <w:rFonts w:ascii="Aptos" w:eastAsiaTheme="majorEastAsia" w:hAnsi="Aptos" w:cstheme="majorBidi"/>
              </w:rPr>
              <w:t>rom</w:t>
            </w:r>
            <w:proofErr w:type="spellEnd"/>
            <w:r w:rsidRPr="00977999">
              <w:rPr>
                <w:rFonts w:ascii="Aptos" w:eastAsiaTheme="majorEastAsia" w:hAnsi="Aptos" w:cstheme="majorBidi"/>
              </w:rPr>
              <w:t xml:space="preserve"> time to time</w:t>
            </w:r>
          </w:p>
        </w:tc>
        <w:tc>
          <w:tcPr>
            <w:tcW w:w="2831" w:type="dxa"/>
          </w:tcPr>
          <w:p w14:paraId="5AFA5174"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Maybe, requires standard maintenance, such as components that might need to be replaced from time to time</w:t>
            </w:r>
          </w:p>
        </w:tc>
      </w:tr>
      <w:tr w:rsidR="00977999" w:rsidRPr="00977999" w14:paraId="08D4A1CB" w14:textId="77777777" w:rsidTr="00D07CB4">
        <w:tc>
          <w:tcPr>
            <w:tcW w:w="1764" w:type="dxa"/>
          </w:tcPr>
          <w:p w14:paraId="1E0CCDEF"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Depth Accessibility</w:t>
            </w:r>
          </w:p>
        </w:tc>
        <w:tc>
          <w:tcPr>
            <w:tcW w:w="2439" w:type="dxa"/>
          </w:tcPr>
          <w:p w14:paraId="6C451367"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Yes</w:t>
            </w:r>
          </w:p>
        </w:tc>
        <w:tc>
          <w:tcPr>
            <w:tcW w:w="3496" w:type="dxa"/>
          </w:tcPr>
          <w:p w14:paraId="31063E7F"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Yes, adjustable depth</w:t>
            </w:r>
          </w:p>
        </w:tc>
        <w:tc>
          <w:tcPr>
            <w:tcW w:w="2831" w:type="dxa"/>
          </w:tcPr>
          <w:p w14:paraId="57984D26"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Yes</w:t>
            </w:r>
          </w:p>
        </w:tc>
      </w:tr>
      <w:tr w:rsidR="00977999" w:rsidRPr="00977999" w14:paraId="2C10783C" w14:textId="77777777" w:rsidTr="00D07CB4">
        <w:tc>
          <w:tcPr>
            <w:tcW w:w="1764" w:type="dxa"/>
          </w:tcPr>
          <w:p w14:paraId="604FAD4E"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Dashboard or WebApp for Analytics</w:t>
            </w:r>
          </w:p>
        </w:tc>
        <w:tc>
          <w:tcPr>
            <w:tcW w:w="2439" w:type="dxa"/>
          </w:tcPr>
          <w:p w14:paraId="6BB86AE4"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No digital integration</w:t>
            </w:r>
          </w:p>
        </w:tc>
        <w:tc>
          <w:tcPr>
            <w:tcW w:w="3496" w:type="dxa"/>
          </w:tcPr>
          <w:p w14:paraId="1CE999B4"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No</w:t>
            </w:r>
          </w:p>
        </w:tc>
        <w:tc>
          <w:tcPr>
            <w:tcW w:w="2831" w:type="dxa"/>
          </w:tcPr>
          <w:p w14:paraId="48BA3F05"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Yes, partners with FARMQOA controller for cloud-based data and testing systems.</w:t>
            </w:r>
          </w:p>
        </w:tc>
      </w:tr>
      <w:tr w:rsidR="00977999" w:rsidRPr="00977999" w14:paraId="76CC3100" w14:textId="77777777" w:rsidTr="00D07CB4">
        <w:tc>
          <w:tcPr>
            <w:tcW w:w="1764" w:type="dxa"/>
          </w:tcPr>
          <w:p w14:paraId="0EE17256"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Differentiated Soil Depth Sampling</w:t>
            </w:r>
          </w:p>
        </w:tc>
        <w:tc>
          <w:tcPr>
            <w:tcW w:w="2439" w:type="dxa"/>
          </w:tcPr>
          <w:p w14:paraId="79EC0D3A"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No, manual operation limits precise depth differentiation</w:t>
            </w:r>
          </w:p>
        </w:tc>
        <w:tc>
          <w:tcPr>
            <w:tcW w:w="3496" w:type="dxa"/>
          </w:tcPr>
          <w:p w14:paraId="6FC46EEA"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No, multiple operations must be performed at the same location</w:t>
            </w:r>
          </w:p>
        </w:tc>
        <w:tc>
          <w:tcPr>
            <w:tcW w:w="2831" w:type="dxa"/>
          </w:tcPr>
          <w:p w14:paraId="5DE00928" w14:textId="77777777" w:rsidR="00142BB2" w:rsidRPr="00977999" w:rsidRDefault="00142BB2">
            <w:pPr>
              <w:rPr>
                <w:rFonts w:ascii="Aptos" w:eastAsiaTheme="majorEastAsia" w:hAnsi="Aptos" w:cstheme="majorBidi"/>
              </w:rPr>
            </w:pPr>
            <w:r w:rsidRPr="00977999">
              <w:rPr>
                <w:rFonts w:ascii="Aptos" w:eastAsiaTheme="majorEastAsia" w:hAnsi="Aptos" w:cstheme="majorBidi"/>
              </w:rPr>
              <w:t>Yes, higher level models available with multiple depth settings</w:t>
            </w:r>
          </w:p>
        </w:tc>
      </w:tr>
    </w:tbl>
    <w:p w14:paraId="1280B54E" w14:textId="4ECB2CEF" w:rsidR="00142BB2" w:rsidRPr="00977999" w:rsidRDefault="00142BB2" w:rsidP="00FC20C7">
      <w:pPr>
        <w:pStyle w:val="NormalWeb"/>
        <w:jc w:val="both"/>
        <w:rPr>
          <w:rFonts w:ascii="Aptos" w:hAnsi="Aptos"/>
        </w:rPr>
      </w:pPr>
      <w:r w:rsidRPr="00977999">
        <w:rPr>
          <w:rStyle w:val="Strong"/>
          <w:rFonts w:ascii="Aptos" w:eastAsiaTheme="majorEastAsia" w:hAnsi="Aptos"/>
        </w:rPr>
        <w:t>Comparison of Benchmark Products to Terra Probe</w:t>
      </w:r>
    </w:p>
    <w:p w14:paraId="6EB81ED1" w14:textId="166F5288" w:rsidR="00142BB2" w:rsidRPr="00977999" w:rsidRDefault="00142BB2" w:rsidP="00290326">
      <w:pPr>
        <w:pStyle w:val="NormalWeb"/>
        <w:numPr>
          <w:ilvl w:val="0"/>
          <w:numId w:val="9"/>
        </w:numPr>
        <w:jc w:val="both"/>
        <w:rPr>
          <w:rFonts w:ascii="Aptos" w:hAnsi="Aptos"/>
        </w:rPr>
      </w:pPr>
      <w:r w:rsidRPr="00977999">
        <w:rPr>
          <w:rStyle w:val="Strong"/>
          <w:rFonts w:ascii="Aptos" w:eastAsiaTheme="majorEastAsia" w:hAnsi="Aptos"/>
        </w:rPr>
        <w:t>Alignment with Problem Definition</w:t>
      </w:r>
      <w:r w:rsidRPr="00977999">
        <w:rPr>
          <w:rFonts w:ascii="Aptos" w:hAnsi="Aptos"/>
        </w:rPr>
        <w:t>:</w:t>
      </w:r>
    </w:p>
    <w:p w14:paraId="28831B95" w14:textId="640BE979" w:rsidR="00142BB2" w:rsidRPr="00977999" w:rsidRDefault="00142BB2" w:rsidP="00290326">
      <w:pPr>
        <w:pStyle w:val="NormalWeb"/>
        <w:numPr>
          <w:ilvl w:val="1"/>
          <w:numId w:val="9"/>
        </w:numPr>
        <w:jc w:val="both"/>
        <w:rPr>
          <w:rFonts w:ascii="Aptos" w:hAnsi="Aptos"/>
        </w:rPr>
      </w:pPr>
      <w:r w:rsidRPr="00977999">
        <w:rPr>
          <w:rFonts w:ascii="Aptos" w:hAnsi="Aptos"/>
        </w:rPr>
        <w:t>Existing products partially address the need for efficient soil sampling and collection but fall short of delivering real-time analytics, multi-depth sampling, and soil mixing.</w:t>
      </w:r>
    </w:p>
    <w:p w14:paraId="48C5ED15" w14:textId="4FE8817B" w:rsidR="00142BB2" w:rsidRPr="00977999" w:rsidRDefault="00142BB2" w:rsidP="00290326">
      <w:pPr>
        <w:numPr>
          <w:ilvl w:val="1"/>
          <w:numId w:val="9"/>
        </w:numPr>
        <w:spacing w:before="100" w:beforeAutospacing="1" w:after="100" w:afterAutospacing="1"/>
        <w:jc w:val="both"/>
        <w:rPr>
          <w:rFonts w:ascii="Aptos" w:hAnsi="Aptos"/>
        </w:rPr>
      </w:pPr>
      <w:r w:rsidRPr="00977999">
        <w:rPr>
          <w:rStyle w:val="Strong"/>
          <w:rFonts w:ascii="Aptos" w:eastAsiaTheme="majorEastAsia" w:hAnsi="Aptos"/>
        </w:rPr>
        <w:t>AMS Soil Probes</w:t>
      </w:r>
      <w:r w:rsidRPr="00977999">
        <w:rPr>
          <w:rFonts w:ascii="Aptos" w:hAnsi="Aptos"/>
        </w:rPr>
        <w:t>: Simple manual tools, effective for basic sampling but lack depth accessibility, automation, and data integration capabilities.</w:t>
      </w:r>
    </w:p>
    <w:p w14:paraId="6C25232E" w14:textId="3852AD27" w:rsidR="00142BB2" w:rsidRPr="00977999" w:rsidRDefault="00142BB2" w:rsidP="00290326">
      <w:pPr>
        <w:numPr>
          <w:ilvl w:val="1"/>
          <w:numId w:val="9"/>
        </w:numPr>
        <w:spacing w:before="100" w:beforeAutospacing="1" w:after="100" w:afterAutospacing="1"/>
        <w:jc w:val="both"/>
        <w:rPr>
          <w:rFonts w:ascii="Aptos" w:hAnsi="Aptos"/>
        </w:rPr>
      </w:pPr>
      <w:proofErr w:type="spellStart"/>
      <w:r w:rsidRPr="00977999">
        <w:rPr>
          <w:rStyle w:val="Strong"/>
          <w:rFonts w:ascii="Aptos" w:eastAsiaTheme="majorEastAsia" w:hAnsi="Aptos"/>
        </w:rPr>
        <w:t>Wintex</w:t>
      </w:r>
      <w:proofErr w:type="spellEnd"/>
      <w:r w:rsidRPr="00977999">
        <w:rPr>
          <w:rStyle w:val="Strong"/>
          <w:rFonts w:ascii="Aptos" w:eastAsiaTheme="majorEastAsia" w:hAnsi="Aptos"/>
        </w:rPr>
        <w:t xml:space="preserve"> 1000</w:t>
      </w:r>
      <w:r w:rsidRPr="00977999">
        <w:rPr>
          <w:rFonts w:ascii="Aptos" w:hAnsi="Aptos"/>
        </w:rPr>
        <w:t>: Provides automation for shallow soil sampling but is limited to 30 cm depth and does not include real-time data analysis or visualization.</w:t>
      </w:r>
    </w:p>
    <w:p w14:paraId="540B2704" w14:textId="01457224" w:rsidR="00ED396B" w:rsidRPr="00977999" w:rsidRDefault="00142BB2" w:rsidP="00290326">
      <w:pPr>
        <w:numPr>
          <w:ilvl w:val="1"/>
          <w:numId w:val="9"/>
        </w:numPr>
        <w:spacing w:before="100" w:beforeAutospacing="1" w:after="100" w:afterAutospacing="1"/>
        <w:jc w:val="both"/>
        <w:rPr>
          <w:rFonts w:ascii="Aptos" w:hAnsi="Aptos"/>
        </w:rPr>
      </w:pPr>
      <w:r w:rsidRPr="00977999">
        <w:rPr>
          <w:rStyle w:val="Strong"/>
          <w:rFonts w:ascii="Aptos" w:eastAsiaTheme="majorEastAsia" w:hAnsi="Aptos"/>
        </w:rPr>
        <w:t>Amity Technology Soil Sampler</w:t>
      </w:r>
      <w:r w:rsidRPr="00977999">
        <w:rPr>
          <w:rFonts w:ascii="Aptos" w:hAnsi="Aptos"/>
        </w:rPr>
        <w:t>: High-end automated sampling equipment capable of reaching greater depths (up to 48 inches) but lacks portability, affordability for small-scale users, and integrated real-time data analysis.</w:t>
      </w:r>
    </w:p>
    <w:p w14:paraId="109022D0" w14:textId="5EDD0F7B" w:rsidR="00142BB2" w:rsidRPr="00977999" w:rsidRDefault="00142BB2" w:rsidP="00290326">
      <w:pPr>
        <w:pStyle w:val="NormalWeb"/>
        <w:numPr>
          <w:ilvl w:val="0"/>
          <w:numId w:val="15"/>
        </w:numPr>
        <w:jc w:val="both"/>
        <w:rPr>
          <w:rFonts w:ascii="Aptos" w:hAnsi="Aptos"/>
          <w:b/>
          <w:bCs/>
        </w:rPr>
      </w:pPr>
      <w:r w:rsidRPr="00977999">
        <w:rPr>
          <w:rStyle w:val="Strong"/>
          <w:rFonts w:ascii="Aptos" w:eastAsiaTheme="majorEastAsia" w:hAnsi="Aptos"/>
          <w:b w:val="0"/>
          <w:bCs w:val="0"/>
        </w:rPr>
        <w:t>Key Differentiators of Terra Probe</w:t>
      </w:r>
      <w:r w:rsidRPr="00977999">
        <w:rPr>
          <w:rFonts w:ascii="Aptos" w:hAnsi="Aptos"/>
          <w:b/>
          <w:bCs/>
        </w:rPr>
        <w:t>:</w:t>
      </w:r>
    </w:p>
    <w:p w14:paraId="04944854" w14:textId="32EF2B6B" w:rsidR="00142BB2" w:rsidRPr="00977999" w:rsidRDefault="00142BB2" w:rsidP="00290326">
      <w:pPr>
        <w:numPr>
          <w:ilvl w:val="1"/>
          <w:numId w:val="15"/>
        </w:numPr>
        <w:spacing w:before="100" w:beforeAutospacing="1" w:after="100" w:afterAutospacing="1"/>
        <w:jc w:val="both"/>
        <w:rPr>
          <w:rFonts w:ascii="Aptos" w:hAnsi="Aptos"/>
        </w:rPr>
      </w:pPr>
      <w:r w:rsidRPr="00977999">
        <w:rPr>
          <w:rStyle w:val="Strong"/>
          <w:rFonts w:ascii="Aptos" w:eastAsiaTheme="majorEastAsia" w:hAnsi="Aptos"/>
        </w:rPr>
        <w:t>Portability</w:t>
      </w:r>
      <w:r w:rsidRPr="00977999">
        <w:rPr>
          <w:rFonts w:ascii="Aptos" w:hAnsi="Aptos"/>
        </w:rPr>
        <w:t>: While AMS soil probes are portable, the advanced automation of Terra Probe combined with portability (≤ 25 kg, compact design) makes it unique.</w:t>
      </w:r>
    </w:p>
    <w:p w14:paraId="47A76BEC" w14:textId="1A0B1DED" w:rsidR="00142BB2" w:rsidRPr="00977999" w:rsidRDefault="00142BB2" w:rsidP="00290326">
      <w:pPr>
        <w:numPr>
          <w:ilvl w:val="1"/>
          <w:numId w:val="15"/>
        </w:numPr>
        <w:spacing w:before="100" w:beforeAutospacing="1" w:after="100" w:afterAutospacing="1"/>
        <w:jc w:val="both"/>
        <w:rPr>
          <w:rFonts w:ascii="Aptos" w:hAnsi="Aptos"/>
        </w:rPr>
      </w:pPr>
      <w:r w:rsidRPr="00977999">
        <w:rPr>
          <w:rStyle w:val="Strong"/>
          <w:rFonts w:ascii="Aptos" w:eastAsiaTheme="majorEastAsia" w:hAnsi="Aptos"/>
        </w:rPr>
        <w:t>Automation</w:t>
      </w:r>
      <w:r w:rsidRPr="00977999">
        <w:rPr>
          <w:rFonts w:ascii="Aptos" w:hAnsi="Aptos"/>
        </w:rPr>
        <w:t xml:space="preserve">: Terra Probe integrates fully autonomous operations, bridging the gap between manual tools like AMS probes and semi-autonomous systems like </w:t>
      </w:r>
      <w:proofErr w:type="spellStart"/>
      <w:r w:rsidRPr="00977999">
        <w:rPr>
          <w:rFonts w:ascii="Aptos" w:hAnsi="Aptos"/>
        </w:rPr>
        <w:t>Wintex</w:t>
      </w:r>
      <w:proofErr w:type="spellEnd"/>
      <w:r w:rsidRPr="00977999">
        <w:rPr>
          <w:rFonts w:ascii="Aptos" w:hAnsi="Aptos"/>
        </w:rPr>
        <w:t xml:space="preserve"> 1000.</w:t>
      </w:r>
    </w:p>
    <w:p w14:paraId="7CE4196B" w14:textId="048CAD59" w:rsidR="00142BB2" w:rsidRPr="00977999" w:rsidRDefault="00142BB2" w:rsidP="00290326">
      <w:pPr>
        <w:numPr>
          <w:ilvl w:val="1"/>
          <w:numId w:val="15"/>
        </w:numPr>
        <w:spacing w:before="100" w:beforeAutospacing="1" w:after="100" w:afterAutospacing="1"/>
        <w:jc w:val="both"/>
        <w:rPr>
          <w:rFonts w:ascii="Aptos" w:hAnsi="Aptos"/>
        </w:rPr>
      </w:pPr>
      <w:r w:rsidRPr="00977999">
        <w:rPr>
          <w:rStyle w:val="Strong"/>
          <w:rFonts w:ascii="Aptos" w:eastAsiaTheme="majorEastAsia" w:hAnsi="Aptos"/>
        </w:rPr>
        <w:t>Depth Accessibility</w:t>
      </w:r>
      <w:r w:rsidRPr="00977999">
        <w:rPr>
          <w:rFonts w:ascii="Aptos" w:hAnsi="Aptos"/>
        </w:rPr>
        <w:t xml:space="preserve">: Unlike </w:t>
      </w:r>
      <w:proofErr w:type="spellStart"/>
      <w:r w:rsidRPr="00977999">
        <w:rPr>
          <w:rFonts w:ascii="Aptos" w:hAnsi="Aptos"/>
        </w:rPr>
        <w:t>Wintex</w:t>
      </w:r>
      <w:proofErr w:type="spellEnd"/>
      <w:r w:rsidRPr="00977999">
        <w:rPr>
          <w:rFonts w:ascii="Aptos" w:hAnsi="Aptos"/>
        </w:rPr>
        <w:t xml:space="preserve"> 1000’s shallow sampling limit, Terra Probe will achieve multi-depth sampling (up to 1 meter) with precise depth differentiation.</w:t>
      </w:r>
    </w:p>
    <w:p w14:paraId="55B01229" w14:textId="5A8A3788" w:rsidR="00142BB2" w:rsidRPr="00977999" w:rsidRDefault="00142BB2" w:rsidP="00290326">
      <w:pPr>
        <w:numPr>
          <w:ilvl w:val="1"/>
          <w:numId w:val="15"/>
        </w:numPr>
        <w:spacing w:before="100" w:beforeAutospacing="1" w:after="100" w:afterAutospacing="1"/>
        <w:jc w:val="both"/>
        <w:rPr>
          <w:rFonts w:ascii="Aptos" w:hAnsi="Aptos"/>
        </w:rPr>
      </w:pPr>
      <w:r w:rsidRPr="00977999">
        <w:rPr>
          <w:rStyle w:val="Strong"/>
          <w:rFonts w:ascii="Aptos" w:eastAsiaTheme="majorEastAsia" w:hAnsi="Aptos"/>
        </w:rPr>
        <w:t>Real-Time Data Analysis</w:t>
      </w:r>
      <w:r w:rsidRPr="00977999">
        <w:rPr>
          <w:rFonts w:ascii="Aptos" w:hAnsi="Aptos"/>
        </w:rPr>
        <w:t>: None of the benchmark products feature integrated sensors for moisture, salinity, and temperature or real-time data visualization, a key strength of Terra Probe.</w:t>
      </w:r>
    </w:p>
    <w:p w14:paraId="5EB58523" w14:textId="085085AD" w:rsidR="00142BB2" w:rsidRPr="00977999" w:rsidRDefault="00142BB2" w:rsidP="00290326">
      <w:pPr>
        <w:numPr>
          <w:ilvl w:val="1"/>
          <w:numId w:val="15"/>
        </w:numPr>
        <w:spacing w:before="100" w:beforeAutospacing="1" w:after="100" w:afterAutospacing="1"/>
        <w:jc w:val="both"/>
        <w:rPr>
          <w:rFonts w:ascii="Aptos" w:hAnsi="Aptos"/>
        </w:rPr>
      </w:pPr>
      <w:r w:rsidRPr="00977999">
        <w:rPr>
          <w:rStyle w:val="Strong"/>
          <w:rFonts w:ascii="Aptos" w:eastAsiaTheme="majorEastAsia" w:hAnsi="Aptos"/>
        </w:rPr>
        <w:t>Cost-Effectiveness</w:t>
      </w:r>
      <w:r w:rsidRPr="00977999">
        <w:rPr>
          <w:rFonts w:ascii="Aptos" w:hAnsi="Aptos"/>
        </w:rPr>
        <w:t xml:space="preserve">: Terra Probe targets an affordable unit cost (prototype &lt; $600) with low operational costs, making it accessible to small-scale users compared to Amity Technology and </w:t>
      </w:r>
      <w:proofErr w:type="spellStart"/>
      <w:r w:rsidRPr="00977999">
        <w:rPr>
          <w:rFonts w:ascii="Aptos" w:hAnsi="Aptos"/>
        </w:rPr>
        <w:t>Wintex</w:t>
      </w:r>
      <w:proofErr w:type="spellEnd"/>
      <w:r w:rsidRPr="00977999">
        <w:rPr>
          <w:rFonts w:ascii="Aptos" w:hAnsi="Aptos"/>
        </w:rPr>
        <w:t xml:space="preserve"> 1000.</w:t>
      </w:r>
    </w:p>
    <w:p w14:paraId="6CCED4C8" w14:textId="5D85CD6F" w:rsidR="00142BB2" w:rsidRPr="00977999" w:rsidRDefault="00142BB2" w:rsidP="00290326">
      <w:pPr>
        <w:numPr>
          <w:ilvl w:val="1"/>
          <w:numId w:val="15"/>
        </w:numPr>
        <w:spacing w:before="100" w:beforeAutospacing="1" w:after="100" w:afterAutospacing="1"/>
        <w:jc w:val="both"/>
        <w:rPr>
          <w:rFonts w:ascii="Aptos" w:hAnsi="Aptos"/>
        </w:rPr>
      </w:pPr>
      <w:r w:rsidRPr="00977999">
        <w:rPr>
          <w:rStyle w:val="Strong"/>
          <w:rFonts w:ascii="Aptos" w:eastAsiaTheme="majorEastAsia" w:hAnsi="Aptos"/>
        </w:rPr>
        <w:t>User-Centric Design</w:t>
      </w:r>
      <w:r w:rsidRPr="00977999">
        <w:rPr>
          <w:rFonts w:ascii="Aptos" w:hAnsi="Aptos"/>
        </w:rPr>
        <w:t>: Terra Probe incorporates a dashboard/WebApp for advanced analytics, providing actionable insights to users in real time, an area entirely unaddressed by existing products.</w:t>
      </w:r>
    </w:p>
    <w:p w14:paraId="0166BD9A" w14:textId="77777777" w:rsidR="00142BB2" w:rsidRPr="00977999" w:rsidRDefault="00142BB2" w:rsidP="00F36D56">
      <w:pPr>
        <w:spacing w:before="100" w:beforeAutospacing="1" w:after="100" w:afterAutospacing="1"/>
        <w:ind w:left="1440"/>
        <w:jc w:val="both"/>
        <w:rPr>
          <w:rFonts w:ascii="Aptos" w:hAnsi="Aptos"/>
        </w:rPr>
      </w:pPr>
    </w:p>
    <w:p w14:paraId="3A71E73C" w14:textId="77EC2512" w:rsidR="7E4B68B6" w:rsidRPr="00977999" w:rsidRDefault="00142BB2" w:rsidP="00290326">
      <w:pPr>
        <w:pStyle w:val="NormalWeb"/>
        <w:numPr>
          <w:ilvl w:val="0"/>
          <w:numId w:val="15"/>
        </w:numPr>
        <w:jc w:val="both"/>
        <w:rPr>
          <w:rFonts w:ascii="Aptos" w:eastAsiaTheme="minorEastAsia" w:hAnsi="Aptos"/>
        </w:rPr>
      </w:pPr>
      <w:r w:rsidRPr="00977999">
        <w:rPr>
          <w:rStyle w:val="Strong"/>
          <w:rFonts w:ascii="Aptos" w:eastAsiaTheme="majorEastAsia" w:hAnsi="Aptos"/>
        </w:rPr>
        <w:t>Summary</w:t>
      </w:r>
      <w:r w:rsidRPr="00977999">
        <w:rPr>
          <w:rFonts w:ascii="Aptos" w:hAnsi="Aptos"/>
        </w:rPr>
        <w:t>: The Terra Probe addresses critical gaps in existing soil sampling solutions by combining portability, affordability, autonomous multi-depth sampling, and real-time data analytics in a single, compact design. This positions Terra Probe as a transformative tool for agricultural professionals, environmental researchers, and construction firms to make data-driven decisions efficiently and sustainably.</w:t>
      </w:r>
    </w:p>
    <w:p w14:paraId="3A4970FA" w14:textId="378C7138" w:rsidR="44E248EE" w:rsidRPr="00977999" w:rsidRDefault="44E248EE" w:rsidP="00FC20C7">
      <w:pPr>
        <w:pStyle w:val="NormalWeb"/>
        <w:jc w:val="both"/>
        <w:rPr>
          <w:rFonts w:ascii="Aptos" w:eastAsiaTheme="minorEastAsia" w:hAnsi="Aptos"/>
          <w:b/>
          <w:bCs/>
        </w:rPr>
      </w:pPr>
      <w:r w:rsidRPr="00977999">
        <w:rPr>
          <w:rFonts w:ascii="Aptos" w:eastAsiaTheme="minorEastAsia" w:hAnsi="Aptos"/>
          <w:b/>
          <w:bCs/>
        </w:rPr>
        <w:t>Patent Research</w:t>
      </w:r>
    </w:p>
    <w:p w14:paraId="22A2DB90" w14:textId="39C56918" w:rsidR="1D384559" w:rsidRPr="00977999" w:rsidRDefault="1D384559" w:rsidP="00FC20C7">
      <w:pPr>
        <w:pStyle w:val="NormalWeb"/>
        <w:ind w:firstLine="720"/>
        <w:jc w:val="both"/>
        <w:rPr>
          <w:rFonts w:ascii="Aptos" w:eastAsiaTheme="minorEastAsia" w:hAnsi="Aptos"/>
        </w:rPr>
      </w:pPr>
      <w:r w:rsidRPr="00977999">
        <w:rPr>
          <w:rFonts w:ascii="Aptos" w:eastAsiaTheme="minorEastAsia" w:hAnsi="Aptos"/>
        </w:rPr>
        <w:t>Below are four patents researched, each different than our original idea</w:t>
      </w:r>
      <w:r w:rsidR="2514475A" w:rsidRPr="00977999">
        <w:rPr>
          <w:rFonts w:ascii="Aptos" w:eastAsiaTheme="minorEastAsia" w:hAnsi="Aptos"/>
        </w:rPr>
        <w:t>:</w:t>
      </w:r>
      <w:r w:rsidRPr="00977999">
        <w:rPr>
          <w:rFonts w:ascii="Aptos" w:eastAsiaTheme="minorEastAsia" w:hAnsi="Aptos"/>
        </w:rPr>
        <w:t xml:space="preserve"> </w:t>
      </w:r>
    </w:p>
    <w:p w14:paraId="644B0C4D" w14:textId="3C294012" w:rsidR="1D384559" w:rsidRPr="00977999" w:rsidRDefault="1D384559" w:rsidP="00FC20C7">
      <w:pPr>
        <w:pStyle w:val="NormalWeb"/>
        <w:ind w:firstLine="720"/>
        <w:jc w:val="both"/>
        <w:rPr>
          <w:rFonts w:ascii="Aptos" w:eastAsiaTheme="minorEastAsia" w:hAnsi="Aptos"/>
        </w:rPr>
      </w:pPr>
      <w:r w:rsidRPr="00977999">
        <w:rPr>
          <w:rFonts w:ascii="Aptos" w:eastAsiaTheme="minorEastAsia" w:hAnsi="Aptos"/>
        </w:rPr>
        <w:t xml:space="preserve">The first patent, </w:t>
      </w:r>
      <w:hyperlink r:id="rId63">
        <w:r w:rsidR="39A5720C" w:rsidRPr="00977999">
          <w:rPr>
            <w:rStyle w:val="Hyperlink"/>
            <w:rFonts w:ascii="Aptos" w:eastAsiaTheme="minorEastAsia" w:hAnsi="Aptos"/>
            <w:color w:val="auto"/>
          </w:rPr>
          <w:t>US7827873B2,</w:t>
        </w:r>
      </w:hyperlink>
      <w:r w:rsidR="39A5720C" w:rsidRPr="00977999">
        <w:rPr>
          <w:rFonts w:ascii="Aptos" w:eastAsiaTheme="minorEastAsia" w:hAnsi="Aptos"/>
        </w:rPr>
        <w:t xml:space="preserve"> </w:t>
      </w:r>
      <w:r w:rsidR="29CFECFD" w:rsidRPr="00977999">
        <w:rPr>
          <w:rFonts w:ascii="Aptos" w:eastAsiaTheme="minorEastAsia" w:hAnsi="Aptos"/>
        </w:rPr>
        <w:t xml:space="preserve">is a soil sampling apparatus that also uses a punching method like the </w:t>
      </w:r>
      <w:proofErr w:type="spellStart"/>
      <w:r w:rsidR="29CFECFD" w:rsidRPr="00977999">
        <w:rPr>
          <w:rFonts w:ascii="Aptos" w:eastAsiaTheme="minorEastAsia" w:hAnsi="Aptos"/>
        </w:rPr>
        <w:t>TerraProbe</w:t>
      </w:r>
      <w:proofErr w:type="spellEnd"/>
      <w:r w:rsidR="29CFECFD" w:rsidRPr="00977999">
        <w:rPr>
          <w:rFonts w:ascii="Aptos" w:eastAsiaTheme="minorEastAsia" w:hAnsi="Aptos"/>
        </w:rPr>
        <w:t xml:space="preserve">, however, this patent is a device that is attached to a tractor. While this patent can collect several samples, it involves owning </w:t>
      </w:r>
      <w:r w:rsidR="7E848F0A" w:rsidRPr="00977999">
        <w:rPr>
          <w:rFonts w:ascii="Aptos" w:eastAsiaTheme="minorEastAsia" w:hAnsi="Aptos"/>
        </w:rPr>
        <w:t>heavy machinery already.</w:t>
      </w:r>
    </w:p>
    <w:p w14:paraId="165FA080" w14:textId="08223D3A" w:rsidR="0B9691D8" w:rsidRPr="00977999" w:rsidRDefault="0B9691D8" w:rsidP="00FC20C7">
      <w:pPr>
        <w:pStyle w:val="NormalWeb"/>
        <w:ind w:firstLine="720"/>
        <w:jc w:val="both"/>
        <w:rPr>
          <w:rFonts w:ascii="Aptos" w:eastAsiaTheme="minorEastAsia" w:hAnsi="Aptos"/>
        </w:rPr>
      </w:pPr>
      <w:r w:rsidRPr="00977999">
        <w:rPr>
          <w:rFonts w:ascii="Aptos" w:eastAsiaTheme="minorEastAsia" w:hAnsi="Aptos"/>
        </w:rPr>
        <w:t xml:space="preserve">The second patent, </w:t>
      </w:r>
      <w:hyperlink r:id="rId64">
        <w:r w:rsidRPr="00977999">
          <w:rPr>
            <w:rStyle w:val="Hyperlink"/>
            <w:rFonts w:ascii="Aptos" w:eastAsiaTheme="minorEastAsia" w:hAnsi="Aptos"/>
            <w:color w:val="auto"/>
          </w:rPr>
          <w:t>CN110470507B,</w:t>
        </w:r>
      </w:hyperlink>
      <w:r w:rsidRPr="00977999">
        <w:rPr>
          <w:rFonts w:ascii="Aptos" w:eastAsiaTheme="minorEastAsia" w:hAnsi="Aptos"/>
        </w:rPr>
        <w:t xml:space="preserve"> is </w:t>
      </w:r>
      <w:r w:rsidR="1F45CA38" w:rsidRPr="00977999">
        <w:rPr>
          <w:rFonts w:ascii="Aptos" w:eastAsiaTheme="minorEastAsia" w:hAnsi="Aptos"/>
        </w:rPr>
        <w:t xml:space="preserve">like the </w:t>
      </w:r>
      <w:proofErr w:type="spellStart"/>
      <w:r w:rsidR="1F45CA38" w:rsidRPr="00977999">
        <w:rPr>
          <w:rFonts w:ascii="Aptos" w:eastAsiaTheme="minorEastAsia" w:hAnsi="Aptos"/>
        </w:rPr>
        <w:t>WintexAgro</w:t>
      </w:r>
      <w:proofErr w:type="spellEnd"/>
      <w:r w:rsidR="1F45CA38" w:rsidRPr="00977999">
        <w:rPr>
          <w:rFonts w:ascii="Aptos" w:eastAsiaTheme="minorEastAsia" w:hAnsi="Aptos"/>
        </w:rPr>
        <w:t xml:space="preserve"> mentioned in the previous section, as a cart that collects soil</w:t>
      </w:r>
      <w:r w:rsidR="22440A5A" w:rsidRPr="00977999">
        <w:rPr>
          <w:rFonts w:ascii="Aptos" w:eastAsiaTheme="minorEastAsia" w:hAnsi="Aptos"/>
        </w:rPr>
        <w:t>. This patent aims to be able to collect soil samples while being mobile. This device uses wheels on a cart as a method of mobility, whereas our design uses its lightweight</w:t>
      </w:r>
      <w:r w:rsidR="39AE8C55" w:rsidRPr="00977999">
        <w:rPr>
          <w:rFonts w:ascii="Aptos" w:eastAsiaTheme="minorEastAsia" w:hAnsi="Aptos"/>
        </w:rPr>
        <w:t xml:space="preserve"> design to ensure mobility.</w:t>
      </w:r>
    </w:p>
    <w:p w14:paraId="301C76D9" w14:textId="6B135E35" w:rsidR="39AE8C55" w:rsidRPr="00977999" w:rsidRDefault="39AE8C55" w:rsidP="00FC20C7">
      <w:pPr>
        <w:pStyle w:val="NormalWeb"/>
        <w:ind w:firstLine="720"/>
        <w:jc w:val="both"/>
        <w:rPr>
          <w:rFonts w:ascii="Aptos" w:eastAsiaTheme="minorEastAsia" w:hAnsi="Aptos"/>
        </w:rPr>
      </w:pPr>
      <w:r w:rsidRPr="00977999">
        <w:rPr>
          <w:rFonts w:ascii="Aptos" w:eastAsiaTheme="minorEastAsia" w:hAnsi="Aptos"/>
        </w:rPr>
        <w:t xml:space="preserve">The third patent, </w:t>
      </w:r>
      <w:hyperlink r:id="rId65">
        <w:r w:rsidRPr="00977999">
          <w:rPr>
            <w:rStyle w:val="Hyperlink"/>
            <w:rFonts w:ascii="Aptos" w:eastAsiaTheme="minorEastAsia" w:hAnsi="Aptos"/>
            <w:color w:val="auto"/>
          </w:rPr>
          <w:t>EP1895090B1,</w:t>
        </w:r>
      </w:hyperlink>
      <w:r w:rsidRPr="00977999">
        <w:rPr>
          <w:rFonts w:ascii="Aptos" w:eastAsiaTheme="minorEastAsia" w:hAnsi="Aptos"/>
        </w:rPr>
        <w:t xml:space="preserve"> is a patent for a method for creating a hole in the ground. This patent </w:t>
      </w:r>
      <w:r w:rsidR="4D6DF98D" w:rsidRPr="00977999">
        <w:rPr>
          <w:rFonts w:ascii="Aptos" w:eastAsiaTheme="minorEastAsia" w:hAnsi="Aptos"/>
        </w:rPr>
        <w:t xml:space="preserve">uses a bore </w:t>
      </w:r>
      <w:proofErr w:type="gramStart"/>
      <w:r w:rsidR="4D6DF98D" w:rsidRPr="00977999">
        <w:rPr>
          <w:rFonts w:ascii="Aptos" w:eastAsiaTheme="minorEastAsia" w:hAnsi="Aptos"/>
        </w:rPr>
        <w:t>similar to</w:t>
      </w:r>
      <w:proofErr w:type="gramEnd"/>
      <w:r w:rsidR="4D6DF98D" w:rsidRPr="00977999">
        <w:rPr>
          <w:rFonts w:ascii="Aptos" w:eastAsiaTheme="minorEastAsia" w:hAnsi="Aptos"/>
        </w:rPr>
        <w:t xml:space="preserve"> an augur to drill, whereas our method used a rack and pinion system. </w:t>
      </w:r>
    </w:p>
    <w:p w14:paraId="05FEF1EC" w14:textId="30FCC4A4" w:rsidR="7E4B68B6" w:rsidRPr="00977999" w:rsidRDefault="4D6DF98D" w:rsidP="00FC20C7">
      <w:pPr>
        <w:pStyle w:val="NormalWeb"/>
        <w:ind w:firstLine="720"/>
        <w:jc w:val="both"/>
        <w:rPr>
          <w:rFonts w:ascii="Aptos" w:eastAsiaTheme="minorEastAsia" w:hAnsi="Aptos"/>
        </w:rPr>
      </w:pPr>
      <w:r w:rsidRPr="00977999">
        <w:rPr>
          <w:rFonts w:ascii="Aptos" w:eastAsiaTheme="minorEastAsia" w:hAnsi="Aptos"/>
        </w:rPr>
        <w:t xml:space="preserve">Finally, patent </w:t>
      </w:r>
      <w:hyperlink r:id="rId66">
        <w:r w:rsidRPr="00977999">
          <w:rPr>
            <w:rStyle w:val="Hyperlink"/>
            <w:rFonts w:ascii="Aptos" w:eastAsiaTheme="minorEastAsia" w:hAnsi="Aptos"/>
            <w:color w:val="auto"/>
          </w:rPr>
          <w:t>US11076525B2</w:t>
        </w:r>
      </w:hyperlink>
      <w:r w:rsidRPr="00977999">
        <w:rPr>
          <w:rFonts w:ascii="Aptos" w:eastAsiaTheme="minorEastAsia" w:hAnsi="Aptos"/>
        </w:rPr>
        <w:t xml:space="preserve"> is a self-propelled seed planter. This seed planter</w:t>
      </w:r>
      <w:r w:rsidR="7E0803B6" w:rsidRPr="00977999">
        <w:rPr>
          <w:rFonts w:ascii="Aptos" w:eastAsiaTheme="minorEastAsia" w:hAnsi="Aptos"/>
        </w:rPr>
        <w:t xml:space="preserve"> penetrates the ground using a spring. </w:t>
      </w:r>
      <w:r w:rsidR="5C6A98AC" w:rsidRPr="00977999">
        <w:rPr>
          <w:rFonts w:ascii="Aptos" w:eastAsiaTheme="minorEastAsia" w:hAnsi="Aptos"/>
        </w:rPr>
        <w:t xml:space="preserve">This seed planter also uses wheels for mobility like the second patent researched. The </w:t>
      </w:r>
      <w:proofErr w:type="spellStart"/>
      <w:r w:rsidR="5C6A98AC" w:rsidRPr="00977999">
        <w:rPr>
          <w:rFonts w:ascii="Aptos" w:eastAsiaTheme="minorEastAsia" w:hAnsi="Aptos"/>
        </w:rPr>
        <w:t>TerraProbe</w:t>
      </w:r>
      <w:proofErr w:type="spellEnd"/>
      <w:r w:rsidR="5C6A98AC" w:rsidRPr="00977999">
        <w:rPr>
          <w:rFonts w:ascii="Aptos" w:eastAsiaTheme="minorEastAsia" w:hAnsi="Aptos"/>
        </w:rPr>
        <w:t xml:space="preserve"> is different than this design in both ways by using a rack and pinion system and lightweight materials.</w:t>
      </w:r>
    </w:p>
    <w:p w14:paraId="4CCD54DD" w14:textId="210D89C2" w:rsidR="00B40FEE" w:rsidRPr="00977999" w:rsidRDefault="002320C0" w:rsidP="00290326">
      <w:pPr>
        <w:pStyle w:val="ListParagraph"/>
        <w:numPr>
          <w:ilvl w:val="0"/>
          <w:numId w:val="13"/>
        </w:numPr>
        <w:jc w:val="both"/>
        <w:rPr>
          <w:rFonts w:ascii="Aptos" w:hAnsi="Aptos"/>
          <w:b/>
          <w:bCs/>
        </w:rPr>
      </w:pPr>
      <w:r w:rsidRPr="00977999">
        <w:rPr>
          <w:rFonts w:ascii="Aptos" w:hAnsi="Aptos"/>
          <w:b/>
          <w:bCs/>
        </w:rPr>
        <w:t>Value Propositions</w:t>
      </w:r>
      <w:r w:rsidR="00997D89" w:rsidRPr="00977999">
        <w:rPr>
          <w:rFonts w:ascii="Aptos" w:hAnsi="Aptos"/>
          <w:b/>
          <w:bCs/>
        </w:rPr>
        <w:t xml:space="preserve"> &amp; Economic Analysis</w:t>
      </w:r>
    </w:p>
    <w:p w14:paraId="18C4B17F" w14:textId="77777777" w:rsidR="00C278E4" w:rsidRPr="00977999" w:rsidRDefault="00C278E4" w:rsidP="00C278E4">
      <w:pPr>
        <w:pStyle w:val="ListParagraph"/>
        <w:jc w:val="both"/>
        <w:rPr>
          <w:rFonts w:ascii="Aptos" w:hAnsi="Aptos"/>
          <w:b/>
          <w:bCs/>
        </w:rPr>
      </w:pPr>
    </w:p>
    <w:p w14:paraId="7C3D84F6" w14:textId="10830661" w:rsidR="00B40FEE" w:rsidRPr="00977999" w:rsidRDefault="00B40FEE" w:rsidP="00FC20C7">
      <w:pPr>
        <w:ind w:firstLine="720"/>
        <w:jc w:val="both"/>
        <w:rPr>
          <w:rFonts w:ascii="Aptos" w:hAnsi="Aptos"/>
        </w:rPr>
      </w:pPr>
      <w:r w:rsidRPr="00977999">
        <w:rPr>
          <w:rFonts w:ascii="Aptos" w:hAnsi="Aptos"/>
        </w:rPr>
        <w:t>The product's unique selling points center on several key innovations that address current market gaps. Its ability to collect data in real-time represents a significant advancement over traditional methods, while its autonomous operation capability reduces labor requirements and human error. The design emphasizes compactness and portability, making it easily transportable between locations and suitable for various field conditions. These features are offered at a lower price point than existing solutions, making advanced soil analysis more accessible to a broader range of users.</w:t>
      </w:r>
    </w:p>
    <w:p w14:paraId="067816BC" w14:textId="17CBF003" w:rsidR="00997D89" w:rsidRPr="00977999" w:rsidRDefault="00997D89" w:rsidP="00FC20C7">
      <w:pPr>
        <w:ind w:firstLine="720"/>
        <w:jc w:val="both"/>
        <w:rPr>
          <w:rFonts w:ascii="Aptos" w:hAnsi="Aptos"/>
        </w:rPr>
      </w:pPr>
    </w:p>
    <w:p w14:paraId="024AB380" w14:textId="77777777" w:rsidR="00A55200" w:rsidRPr="00977999" w:rsidRDefault="00B40FEE" w:rsidP="00FC20C7">
      <w:pPr>
        <w:ind w:firstLine="720"/>
        <w:jc w:val="both"/>
        <w:rPr>
          <w:rFonts w:asciiTheme="minorHAnsi" w:eastAsiaTheme="minorEastAsia" w:hAnsiTheme="minorHAnsi" w:cstheme="minorBidi"/>
        </w:rPr>
      </w:pPr>
      <w:r w:rsidRPr="00977999">
        <w:rPr>
          <w:rFonts w:asciiTheme="minorHAnsi" w:eastAsiaTheme="minorEastAsia" w:hAnsiTheme="minorHAnsi" w:cstheme="minorBidi"/>
        </w:rPr>
        <w:t xml:space="preserve">However, several potential challenges need to be carefully considered and addressed. The agricultural sector traditionally faces technology adoption barriers, particularly among established farming operations with existing methodologies. The development phase requires substantial initial investment to ensure product reliability and effectiveness. Additionally, navigating regulatory compliance across different markets presents complexity, particularly </w:t>
      </w:r>
      <w:r w:rsidR="00DC16D8" w:rsidRPr="00977999">
        <w:rPr>
          <w:rFonts w:asciiTheme="minorHAnsi" w:eastAsiaTheme="minorEastAsia" w:hAnsiTheme="minorHAnsi" w:cstheme="minorBidi"/>
        </w:rPr>
        <w:t>regarding</w:t>
      </w:r>
      <w:r w:rsidRPr="00977999">
        <w:rPr>
          <w:rFonts w:asciiTheme="minorHAnsi" w:eastAsiaTheme="minorEastAsia" w:hAnsiTheme="minorHAnsi" w:cstheme="minorBidi"/>
        </w:rPr>
        <w:t xml:space="preserve"> autonomous operation and data collection standards. The presence of established players in the market with strong brand recognition and existing customer relationships poses another significant challenge to market entry and adopti</w:t>
      </w:r>
      <w:r w:rsidR="00A55200" w:rsidRPr="00977999">
        <w:rPr>
          <w:rFonts w:asciiTheme="minorHAnsi" w:eastAsiaTheme="minorEastAsia" w:hAnsiTheme="minorHAnsi" w:cstheme="minorBidi"/>
        </w:rPr>
        <w:t>on.</w:t>
      </w:r>
    </w:p>
    <w:p w14:paraId="163CFF79" w14:textId="77777777" w:rsidR="00C745D0" w:rsidRPr="00977999" w:rsidRDefault="00C745D0" w:rsidP="00FC20C7">
      <w:pPr>
        <w:jc w:val="both"/>
        <w:rPr>
          <w:rFonts w:asciiTheme="minorHAnsi" w:eastAsiaTheme="minorEastAsia" w:hAnsiTheme="minorHAnsi" w:cstheme="minorBidi"/>
        </w:rPr>
      </w:pPr>
    </w:p>
    <w:p w14:paraId="73FC72D9" w14:textId="59C8E8B5" w:rsidR="00C745D0" w:rsidRPr="00977999" w:rsidRDefault="00C745D0" w:rsidP="00FC20C7">
      <w:pPr>
        <w:ind w:firstLine="720"/>
        <w:jc w:val="both"/>
        <w:rPr>
          <w:rFonts w:asciiTheme="minorHAnsi" w:eastAsiaTheme="minorEastAsia" w:hAnsiTheme="minorHAnsi" w:cstheme="minorBidi"/>
        </w:rPr>
      </w:pPr>
      <w:r w:rsidRPr="00977999">
        <w:rPr>
          <w:rFonts w:asciiTheme="minorHAnsi" w:eastAsiaTheme="minorEastAsia" w:hAnsiTheme="minorHAnsi" w:cstheme="minorBidi"/>
        </w:rPr>
        <w:t xml:space="preserve">An economic analysis excel document is attached which provides a detailed economic analysis of </w:t>
      </w:r>
      <w:proofErr w:type="spellStart"/>
      <w:r w:rsidRPr="00977999">
        <w:rPr>
          <w:rFonts w:asciiTheme="minorHAnsi" w:eastAsiaTheme="minorEastAsia" w:hAnsiTheme="minorHAnsi" w:cstheme="minorBidi"/>
        </w:rPr>
        <w:t>TerraProbe</w:t>
      </w:r>
      <w:proofErr w:type="spellEnd"/>
      <w:r w:rsidRPr="00977999">
        <w:rPr>
          <w:rFonts w:asciiTheme="minorHAnsi" w:eastAsiaTheme="minorEastAsia" w:hAnsiTheme="minorHAnsi" w:cstheme="minorBidi"/>
        </w:rPr>
        <w:t xml:space="preserve">, including cost breakdown, revenue projections, and return on investment (ROI). The findings highlight the financial feasibility and long-term benefits of implementing </w:t>
      </w:r>
      <w:proofErr w:type="spellStart"/>
      <w:r w:rsidRPr="00977999">
        <w:rPr>
          <w:rFonts w:asciiTheme="minorHAnsi" w:eastAsiaTheme="minorEastAsia" w:hAnsiTheme="minorHAnsi" w:cstheme="minorBidi"/>
        </w:rPr>
        <w:t>TerraProbe</w:t>
      </w:r>
      <w:proofErr w:type="spellEnd"/>
      <w:r w:rsidRPr="00977999">
        <w:rPr>
          <w:rFonts w:asciiTheme="minorHAnsi" w:eastAsiaTheme="minorEastAsia" w:hAnsiTheme="minorHAnsi" w:cstheme="minorBidi"/>
        </w:rPr>
        <w:t xml:space="preserve"> in real-time environmental data collection.</w:t>
      </w:r>
    </w:p>
    <w:p w14:paraId="67B51836" w14:textId="77777777" w:rsidR="00C745D0" w:rsidRPr="00977999" w:rsidRDefault="00C745D0" w:rsidP="00FC20C7">
      <w:pPr>
        <w:ind w:firstLine="720"/>
        <w:jc w:val="both"/>
        <w:rPr>
          <w:rFonts w:asciiTheme="minorHAnsi" w:eastAsiaTheme="minorEastAsia" w:hAnsiTheme="minorHAnsi" w:cstheme="minorBidi"/>
        </w:rPr>
      </w:pPr>
    </w:p>
    <w:p w14:paraId="55F377B7" w14:textId="77777777" w:rsidR="00C11D2F" w:rsidRPr="00977999" w:rsidRDefault="00C745D0" w:rsidP="00290326">
      <w:pPr>
        <w:pStyle w:val="ListParagraph"/>
        <w:numPr>
          <w:ilvl w:val="0"/>
          <w:numId w:val="14"/>
        </w:numPr>
        <w:jc w:val="both"/>
        <w:rPr>
          <w:rFonts w:asciiTheme="minorHAnsi" w:eastAsiaTheme="minorEastAsia" w:hAnsiTheme="minorHAnsi" w:cstheme="minorBidi"/>
        </w:rPr>
      </w:pPr>
      <w:r w:rsidRPr="00977999">
        <w:rPr>
          <w:rFonts w:asciiTheme="minorHAnsi" w:eastAsiaTheme="minorEastAsia" w:hAnsiTheme="minorHAnsi" w:cstheme="minorBidi"/>
        </w:rPr>
        <w:t>Cost Breakdown</w:t>
      </w:r>
    </w:p>
    <w:p w14:paraId="3ACE60FF" w14:textId="78FB5A61" w:rsidR="00DB6640" w:rsidRPr="00977999" w:rsidRDefault="00C745D0" w:rsidP="00290326">
      <w:pPr>
        <w:pStyle w:val="ListParagraph"/>
        <w:numPr>
          <w:ilvl w:val="1"/>
          <w:numId w:val="14"/>
        </w:numPr>
        <w:jc w:val="both"/>
        <w:rPr>
          <w:rFonts w:asciiTheme="minorHAnsi" w:eastAsiaTheme="minorEastAsia" w:hAnsiTheme="minorHAnsi" w:cstheme="minorBidi"/>
        </w:rPr>
      </w:pPr>
      <w:r w:rsidRPr="00977999">
        <w:rPr>
          <w:rFonts w:asciiTheme="minorHAnsi" w:eastAsiaTheme="minorEastAsia" w:hAnsiTheme="minorHAnsi" w:cstheme="minorBidi"/>
        </w:rPr>
        <w:t xml:space="preserve">The total development and operational costs for </w:t>
      </w:r>
      <w:proofErr w:type="spellStart"/>
      <w:r w:rsidRPr="00977999">
        <w:rPr>
          <w:rFonts w:asciiTheme="minorHAnsi" w:eastAsiaTheme="minorEastAsia" w:hAnsiTheme="minorHAnsi" w:cstheme="minorBidi"/>
        </w:rPr>
        <w:t>TerraProbe</w:t>
      </w:r>
      <w:proofErr w:type="spellEnd"/>
      <w:r w:rsidRPr="00977999">
        <w:rPr>
          <w:rFonts w:asciiTheme="minorHAnsi" w:eastAsiaTheme="minorEastAsia" w:hAnsiTheme="minorHAnsi" w:cstheme="minorBidi"/>
        </w:rPr>
        <w:t xml:space="preserve"> </w:t>
      </w:r>
      <w:r w:rsidR="00DB6640" w:rsidRPr="00977999">
        <w:rPr>
          <w:rFonts w:asciiTheme="minorHAnsi" w:eastAsiaTheme="minorEastAsia" w:hAnsiTheme="minorHAnsi" w:cstheme="minorBidi"/>
        </w:rPr>
        <w:t>were</w:t>
      </w:r>
      <w:r w:rsidRPr="00977999">
        <w:rPr>
          <w:rFonts w:asciiTheme="minorHAnsi" w:eastAsiaTheme="minorEastAsia" w:hAnsiTheme="minorHAnsi" w:cstheme="minorBidi"/>
        </w:rPr>
        <w:t xml:space="preserve"> estimated </w:t>
      </w:r>
      <w:r w:rsidR="00DB6640" w:rsidRPr="00977999">
        <w:rPr>
          <w:rFonts w:asciiTheme="minorHAnsi" w:eastAsiaTheme="minorEastAsia" w:hAnsiTheme="minorHAnsi" w:cstheme="minorBidi"/>
        </w:rPr>
        <w:t>and</w:t>
      </w:r>
      <w:r w:rsidRPr="00977999">
        <w:rPr>
          <w:rFonts w:asciiTheme="minorHAnsi" w:eastAsiaTheme="minorEastAsia" w:hAnsiTheme="minorHAnsi" w:cstheme="minorBidi"/>
        </w:rPr>
        <w:t xml:space="preserve"> distributed as follows</w:t>
      </w:r>
      <w:r w:rsidR="0015319F" w:rsidRPr="00977999">
        <w:rPr>
          <w:rFonts w:asciiTheme="minorHAnsi" w:eastAsiaTheme="minorEastAsia" w:hAnsiTheme="minorHAnsi" w:cstheme="minorBidi"/>
        </w:rPr>
        <w:t xml:space="preserve"> (Detailed breakdown and description of each part can be found on the attached file Economic_Analysis</w:t>
      </w:r>
      <w:r w:rsidR="001C7E83" w:rsidRPr="00977999">
        <w:rPr>
          <w:rFonts w:asciiTheme="minorHAnsi" w:eastAsiaTheme="minorEastAsia" w:hAnsiTheme="minorHAnsi" w:cstheme="minorBidi"/>
        </w:rPr>
        <w:t>_CDR</w:t>
      </w:r>
      <w:r w:rsidR="0015319F" w:rsidRPr="00977999">
        <w:rPr>
          <w:rFonts w:asciiTheme="minorHAnsi" w:eastAsiaTheme="minorEastAsia" w:hAnsiTheme="minorHAnsi" w:cstheme="minorBidi"/>
        </w:rPr>
        <w:t>.xlsx)</w:t>
      </w:r>
      <w:r w:rsidRPr="00977999">
        <w:rPr>
          <w:rFonts w:asciiTheme="minorHAnsi" w:eastAsiaTheme="minorEastAsia" w:hAnsiTheme="minorHAnsi" w:cstheme="minorBidi"/>
        </w:rPr>
        <w:t>:</w:t>
      </w:r>
    </w:p>
    <w:p w14:paraId="59A37356" w14:textId="10C714BA" w:rsidR="00DB6640" w:rsidRPr="006F0D97" w:rsidRDefault="00C745D0" w:rsidP="00290326">
      <w:pPr>
        <w:pStyle w:val="ListParagraph"/>
        <w:numPr>
          <w:ilvl w:val="2"/>
          <w:numId w:val="14"/>
        </w:numPr>
        <w:rPr>
          <w:rFonts w:asciiTheme="minorHAnsi" w:eastAsiaTheme="minorEastAsia" w:hAnsiTheme="minorHAnsi" w:cstheme="minorBidi"/>
          <w:color w:val="FF0000"/>
        </w:rPr>
      </w:pPr>
      <w:r w:rsidRPr="006F0D97">
        <w:rPr>
          <w:rFonts w:asciiTheme="minorHAnsi" w:eastAsiaTheme="minorEastAsia" w:hAnsiTheme="minorHAnsi" w:cstheme="minorBidi"/>
          <w:color w:val="FF0000"/>
        </w:rPr>
        <w:t>Hardware Costs: Approximately $</w:t>
      </w:r>
      <w:r w:rsidR="006F0D97" w:rsidRPr="006F0D97">
        <w:rPr>
          <w:rFonts w:asciiTheme="minorHAnsi" w:eastAsiaTheme="minorEastAsia" w:hAnsiTheme="minorHAnsi" w:cstheme="minorBidi"/>
          <w:color w:val="FF0000"/>
        </w:rPr>
        <w:t>862.77</w:t>
      </w:r>
      <w:r w:rsidRPr="006F0D97">
        <w:rPr>
          <w:rFonts w:asciiTheme="minorHAnsi" w:eastAsiaTheme="minorEastAsia" w:hAnsiTheme="minorHAnsi" w:cstheme="minorBidi"/>
          <w:color w:val="FF0000"/>
        </w:rPr>
        <w:t xml:space="preserve"> per unit, covering </w:t>
      </w:r>
      <w:r w:rsidR="008F337E" w:rsidRPr="006F0D97">
        <w:rPr>
          <w:rFonts w:asciiTheme="minorHAnsi" w:eastAsiaTheme="minorEastAsia" w:hAnsiTheme="minorHAnsi" w:cstheme="minorBidi"/>
          <w:color w:val="FF0000"/>
        </w:rPr>
        <w:t xml:space="preserve">mechanical components, </w:t>
      </w:r>
      <w:r w:rsidRPr="006F0D97">
        <w:rPr>
          <w:rFonts w:asciiTheme="minorHAnsi" w:eastAsiaTheme="minorEastAsia" w:hAnsiTheme="minorHAnsi" w:cstheme="minorBidi"/>
          <w:color w:val="FF0000"/>
        </w:rPr>
        <w:t>sensors, microcontrollers, and communication modules.</w:t>
      </w:r>
    </w:p>
    <w:p w14:paraId="21B61BBD" w14:textId="3A046121" w:rsidR="00DB6640" w:rsidRPr="00977999" w:rsidRDefault="00C745D0" w:rsidP="00290326">
      <w:pPr>
        <w:pStyle w:val="ListParagraph"/>
        <w:numPr>
          <w:ilvl w:val="2"/>
          <w:numId w:val="14"/>
        </w:numPr>
        <w:rPr>
          <w:rFonts w:asciiTheme="minorHAnsi" w:eastAsiaTheme="minorEastAsia" w:hAnsiTheme="minorHAnsi" w:cstheme="minorBidi"/>
        </w:rPr>
      </w:pPr>
      <w:r w:rsidRPr="00977999">
        <w:rPr>
          <w:rFonts w:asciiTheme="minorHAnsi" w:eastAsiaTheme="minorEastAsia" w:hAnsiTheme="minorHAnsi" w:cstheme="minorBidi"/>
        </w:rPr>
        <w:t xml:space="preserve">Manufacturing &amp; Assembly: </w:t>
      </w:r>
      <w:r w:rsidR="00D30E15" w:rsidRPr="00977999">
        <w:rPr>
          <w:rFonts w:asciiTheme="minorHAnsi" w:eastAsiaTheme="minorEastAsia" w:hAnsiTheme="minorHAnsi" w:cstheme="minorBidi"/>
        </w:rPr>
        <w:t>Labor costs of $60/</w:t>
      </w:r>
      <w:proofErr w:type="spellStart"/>
      <w:r w:rsidR="00D30E15" w:rsidRPr="00977999">
        <w:rPr>
          <w:rFonts w:asciiTheme="minorHAnsi" w:eastAsiaTheme="minorEastAsia" w:hAnsiTheme="minorHAnsi" w:cstheme="minorBidi"/>
        </w:rPr>
        <w:t>hr</w:t>
      </w:r>
      <w:proofErr w:type="spellEnd"/>
      <w:r w:rsidR="00D30E15" w:rsidRPr="00977999">
        <w:rPr>
          <w:rFonts w:asciiTheme="minorHAnsi" w:eastAsiaTheme="minorEastAsia" w:hAnsiTheme="minorHAnsi" w:cstheme="minorBidi"/>
        </w:rPr>
        <w:t xml:space="preserve"> cover machining, cutting, and assembly. Overheads range from 8.5% to 35%, accounting for sourcing, supply chain, plant operations, and marketing.</w:t>
      </w:r>
    </w:p>
    <w:p w14:paraId="72C3CE6C" w14:textId="77777777" w:rsidR="00D31396" w:rsidRPr="00977999" w:rsidRDefault="00C745D0" w:rsidP="00290326">
      <w:pPr>
        <w:pStyle w:val="ListParagraph"/>
        <w:numPr>
          <w:ilvl w:val="2"/>
          <w:numId w:val="14"/>
        </w:numPr>
        <w:rPr>
          <w:rFonts w:asciiTheme="minorHAnsi" w:eastAsiaTheme="minorEastAsia" w:hAnsiTheme="minorHAnsi" w:cstheme="minorBidi"/>
        </w:rPr>
      </w:pPr>
      <w:r w:rsidRPr="00977999">
        <w:rPr>
          <w:rFonts w:asciiTheme="minorHAnsi" w:eastAsiaTheme="minorEastAsia" w:hAnsiTheme="minorHAnsi" w:cstheme="minorBidi"/>
        </w:rPr>
        <w:t xml:space="preserve">Operational Expenses: </w:t>
      </w:r>
      <w:r w:rsidR="00D31396" w:rsidRPr="00977999">
        <w:rPr>
          <w:rFonts w:asciiTheme="minorHAnsi" w:eastAsiaTheme="minorEastAsia" w:hAnsiTheme="minorHAnsi" w:cstheme="minorBidi"/>
        </w:rPr>
        <w:t>Initial factory and R&amp;D setup costs are estimated at $10 million, with annual software maintenance expenses of $100,000.</w:t>
      </w:r>
    </w:p>
    <w:p w14:paraId="10A26DF4" w14:textId="5CD2ED32" w:rsidR="00C745D0" w:rsidRPr="00977999" w:rsidRDefault="00C745D0" w:rsidP="00D31396">
      <w:pPr>
        <w:ind w:left="1980"/>
        <w:rPr>
          <w:rFonts w:asciiTheme="minorHAnsi" w:eastAsiaTheme="minorEastAsia" w:hAnsiTheme="minorHAnsi" w:cstheme="minorBidi"/>
        </w:rPr>
      </w:pPr>
    </w:p>
    <w:p w14:paraId="21DD63D8" w14:textId="77777777" w:rsidR="00DB6640" w:rsidRPr="00977999" w:rsidRDefault="00DB6640" w:rsidP="00FC20C7">
      <w:pPr>
        <w:ind w:left="1980"/>
        <w:jc w:val="both"/>
        <w:rPr>
          <w:rFonts w:asciiTheme="minorHAnsi" w:eastAsiaTheme="minorEastAsia" w:hAnsiTheme="minorHAnsi" w:cstheme="minorBidi"/>
        </w:rPr>
      </w:pPr>
    </w:p>
    <w:p w14:paraId="6869DB78" w14:textId="77777777" w:rsidR="0015319F" w:rsidRPr="00977999" w:rsidRDefault="00C745D0" w:rsidP="00290326">
      <w:pPr>
        <w:pStyle w:val="ListParagraph"/>
        <w:numPr>
          <w:ilvl w:val="0"/>
          <w:numId w:val="14"/>
        </w:numPr>
        <w:jc w:val="both"/>
        <w:rPr>
          <w:rFonts w:asciiTheme="minorHAnsi" w:eastAsiaTheme="minorEastAsia" w:hAnsiTheme="minorHAnsi" w:cstheme="minorBidi"/>
        </w:rPr>
      </w:pPr>
      <w:r w:rsidRPr="00977999">
        <w:rPr>
          <w:rFonts w:asciiTheme="minorHAnsi" w:eastAsiaTheme="minorEastAsia" w:hAnsiTheme="minorHAnsi" w:cstheme="minorBidi"/>
        </w:rPr>
        <w:t>Revenue Model &amp; Market Viability</w:t>
      </w:r>
    </w:p>
    <w:p w14:paraId="68169220" w14:textId="77777777" w:rsidR="00166216" w:rsidRPr="00977999" w:rsidRDefault="00166216" w:rsidP="00290326">
      <w:pPr>
        <w:pStyle w:val="ListParagraph"/>
        <w:numPr>
          <w:ilvl w:val="1"/>
          <w:numId w:val="14"/>
        </w:numPr>
        <w:jc w:val="both"/>
        <w:rPr>
          <w:rFonts w:asciiTheme="minorHAnsi" w:eastAsiaTheme="minorEastAsia" w:hAnsiTheme="minorHAnsi" w:cstheme="minorBidi"/>
        </w:rPr>
      </w:pPr>
      <w:r w:rsidRPr="00977999">
        <w:rPr>
          <w:rFonts w:asciiTheme="minorHAnsi" w:eastAsiaTheme="minorEastAsia" w:hAnsiTheme="minorHAnsi" w:cstheme="minorBidi"/>
        </w:rPr>
        <w:t xml:space="preserve">a. Based on market analysis and projected demand, </w:t>
      </w:r>
      <w:proofErr w:type="spellStart"/>
      <w:r w:rsidRPr="00977999">
        <w:rPr>
          <w:rFonts w:asciiTheme="minorHAnsi" w:eastAsiaTheme="minorEastAsia" w:hAnsiTheme="minorHAnsi" w:cstheme="minorBidi"/>
        </w:rPr>
        <w:t>TerraProbe</w:t>
      </w:r>
      <w:proofErr w:type="spellEnd"/>
      <w:r w:rsidRPr="00977999">
        <w:rPr>
          <w:rFonts w:asciiTheme="minorHAnsi" w:eastAsiaTheme="minorEastAsia" w:hAnsiTheme="minorHAnsi" w:cstheme="minorBidi"/>
        </w:rPr>
        <w:t xml:space="preserve"> is expected to generate revenue through multiple streams:</w:t>
      </w:r>
    </w:p>
    <w:p w14:paraId="44F0C3B2" w14:textId="1D1A8CE6" w:rsidR="00166216" w:rsidRPr="00500904" w:rsidRDefault="00166216" w:rsidP="00290326">
      <w:pPr>
        <w:pStyle w:val="ListParagraph"/>
        <w:numPr>
          <w:ilvl w:val="2"/>
          <w:numId w:val="14"/>
        </w:numPr>
        <w:jc w:val="both"/>
        <w:rPr>
          <w:rFonts w:asciiTheme="minorHAnsi" w:eastAsiaTheme="minorEastAsia" w:hAnsiTheme="minorHAnsi" w:cstheme="minorBidi"/>
          <w:color w:val="FF0000"/>
        </w:rPr>
      </w:pPr>
      <w:r w:rsidRPr="00500904">
        <w:rPr>
          <w:rFonts w:asciiTheme="minorHAnsi" w:eastAsiaTheme="minorEastAsia" w:hAnsiTheme="minorHAnsi" w:cstheme="minorBidi"/>
          <w:color w:val="FF0000"/>
        </w:rPr>
        <w:t>Hardware Sales: Units will be sold at $1,</w:t>
      </w:r>
      <w:r w:rsidR="00500904" w:rsidRPr="00500904">
        <w:rPr>
          <w:rFonts w:asciiTheme="minorHAnsi" w:eastAsiaTheme="minorEastAsia" w:hAnsiTheme="minorHAnsi" w:cstheme="minorBidi"/>
          <w:color w:val="FF0000"/>
        </w:rPr>
        <w:t>10</w:t>
      </w:r>
      <w:r w:rsidRPr="00500904">
        <w:rPr>
          <w:rFonts w:asciiTheme="minorHAnsi" w:eastAsiaTheme="minorEastAsia" w:hAnsiTheme="minorHAnsi" w:cstheme="minorBidi"/>
          <w:color w:val="FF0000"/>
        </w:rPr>
        <w:t>0 per device with a 25% gross margin, keeping prices competitive to encourage adoption.</w:t>
      </w:r>
    </w:p>
    <w:p w14:paraId="639056FC" w14:textId="77777777" w:rsidR="00166216" w:rsidRPr="00977999" w:rsidRDefault="00166216" w:rsidP="00290326">
      <w:pPr>
        <w:pStyle w:val="ListParagraph"/>
        <w:numPr>
          <w:ilvl w:val="2"/>
          <w:numId w:val="14"/>
        </w:numPr>
        <w:jc w:val="both"/>
        <w:rPr>
          <w:rFonts w:asciiTheme="minorHAnsi" w:eastAsiaTheme="minorEastAsia" w:hAnsiTheme="minorHAnsi" w:cstheme="minorBidi"/>
        </w:rPr>
      </w:pPr>
      <w:r w:rsidRPr="00977999">
        <w:rPr>
          <w:rFonts w:asciiTheme="minorHAnsi" w:eastAsiaTheme="minorEastAsia" w:hAnsiTheme="minorHAnsi" w:cstheme="minorBidi"/>
        </w:rPr>
        <w:t>Consumable Inner Tubes: These replaceable soil storage units, costing $84.24 to produce, will be sold at $130 per unit with a 50% gross margin.</w:t>
      </w:r>
    </w:p>
    <w:p w14:paraId="3365DACA" w14:textId="50BB2F4D" w:rsidR="00166216" w:rsidRPr="00500904" w:rsidRDefault="00166216" w:rsidP="00290326">
      <w:pPr>
        <w:pStyle w:val="ListParagraph"/>
        <w:numPr>
          <w:ilvl w:val="2"/>
          <w:numId w:val="14"/>
        </w:numPr>
        <w:jc w:val="both"/>
        <w:rPr>
          <w:rFonts w:asciiTheme="minorHAnsi" w:eastAsiaTheme="minorEastAsia" w:hAnsiTheme="minorHAnsi" w:cstheme="minorBidi"/>
          <w:color w:val="FF0000"/>
        </w:rPr>
      </w:pPr>
      <w:r w:rsidRPr="00500904">
        <w:rPr>
          <w:rFonts w:asciiTheme="minorHAnsi" w:eastAsiaTheme="minorEastAsia" w:hAnsiTheme="minorHAnsi" w:cstheme="minorBidi"/>
          <w:color w:val="FF0000"/>
        </w:rPr>
        <w:t xml:space="preserve">Analytics </w:t>
      </w:r>
      <w:r w:rsidR="00500904" w:rsidRPr="00500904">
        <w:rPr>
          <w:rFonts w:asciiTheme="minorHAnsi" w:eastAsiaTheme="minorEastAsia" w:hAnsiTheme="minorHAnsi" w:cstheme="minorBidi"/>
          <w:color w:val="FF0000"/>
        </w:rPr>
        <w:t>One-Time Fee</w:t>
      </w:r>
      <w:r w:rsidRPr="00500904">
        <w:rPr>
          <w:rFonts w:asciiTheme="minorHAnsi" w:eastAsiaTheme="minorEastAsia" w:hAnsiTheme="minorHAnsi" w:cstheme="minorBidi"/>
          <w:color w:val="FF0000"/>
        </w:rPr>
        <w:t xml:space="preserve">: Farmers can access real-time soil health data for </w:t>
      </w:r>
      <w:r w:rsidR="00500904" w:rsidRPr="00500904">
        <w:rPr>
          <w:rFonts w:asciiTheme="minorHAnsi" w:eastAsiaTheme="minorEastAsia" w:hAnsiTheme="minorHAnsi" w:cstheme="minorBidi"/>
          <w:color w:val="FF0000"/>
        </w:rPr>
        <w:t xml:space="preserve">a </w:t>
      </w:r>
      <w:r w:rsidRPr="00500904">
        <w:rPr>
          <w:rFonts w:asciiTheme="minorHAnsi" w:eastAsiaTheme="minorEastAsia" w:hAnsiTheme="minorHAnsi" w:cstheme="minorBidi"/>
          <w:color w:val="FF0000"/>
        </w:rPr>
        <w:t>$12</w:t>
      </w:r>
      <w:r w:rsidR="00500904" w:rsidRPr="00500904">
        <w:rPr>
          <w:rFonts w:asciiTheme="minorHAnsi" w:eastAsiaTheme="minorEastAsia" w:hAnsiTheme="minorHAnsi" w:cstheme="minorBidi"/>
          <w:color w:val="FF0000"/>
        </w:rPr>
        <w:t xml:space="preserve"> one-time fee that will grant them a </w:t>
      </w:r>
      <w:proofErr w:type="gramStart"/>
      <w:r w:rsidR="00500904" w:rsidRPr="00500904">
        <w:rPr>
          <w:rFonts w:asciiTheme="minorHAnsi" w:eastAsiaTheme="minorEastAsia" w:hAnsiTheme="minorHAnsi" w:cstheme="minorBidi"/>
          <w:color w:val="FF0000"/>
        </w:rPr>
        <w:t>30 day</w:t>
      </w:r>
      <w:proofErr w:type="gramEnd"/>
      <w:r w:rsidR="00500904" w:rsidRPr="00500904">
        <w:rPr>
          <w:rFonts w:asciiTheme="minorHAnsi" w:eastAsiaTheme="minorEastAsia" w:hAnsiTheme="minorHAnsi" w:cstheme="minorBidi"/>
          <w:color w:val="FF0000"/>
        </w:rPr>
        <w:t xml:space="preserve"> access to be used for tillage seasons</w:t>
      </w:r>
      <w:r w:rsidRPr="00500904">
        <w:rPr>
          <w:rFonts w:asciiTheme="minorHAnsi" w:eastAsiaTheme="minorEastAsia" w:hAnsiTheme="minorHAnsi" w:cstheme="minorBidi"/>
          <w:color w:val="FF0000"/>
        </w:rPr>
        <w:t>.</w:t>
      </w:r>
    </w:p>
    <w:p w14:paraId="69D80E4F" w14:textId="77777777" w:rsidR="00076ABE" w:rsidRPr="00977999" w:rsidRDefault="00076ABE" w:rsidP="00076ABE">
      <w:pPr>
        <w:pStyle w:val="ListParagraph"/>
        <w:jc w:val="both"/>
        <w:rPr>
          <w:rFonts w:asciiTheme="minorHAnsi" w:eastAsiaTheme="minorEastAsia" w:hAnsiTheme="minorHAnsi" w:cstheme="minorBidi"/>
        </w:rPr>
      </w:pPr>
    </w:p>
    <w:p w14:paraId="658737AB" w14:textId="77777777" w:rsidR="00166216" w:rsidRPr="00977999" w:rsidRDefault="00166216" w:rsidP="00290326">
      <w:pPr>
        <w:pStyle w:val="ListParagraph"/>
        <w:numPr>
          <w:ilvl w:val="1"/>
          <w:numId w:val="14"/>
        </w:numPr>
        <w:jc w:val="both"/>
        <w:rPr>
          <w:rFonts w:asciiTheme="minorHAnsi" w:eastAsiaTheme="minorEastAsia" w:hAnsiTheme="minorHAnsi" w:cstheme="minorBidi"/>
        </w:rPr>
      </w:pPr>
      <w:r w:rsidRPr="00977999">
        <w:rPr>
          <w:rFonts w:asciiTheme="minorHAnsi" w:eastAsiaTheme="minorEastAsia" w:hAnsiTheme="minorHAnsi" w:cstheme="minorBidi"/>
        </w:rPr>
        <w:t>b. Sales Growth &amp; Market Capture:</w:t>
      </w:r>
    </w:p>
    <w:p w14:paraId="0F6F957B" w14:textId="77777777" w:rsidR="00166216" w:rsidRPr="00977999" w:rsidRDefault="00166216" w:rsidP="00290326">
      <w:pPr>
        <w:pStyle w:val="ListParagraph"/>
        <w:numPr>
          <w:ilvl w:val="2"/>
          <w:numId w:val="14"/>
        </w:numPr>
        <w:jc w:val="both"/>
        <w:rPr>
          <w:rFonts w:asciiTheme="minorHAnsi" w:eastAsiaTheme="minorEastAsia" w:hAnsiTheme="minorHAnsi" w:cstheme="minorBidi"/>
        </w:rPr>
      </w:pPr>
      <w:r w:rsidRPr="00977999">
        <w:rPr>
          <w:rFonts w:asciiTheme="minorHAnsi" w:eastAsiaTheme="minorEastAsia" w:hAnsiTheme="minorHAnsi" w:cstheme="minorBidi"/>
        </w:rPr>
        <w:t>The U.S. has 671,000 small to medium-sized farms. We aim to capture 20% of this market (134,200 units) over 10 years.</w:t>
      </w:r>
    </w:p>
    <w:p w14:paraId="46C65AE9" w14:textId="77777777" w:rsidR="00166216" w:rsidRPr="00977999" w:rsidRDefault="00166216" w:rsidP="00290326">
      <w:pPr>
        <w:pStyle w:val="ListParagraph"/>
        <w:numPr>
          <w:ilvl w:val="2"/>
          <w:numId w:val="14"/>
        </w:numPr>
        <w:jc w:val="both"/>
        <w:rPr>
          <w:rFonts w:asciiTheme="minorHAnsi" w:eastAsiaTheme="minorEastAsia" w:hAnsiTheme="minorHAnsi" w:cstheme="minorBidi"/>
        </w:rPr>
      </w:pPr>
      <w:r w:rsidRPr="00977999">
        <w:rPr>
          <w:rFonts w:asciiTheme="minorHAnsi" w:eastAsiaTheme="minorEastAsia" w:hAnsiTheme="minorHAnsi" w:cstheme="minorBidi"/>
        </w:rPr>
        <w:t>No sales will occur in the first year due to setup and R&amp;D. In Year 2, 5,000 units will be sold, increasing incrementally to 35,000 units annually by Year 10.</w:t>
      </w:r>
    </w:p>
    <w:p w14:paraId="6AAC3A42" w14:textId="77777777" w:rsidR="007F2DFF" w:rsidRPr="00977999" w:rsidRDefault="007F2DFF" w:rsidP="00166216">
      <w:pPr>
        <w:rPr>
          <w:rFonts w:asciiTheme="minorHAnsi" w:eastAsiaTheme="minorEastAsia" w:hAnsiTheme="minorHAnsi" w:cstheme="minorBidi"/>
          <w:b/>
          <w:bCs/>
        </w:rPr>
      </w:pPr>
    </w:p>
    <w:p w14:paraId="277DFE3A" w14:textId="5C48A28C" w:rsidR="00D647C1" w:rsidRPr="00977999" w:rsidRDefault="005D3571" w:rsidP="00166216">
      <w:pPr>
        <w:rPr>
          <w:rFonts w:asciiTheme="minorHAnsi" w:eastAsiaTheme="minorEastAsia" w:hAnsiTheme="minorHAnsi" w:cstheme="minorBidi"/>
          <w:b/>
          <w:bCs/>
        </w:rPr>
      </w:pPr>
      <w:r w:rsidRPr="00977999">
        <w:rPr>
          <w:rFonts w:asciiTheme="minorHAnsi" w:eastAsiaTheme="minorEastAsia" w:hAnsiTheme="minorHAnsi" w:cstheme="minorBidi"/>
          <w:b/>
          <w:bCs/>
          <w:noProof/>
        </w:rPr>
        <w:drawing>
          <wp:inline distT="0" distB="0" distL="0" distR="0" wp14:anchorId="6990B6F0" wp14:editId="7494E3FF">
            <wp:extent cx="5943600" cy="3194685"/>
            <wp:effectExtent l="0" t="0" r="0" b="5715"/>
            <wp:docPr id="200750201" name="Picture 1" descr="A graph of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0201" name="Picture 1" descr="A graph of blue and orange bars&#10;&#10;AI-generated content may be incorrect."/>
                    <pic:cNvPicPr/>
                  </pic:nvPicPr>
                  <pic:blipFill>
                    <a:blip r:embed="rId67"/>
                    <a:stretch>
                      <a:fillRect/>
                    </a:stretch>
                  </pic:blipFill>
                  <pic:spPr>
                    <a:xfrm>
                      <a:off x="0" y="0"/>
                      <a:ext cx="5943600" cy="3194685"/>
                    </a:xfrm>
                    <a:prstGeom prst="rect">
                      <a:avLst/>
                    </a:prstGeom>
                  </pic:spPr>
                </pic:pic>
              </a:graphicData>
            </a:graphic>
          </wp:inline>
        </w:drawing>
      </w:r>
    </w:p>
    <w:p w14:paraId="67F586AD" w14:textId="77777777" w:rsidR="005D3571" w:rsidRPr="00977999" w:rsidRDefault="005D3571" w:rsidP="00166216">
      <w:pPr>
        <w:rPr>
          <w:rFonts w:asciiTheme="minorHAnsi" w:eastAsiaTheme="minorEastAsia" w:hAnsiTheme="minorHAnsi" w:cstheme="minorBidi"/>
          <w:b/>
          <w:bCs/>
        </w:rPr>
      </w:pPr>
    </w:p>
    <w:p w14:paraId="429A8492" w14:textId="0EF23036" w:rsidR="00166216" w:rsidRPr="00977999" w:rsidRDefault="00166216" w:rsidP="00D647C1">
      <w:pPr>
        <w:jc w:val="center"/>
        <w:rPr>
          <w:rFonts w:asciiTheme="minorHAnsi" w:eastAsiaTheme="minorEastAsia" w:hAnsiTheme="minorHAnsi" w:cstheme="minorBidi"/>
          <w:b/>
        </w:rPr>
      </w:pPr>
      <w:r w:rsidRPr="00977999">
        <w:rPr>
          <w:rFonts w:asciiTheme="minorHAnsi" w:eastAsiaTheme="minorEastAsia" w:hAnsiTheme="minorHAnsi" w:cstheme="minorBidi"/>
          <w:b/>
        </w:rPr>
        <w:t xml:space="preserve">Figure </w:t>
      </w:r>
      <w:r w:rsidR="00DD1C06">
        <w:rPr>
          <w:rFonts w:asciiTheme="minorHAnsi" w:eastAsiaTheme="minorEastAsia" w:hAnsiTheme="minorHAnsi" w:cstheme="minorBidi"/>
          <w:b/>
          <w:bCs/>
        </w:rPr>
        <w:t>22</w:t>
      </w:r>
      <w:r w:rsidRPr="00977999">
        <w:rPr>
          <w:rFonts w:asciiTheme="minorHAnsi" w:eastAsiaTheme="minorEastAsia" w:hAnsiTheme="minorHAnsi" w:cstheme="minorBidi"/>
          <w:b/>
        </w:rPr>
        <w:t>: 10-Year Projection of Units Sold</w:t>
      </w:r>
    </w:p>
    <w:p w14:paraId="71248909" w14:textId="77777777" w:rsidR="00D647C1" w:rsidRPr="00977999" w:rsidRDefault="00D647C1" w:rsidP="00D647C1">
      <w:pPr>
        <w:jc w:val="center"/>
        <w:rPr>
          <w:rFonts w:asciiTheme="minorHAnsi" w:eastAsiaTheme="minorEastAsia" w:hAnsiTheme="minorHAnsi" w:cstheme="minorBidi"/>
        </w:rPr>
      </w:pPr>
    </w:p>
    <w:p w14:paraId="3CDCAC68" w14:textId="001D3D47" w:rsidR="00166216" w:rsidRPr="00977999" w:rsidRDefault="00166216" w:rsidP="00290326">
      <w:pPr>
        <w:pStyle w:val="ListParagraph"/>
        <w:numPr>
          <w:ilvl w:val="1"/>
          <w:numId w:val="14"/>
        </w:numPr>
        <w:jc w:val="both"/>
        <w:rPr>
          <w:rFonts w:asciiTheme="minorHAnsi" w:eastAsiaTheme="minorEastAsia" w:hAnsiTheme="minorHAnsi" w:cstheme="minorBidi"/>
        </w:rPr>
      </w:pPr>
      <w:r w:rsidRPr="00977999">
        <w:rPr>
          <w:rFonts w:asciiTheme="minorHAnsi" w:eastAsiaTheme="minorEastAsia" w:hAnsiTheme="minorHAnsi" w:cstheme="minorBidi"/>
        </w:rPr>
        <w:t>Cost Savings &amp; Efficiency Gains:</w:t>
      </w:r>
    </w:p>
    <w:p w14:paraId="34015225" w14:textId="66F93833" w:rsidR="00166216" w:rsidRPr="00977999" w:rsidRDefault="00166216" w:rsidP="00290326">
      <w:pPr>
        <w:pStyle w:val="ListParagraph"/>
        <w:numPr>
          <w:ilvl w:val="2"/>
          <w:numId w:val="14"/>
        </w:numPr>
        <w:jc w:val="both"/>
        <w:rPr>
          <w:rFonts w:asciiTheme="minorHAnsi" w:eastAsiaTheme="minorEastAsia" w:hAnsiTheme="minorHAnsi" w:cstheme="minorBidi"/>
        </w:rPr>
      </w:pPr>
      <w:r w:rsidRPr="00977999">
        <w:rPr>
          <w:rFonts w:asciiTheme="minorHAnsi" w:eastAsiaTheme="minorEastAsia" w:hAnsiTheme="minorHAnsi" w:cstheme="minorBidi"/>
        </w:rPr>
        <w:t>Bulk purchasing of components is expected to reduce costs by 10% over time</w:t>
      </w:r>
      <w:r w:rsidR="00557DA2" w:rsidRPr="00977999">
        <w:rPr>
          <w:rFonts w:asciiTheme="minorHAnsi" w:eastAsiaTheme="minorEastAsia" w:hAnsiTheme="minorHAnsi" w:cstheme="minorBidi"/>
        </w:rPr>
        <w:t xml:space="preserve"> (</w:t>
      </w:r>
      <w:r w:rsidRPr="00977999">
        <w:rPr>
          <w:rFonts w:asciiTheme="minorHAnsi" w:eastAsiaTheme="minorEastAsia" w:hAnsiTheme="minorHAnsi" w:cstheme="minorBidi"/>
        </w:rPr>
        <w:t xml:space="preserve">The following figures </w:t>
      </w:r>
      <w:r w:rsidR="00557DA2" w:rsidRPr="00977999">
        <w:rPr>
          <w:rFonts w:asciiTheme="minorHAnsi" w:eastAsiaTheme="minorEastAsia" w:hAnsiTheme="minorHAnsi" w:cstheme="minorBidi"/>
        </w:rPr>
        <w:t xml:space="preserve">below </w:t>
      </w:r>
      <w:r w:rsidRPr="00977999">
        <w:rPr>
          <w:rFonts w:asciiTheme="minorHAnsi" w:eastAsiaTheme="minorEastAsia" w:hAnsiTheme="minorHAnsi" w:cstheme="minorBidi"/>
        </w:rPr>
        <w:t>illustrate annual revenue, cost breakdowns, and expected profits</w:t>
      </w:r>
      <w:r w:rsidR="00557DA2" w:rsidRPr="00977999">
        <w:rPr>
          <w:rFonts w:asciiTheme="minorHAnsi" w:eastAsiaTheme="minorEastAsia" w:hAnsiTheme="minorHAnsi" w:cstheme="minorBidi"/>
        </w:rPr>
        <w:t>)</w:t>
      </w:r>
    </w:p>
    <w:p w14:paraId="5A625FEC" w14:textId="071C637B" w:rsidR="00BF435C" w:rsidRPr="00977999" w:rsidRDefault="00BF435C" w:rsidP="00BF435C">
      <w:pPr>
        <w:jc w:val="both"/>
        <w:rPr>
          <w:rFonts w:asciiTheme="minorHAnsi" w:eastAsiaTheme="minorEastAsia" w:hAnsiTheme="minorHAnsi" w:cstheme="minorBidi"/>
        </w:rPr>
      </w:pPr>
      <w:r w:rsidRPr="00977999">
        <w:rPr>
          <w:rFonts w:asciiTheme="minorHAnsi" w:eastAsiaTheme="minorEastAsia" w:hAnsiTheme="minorHAnsi" w:cstheme="minorBidi"/>
          <w:noProof/>
        </w:rPr>
        <w:drawing>
          <wp:inline distT="0" distB="0" distL="0" distR="0" wp14:anchorId="67210EE4" wp14:editId="699E8DC7">
            <wp:extent cx="5943600" cy="3032125"/>
            <wp:effectExtent l="0" t="0" r="0" b="0"/>
            <wp:docPr id="1565278133"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8133" name="Picture 1" descr="A graph of a bar chart&#10;&#10;AI-generated content may be incorrect."/>
                    <pic:cNvPicPr/>
                  </pic:nvPicPr>
                  <pic:blipFill>
                    <a:blip r:embed="rId68"/>
                    <a:stretch>
                      <a:fillRect/>
                    </a:stretch>
                  </pic:blipFill>
                  <pic:spPr>
                    <a:xfrm>
                      <a:off x="0" y="0"/>
                      <a:ext cx="5943600" cy="3032125"/>
                    </a:xfrm>
                    <a:prstGeom prst="rect">
                      <a:avLst/>
                    </a:prstGeom>
                  </pic:spPr>
                </pic:pic>
              </a:graphicData>
            </a:graphic>
          </wp:inline>
        </w:drawing>
      </w:r>
    </w:p>
    <w:p w14:paraId="0A54CF2B" w14:textId="77777777" w:rsidR="006E7EA0" w:rsidRPr="00977999" w:rsidRDefault="006E7EA0" w:rsidP="00BF435C">
      <w:pPr>
        <w:jc w:val="both"/>
        <w:rPr>
          <w:rFonts w:asciiTheme="minorHAnsi" w:eastAsiaTheme="minorEastAsia" w:hAnsiTheme="minorHAnsi" w:cstheme="minorBidi"/>
        </w:rPr>
      </w:pPr>
    </w:p>
    <w:p w14:paraId="3DAF3F1D" w14:textId="6CD369BC" w:rsidR="006E7EA0" w:rsidRPr="00977999" w:rsidRDefault="006E7EA0" w:rsidP="006E7EA0">
      <w:pPr>
        <w:jc w:val="center"/>
        <w:rPr>
          <w:rFonts w:asciiTheme="minorHAnsi" w:eastAsiaTheme="minorEastAsia" w:hAnsiTheme="minorHAnsi" w:cstheme="minorBidi"/>
          <w:b/>
        </w:rPr>
      </w:pPr>
      <w:r w:rsidRPr="00977999">
        <w:rPr>
          <w:rFonts w:asciiTheme="minorHAnsi" w:eastAsiaTheme="minorEastAsia" w:hAnsiTheme="minorHAnsi" w:cstheme="minorBidi"/>
          <w:b/>
        </w:rPr>
        <w:t xml:space="preserve">Figure </w:t>
      </w:r>
      <w:r w:rsidR="00DD1C06">
        <w:rPr>
          <w:rFonts w:asciiTheme="minorHAnsi" w:eastAsiaTheme="minorEastAsia" w:hAnsiTheme="minorHAnsi" w:cstheme="minorBidi"/>
          <w:b/>
          <w:bCs/>
        </w:rPr>
        <w:t>23</w:t>
      </w:r>
      <w:r w:rsidRPr="00977999">
        <w:rPr>
          <w:rFonts w:asciiTheme="minorHAnsi" w:eastAsiaTheme="minorEastAsia" w:hAnsiTheme="minorHAnsi" w:cstheme="minorBidi"/>
          <w:b/>
        </w:rPr>
        <w:t>: 10-Year Projection of Total Revenue &amp; Cost</w:t>
      </w:r>
    </w:p>
    <w:p w14:paraId="00875A4F" w14:textId="77777777" w:rsidR="00BF435C" w:rsidRPr="00977999" w:rsidRDefault="00BF435C" w:rsidP="00BF435C">
      <w:pPr>
        <w:jc w:val="both"/>
        <w:rPr>
          <w:rFonts w:asciiTheme="minorHAnsi" w:eastAsiaTheme="minorEastAsia" w:hAnsiTheme="minorHAnsi" w:cstheme="minorBidi"/>
        </w:rPr>
      </w:pPr>
    </w:p>
    <w:p w14:paraId="4F16DBC1" w14:textId="54AF9E14" w:rsidR="00BF435C" w:rsidRPr="00977999" w:rsidRDefault="00D9688A" w:rsidP="00BF435C">
      <w:pPr>
        <w:jc w:val="both"/>
        <w:rPr>
          <w:rFonts w:asciiTheme="minorHAnsi" w:eastAsiaTheme="minorEastAsia" w:hAnsiTheme="minorHAnsi" w:cstheme="minorBidi"/>
        </w:rPr>
      </w:pPr>
      <w:r w:rsidRPr="00977999">
        <w:rPr>
          <w:rFonts w:asciiTheme="minorHAnsi" w:eastAsiaTheme="minorEastAsia" w:hAnsiTheme="minorHAnsi" w:cstheme="minorBidi"/>
          <w:noProof/>
        </w:rPr>
        <w:drawing>
          <wp:inline distT="0" distB="0" distL="0" distR="0" wp14:anchorId="7050391C" wp14:editId="6BFBECF7">
            <wp:extent cx="5943600" cy="3466465"/>
            <wp:effectExtent l="0" t="0" r="0" b="635"/>
            <wp:docPr id="1651934534"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4534" name="Picture 1" descr="A graph of blue bars&#10;&#10;AI-generated content may be incorrect."/>
                    <pic:cNvPicPr/>
                  </pic:nvPicPr>
                  <pic:blipFill>
                    <a:blip r:embed="rId69"/>
                    <a:stretch>
                      <a:fillRect/>
                    </a:stretch>
                  </pic:blipFill>
                  <pic:spPr>
                    <a:xfrm>
                      <a:off x="0" y="0"/>
                      <a:ext cx="5943600" cy="3466465"/>
                    </a:xfrm>
                    <a:prstGeom prst="rect">
                      <a:avLst/>
                    </a:prstGeom>
                  </pic:spPr>
                </pic:pic>
              </a:graphicData>
            </a:graphic>
          </wp:inline>
        </w:drawing>
      </w:r>
    </w:p>
    <w:p w14:paraId="021F504D" w14:textId="77777777" w:rsidR="006E7EA0" w:rsidRPr="00977999" w:rsidRDefault="006E7EA0" w:rsidP="00BF435C">
      <w:pPr>
        <w:jc w:val="both"/>
        <w:rPr>
          <w:rFonts w:asciiTheme="minorHAnsi" w:eastAsiaTheme="minorEastAsia" w:hAnsiTheme="minorHAnsi" w:cstheme="minorBidi"/>
        </w:rPr>
      </w:pPr>
    </w:p>
    <w:p w14:paraId="05FF528A" w14:textId="14031F19" w:rsidR="006E7EA0" w:rsidRPr="00977999" w:rsidRDefault="006E7EA0" w:rsidP="006E7EA0">
      <w:pPr>
        <w:jc w:val="center"/>
        <w:rPr>
          <w:rFonts w:asciiTheme="minorHAnsi" w:eastAsiaTheme="minorEastAsia" w:hAnsiTheme="minorHAnsi" w:cstheme="minorBidi"/>
          <w:b/>
        </w:rPr>
      </w:pPr>
      <w:r w:rsidRPr="00977999">
        <w:rPr>
          <w:rFonts w:asciiTheme="minorHAnsi" w:eastAsiaTheme="minorEastAsia" w:hAnsiTheme="minorHAnsi" w:cstheme="minorBidi"/>
          <w:b/>
        </w:rPr>
        <w:t xml:space="preserve">Figure </w:t>
      </w:r>
      <w:r w:rsidR="00DD1C06">
        <w:rPr>
          <w:rFonts w:asciiTheme="minorHAnsi" w:eastAsiaTheme="minorEastAsia" w:hAnsiTheme="minorHAnsi" w:cstheme="minorBidi"/>
          <w:b/>
          <w:bCs/>
        </w:rPr>
        <w:t>24</w:t>
      </w:r>
      <w:r w:rsidRPr="00977999">
        <w:rPr>
          <w:rFonts w:asciiTheme="minorHAnsi" w:eastAsiaTheme="minorEastAsia" w:hAnsiTheme="minorHAnsi" w:cstheme="minorBidi"/>
          <w:b/>
        </w:rPr>
        <w:t>: 10-Year Projection of Yearly Profit</w:t>
      </w:r>
    </w:p>
    <w:p w14:paraId="02A33D59" w14:textId="77777777" w:rsidR="006E7EA0" w:rsidRPr="00977999" w:rsidRDefault="006E7EA0" w:rsidP="00BF435C">
      <w:pPr>
        <w:jc w:val="both"/>
        <w:rPr>
          <w:rFonts w:asciiTheme="minorHAnsi" w:eastAsiaTheme="minorEastAsia" w:hAnsiTheme="minorHAnsi" w:cstheme="minorBidi"/>
        </w:rPr>
      </w:pPr>
    </w:p>
    <w:p w14:paraId="55455780" w14:textId="282CE99C" w:rsidR="0045593B" w:rsidRPr="00977999" w:rsidRDefault="0045593B" w:rsidP="00290326">
      <w:pPr>
        <w:pStyle w:val="ListParagraph"/>
        <w:numPr>
          <w:ilvl w:val="0"/>
          <w:numId w:val="14"/>
        </w:numPr>
        <w:jc w:val="both"/>
        <w:rPr>
          <w:rFonts w:asciiTheme="minorHAnsi" w:eastAsiaTheme="minorEastAsia" w:hAnsiTheme="minorHAnsi" w:cstheme="minorBidi"/>
        </w:rPr>
      </w:pPr>
      <w:r w:rsidRPr="00977999">
        <w:rPr>
          <w:rFonts w:asciiTheme="minorHAnsi" w:eastAsiaTheme="minorEastAsia" w:hAnsiTheme="minorHAnsi" w:cstheme="minorBidi"/>
        </w:rPr>
        <w:t>Return on Investment (ROI) &amp; Payback Period</w:t>
      </w:r>
    </w:p>
    <w:p w14:paraId="1D436134" w14:textId="77777777" w:rsidR="0045593B" w:rsidRPr="00977999" w:rsidRDefault="0045593B" w:rsidP="00290326">
      <w:pPr>
        <w:pStyle w:val="ListParagraph"/>
        <w:numPr>
          <w:ilvl w:val="1"/>
          <w:numId w:val="14"/>
        </w:numPr>
        <w:rPr>
          <w:rFonts w:asciiTheme="minorHAnsi" w:eastAsiaTheme="minorEastAsia" w:hAnsiTheme="minorHAnsi" w:cstheme="minorBidi"/>
        </w:rPr>
      </w:pPr>
      <w:r w:rsidRPr="00977999">
        <w:rPr>
          <w:rFonts w:asciiTheme="minorHAnsi" w:eastAsiaTheme="minorEastAsia" w:hAnsiTheme="minorHAnsi" w:cstheme="minorBidi"/>
        </w:rPr>
        <w:t>Breakeven Time: We estimate a breakeven point between Years 4 and 5, where revenue offsets the initial $10 million investment.</w:t>
      </w:r>
    </w:p>
    <w:p w14:paraId="27C0681F" w14:textId="0269508A" w:rsidR="0045593B" w:rsidRPr="00977999" w:rsidRDefault="0045593B" w:rsidP="00290326">
      <w:pPr>
        <w:pStyle w:val="ListParagraph"/>
        <w:numPr>
          <w:ilvl w:val="1"/>
          <w:numId w:val="14"/>
        </w:numPr>
        <w:rPr>
          <w:rFonts w:asciiTheme="minorHAnsi" w:eastAsiaTheme="minorEastAsia" w:hAnsiTheme="minorHAnsi" w:cstheme="minorBidi"/>
        </w:rPr>
      </w:pPr>
      <w:r w:rsidRPr="00977999">
        <w:rPr>
          <w:rFonts w:asciiTheme="minorHAnsi" w:eastAsiaTheme="minorEastAsia" w:hAnsiTheme="minorHAnsi" w:cstheme="minorBidi"/>
        </w:rPr>
        <w:t>Projected ROI: By Year 10, the return on investment is expected to reach 33%, with recurring revenue from consumables and subscriptions playing a crucial role in long-term profitability.</w:t>
      </w:r>
    </w:p>
    <w:p w14:paraId="008B4038" w14:textId="3ACB63CC" w:rsidR="0045593B" w:rsidRPr="00977999" w:rsidRDefault="0045593B" w:rsidP="00290326">
      <w:pPr>
        <w:pStyle w:val="ListParagraph"/>
        <w:numPr>
          <w:ilvl w:val="1"/>
          <w:numId w:val="14"/>
        </w:numPr>
        <w:rPr>
          <w:rFonts w:asciiTheme="minorHAnsi" w:eastAsiaTheme="minorEastAsia" w:hAnsiTheme="minorHAnsi" w:cstheme="minorBidi"/>
        </w:rPr>
      </w:pPr>
      <w:r w:rsidRPr="00977999">
        <w:rPr>
          <w:rFonts w:asciiTheme="minorHAnsi" w:eastAsiaTheme="minorEastAsia" w:hAnsiTheme="minorHAnsi" w:cstheme="minorBidi"/>
        </w:rPr>
        <w:t>This model, based on conservative estimates, presents strong financial sustainability with additional potential for market expansion beyond the projected 134,200 units.</w:t>
      </w:r>
    </w:p>
    <w:p w14:paraId="13D06D4F" w14:textId="77777777" w:rsidR="0045593B" w:rsidRPr="00977999" w:rsidRDefault="0045593B" w:rsidP="0045593B">
      <w:pPr>
        <w:rPr>
          <w:rFonts w:asciiTheme="minorHAnsi" w:eastAsiaTheme="minorEastAsia" w:hAnsiTheme="minorHAnsi" w:cstheme="minorBidi"/>
        </w:rPr>
      </w:pPr>
    </w:p>
    <w:p w14:paraId="09414749" w14:textId="02A90306" w:rsidR="0045593B" w:rsidRPr="00977999" w:rsidRDefault="00EC270B" w:rsidP="0045593B">
      <w:pPr>
        <w:rPr>
          <w:rFonts w:asciiTheme="minorHAnsi" w:eastAsiaTheme="minorEastAsia" w:hAnsiTheme="minorHAnsi" w:cstheme="minorBidi"/>
        </w:rPr>
      </w:pPr>
      <w:r w:rsidRPr="00977999">
        <w:rPr>
          <w:rFonts w:asciiTheme="minorHAnsi" w:eastAsiaTheme="minorEastAsia" w:hAnsiTheme="minorHAnsi" w:cstheme="minorBidi"/>
          <w:noProof/>
        </w:rPr>
        <w:drawing>
          <wp:inline distT="0" distB="0" distL="0" distR="0" wp14:anchorId="28E5AE42" wp14:editId="09A7B1C8">
            <wp:extent cx="5943600" cy="2862580"/>
            <wp:effectExtent l="0" t="0" r="0" b="0"/>
            <wp:docPr id="445565921"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65921" name="Picture 1" descr="A graph with a line&#10;&#10;AI-generated content may be incorrect."/>
                    <pic:cNvPicPr/>
                  </pic:nvPicPr>
                  <pic:blipFill>
                    <a:blip r:embed="rId70"/>
                    <a:stretch>
                      <a:fillRect/>
                    </a:stretch>
                  </pic:blipFill>
                  <pic:spPr>
                    <a:xfrm>
                      <a:off x="0" y="0"/>
                      <a:ext cx="5943600" cy="2862580"/>
                    </a:xfrm>
                    <a:prstGeom prst="rect">
                      <a:avLst/>
                    </a:prstGeom>
                  </pic:spPr>
                </pic:pic>
              </a:graphicData>
            </a:graphic>
          </wp:inline>
        </w:drawing>
      </w:r>
    </w:p>
    <w:p w14:paraId="5C1D00C9" w14:textId="77777777" w:rsidR="00EC270B" w:rsidRPr="00977999" w:rsidRDefault="00EC270B" w:rsidP="00EC270B">
      <w:pPr>
        <w:jc w:val="center"/>
        <w:rPr>
          <w:rFonts w:asciiTheme="minorHAnsi" w:eastAsiaTheme="minorEastAsia" w:hAnsiTheme="minorHAnsi" w:cstheme="minorBidi"/>
          <w:b/>
          <w:bCs/>
        </w:rPr>
      </w:pPr>
    </w:p>
    <w:p w14:paraId="45F3901E" w14:textId="1C321CD8" w:rsidR="00EC270B" w:rsidRPr="00977999" w:rsidRDefault="00EC270B" w:rsidP="00EC270B">
      <w:pPr>
        <w:jc w:val="center"/>
        <w:rPr>
          <w:rFonts w:asciiTheme="minorHAnsi" w:eastAsiaTheme="minorEastAsia" w:hAnsiTheme="minorHAnsi" w:cstheme="minorBidi"/>
          <w:b/>
        </w:rPr>
      </w:pPr>
      <w:r w:rsidRPr="00977999">
        <w:rPr>
          <w:rFonts w:asciiTheme="minorHAnsi" w:eastAsiaTheme="minorEastAsia" w:hAnsiTheme="minorHAnsi" w:cstheme="minorBidi"/>
          <w:b/>
        </w:rPr>
        <w:t xml:space="preserve">Figure </w:t>
      </w:r>
      <w:r w:rsidR="00DD1C06">
        <w:rPr>
          <w:rFonts w:asciiTheme="minorHAnsi" w:eastAsiaTheme="minorEastAsia" w:hAnsiTheme="minorHAnsi" w:cstheme="minorBidi"/>
          <w:b/>
          <w:bCs/>
        </w:rPr>
        <w:t>25</w:t>
      </w:r>
      <w:r w:rsidRPr="00977999">
        <w:rPr>
          <w:rFonts w:asciiTheme="minorHAnsi" w:eastAsiaTheme="minorEastAsia" w:hAnsiTheme="minorHAnsi" w:cstheme="minorBidi"/>
          <w:b/>
        </w:rPr>
        <w:t>: 10-Year Projection of Return-on-Investment (ROI)</w:t>
      </w:r>
    </w:p>
    <w:p w14:paraId="12D3423E" w14:textId="711C815F" w:rsidR="0045593B" w:rsidRPr="00977999" w:rsidRDefault="00926F31" w:rsidP="00926F31">
      <w:pPr>
        <w:spacing w:after="160" w:line="279" w:lineRule="auto"/>
        <w:rPr>
          <w:rFonts w:asciiTheme="minorHAnsi" w:eastAsiaTheme="minorEastAsia" w:hAnsiTheme="minorHAnsi" w:cstheme="minorBidi"/>
        </w:rPr>
      </w:pPr>
      <w:r w:rsidRPr="00977999">
        <w:rPr>
          <w:rFonts w:asciiTheme="minorHAnsi" w:eastAsiaTheme="minorEastAsia" w:hAnsiTheme="minorHAnsi" w:cstheme="minorBidi"/>
        </w:rPr>
        <w:br w:type="page"/>
      </w:r>
    </w:p>
    <w:p w14:paraId="2AE4A7F5" w14:textId="30CE0CDB" w:rsidR="00112C02" w:rsidRPr="00977999" w:rsidRDefault="00112C02" w:rsidP="00112C02">
      <w:pPr>
        <w:pStyle w:val="Heading1"/>
        <w:rPr>
          <w:rFonts w:hint="eastAsia"/>
          <w:b/>
          <w:bCs/>
          <w:color w:val="auto"/>
          <w:sz w:val="32"/>
          <w:szCs w:val="32"/>
        </w:rPr>
      </w:pPr>
      <w:bookmarkStart w:id="19" w:name="_Toc196766863"/>
      <w:r w:rsidRPr="00977999">
        <w:rPr>
          <w:b/>
          <w:bCs/>
          <w:color w:val="auto"/>
          <w:sz w:val="32"/>
          <w:szCs w:val="32"/>
        </w:rPr>
        <w:t>A.3</w:t>
      </w:r>
      <w:r w:rsidR="0061167F" w:rsidRPr="00977999">
        <w:rPr>
          <w:b/>
          <w:bCs/>
          <w:color w:val="auto"/>
          <w:sz w:val="32"/>
          <w:szCs w:val="32"/>
        </w:rPr>
        <w:t xml:space="preserve"> – Design Process</w:t>
      </w:r>
      <w:bookmarkEnd w:id="19"/>
    </w:p>
    <w:p w14:paraId="7B325871" w14:textId="7185ECD2" w:rsidR="00D24258" w:rsidRPr="00977999" w:rsidRDefault="00D24258" w:rsidP="0061167F">
      <w:pPr>
        <w:jc w:val="both"/>
        <w:rPr>
          <w:rFonts w:ascii="Aptos" w:hAnsi="Aptos"/>
          <w:b/>
          <w:bCs/>
          <w:sz w:val="32"/>
          <w:szCs w:val="32"/>
        </w:rPr>
      </w:pPr>
    </w:p>
    <w:p w14:paraId="7559AA10" w14:textId="6E1FFB8F" w:rsidR="00D24258" w:rsidRPr="00977999" w:rsidRDefault="00A6620C" w:rsidP="00290326">
      <w:pPr>
        <w:pStyle w:val="ListParagraph"/>
        <w:numPr>
          <w:ilvl w:val="0"/>
          <w:numId w:val="13"/>
        </w:numPr>
        <w:jc w:val="both"/>
        <w:rPr>
          <w:rFonts w:asciiTheme="minorHAnsi" w:eastAsiaTheme="minorEastAsia" w:hAnsiTheme="minorHAnsi" w:cstheme="minorBidi"/>
          <w:b/>
        </w:rPr>
      </w:pPr>
      <w:r w:rsidRPr="00977999">
        <w:rPr>
          <w:rFonts w:asciiTheme="minorHAnsi" w:eastAsiaTheme="minorEastAsia" w:hAnsiTheme="minorHAnsi" w:cstheme="minorBidi"/>
          <w:b/>
        </w:rPr>
        <w:t>Engineering Requirements &amp; Constrains</w:t>
      </w:r>
    </w:p>
    <w:p w14:paraId="07A21814" w14:textId="2AE4F8F7" w:rsidR="00997D89" w:rsidRPr="00977999" w:rsidRDefault="00997D89" w:rsidP="48F58A30">
      <w:pPr>
        <w:jc w:val="both"/>
        <w:rPr>
          <w:rFonts w:asciiTheme="minorHAnsi" w:eastAsiaTheme="minorEastAsia" w:hAnsiTheme="minorHAnsi" w:cstheme="minorBidi"/>
          <w:b/>
          <w:bCs/>
        </w:rPr>
      </w:pPr>
    </w:p>
    <w:p w14:paraId="442CE63A" w14:textId="26A046C5" w:rsidR="00997D89" w:rsidRPr="00977999" w:rsidRDefault="00997D89" w:rsidP="00FC20C7">
      <w:pPr>
        <w:pStyle w:val="paragraph"/>
        <w:spacing w:before="0" w:beforeAutospacing="0" w:after="0" w:afterAutospacing="0"/>
        <w:jc w:val="both"/>
        <w:textAlignment w:val="baseline"/>
        <w:rPr>
          <w:rFonts w:ascii="Aptos" w:hAnsi="Aptos"/>
        </w:rPr>
      </w:pPr>
      <w:r w:rsidRPr="00977999">
        <w:rPr>
          <w:rStyle w:val="normaltextrun"/>
          <w:rFonts w:ascii="Aptos" w:eastAsiaTheme="majorEastAsia" w:hAnsi="Aptos"/>
          <w:b/>
          <w:bCs/>
        </w:rPr>
        <w:t>Product Goals:</w:t>
      </w:r>
      <w:r w:rsidRPr="00977999">
        <w:rPr>
          <w:rStyle w:val="eop"/>
          <w:rFonts w:ascii="Aptos" w:eastAsiaTheme="majorEastAsia" w:hAnsi="Aptos"/>
        </w:rPr>
        <w:t> </w:t>
      </w:r>
    </w:p>
    <w:p w14:paraId="098908BA" w14:textId="7C4600E0" w:rsidR="00997D89" w:rsidRPr="00977999" w:rsidRDefault="00997D89" w:rsidP="00FC20C7">
      <w:pPr>
        <w:pStyle w:val="paragraph"/>
        <w:numPr>
          <w:ilvl w:val="0"/>
          <w:numId w:val="1"/>
        </w:numPr>
        <w:tabs>
          <w:tab w:val="clear" w:pos="720"/>
          <w:tab w:val="num" w:pos="360"/>
        </w:tabs>
        <w:spacing w:before="0" w:beforeAutospacing="0" w:after="0" w:afterAutospacing="0"/>
        <w:ind w:left="360" w:firstLine="0"/>
        <w:jc w:val="both"/>
        <w:textAlignment w:val="baseline"/>
        <w:rPr>
          <w:rStyle w:val="normaltextrun"/>
          <w:rFonts w:ascii="Aptos" w:eastAsiaTheme="majorEastAsia" w:hAnsi="Aptos"/>
        </w:rPr>
      </w:pPr>
      <w:r w:rsidRPr="00977999">
        <w:rPr>
          <w:rStyle w:val="normaltextrun"/>
          <w:rFonts w:ascii="Aptos" w:eastAsiaTheme="majorEastAsia" w:hAnsi="Aptos"/>
        </w:rPr>
        <w:t>Deployment: Carried and placed at the desired location. </w:t>
      </w:r>
    </w:p>
    <w:p w14:paraId="69209040" w14:textId="7BB38642" w:rsidR="00997D89" w:rsidRPr="00977999"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00977999">
        <w:rPr>
          <w:rStyle w:val="normaltextrun"/>
          <w:rFonts w:ascii="Aptos" w:eastAsiaTheme="majorEastAsia" w:hAnsi="Aptos"/>
        </w:rPr>
        <w:t>Operation: Burrows autonomously to target depths, collects samples, and analyzes properties in real time. </w:t>
      </w:r>
    </w:p>
    <w:p w14:paraId="214AC86F" w14:textId="697CD1DD" w:rsidR="00997D89" w:rsidRPr="00977999"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00977999">
        <w:rPr>
          <w:rStyle w:val="normaltextrun"/>
          <w:rFonts w:ascii="Aptos" w:eastAsiaTheme="majorEastAsia" w:hAnsi="Aptos"/>
        </w:rPr>
        <w:t>Output: Provides instant soil condition reports via an integrated app or display. </w:t>
      </w:r>
    </w:p>
    <w:p w14:paraId="4CF8145A" w14:textId="7FCB25DA" w:rsidR="00997D89" w:rsidRPr="00977999" w:rsidRDefault="00997D89" w:rsidP="00FC20C7">
      <w:pPr>
        <w:pStyle w:val="paragraph"/>
        <w:spacing w:before="0" w:beforeAutospacing="0" w:after="0" w:afterAutospacing="0"/>
        <w:jc w:val="both"/>
        <w:textAlignment w:val="baseline"/>
        <w:rPr>
          <w:rFonts w:ascii="Aptos" w:hAnsi="Aptos"/>
        </w:rPr>
      </w:pPr>
      <w:r w:rsidRPr="00977999">
        <w:rPr>
          <w:rStyle w:val="eop"/>
          <w:rFonts w:ascii="Aptos" w:eastAsiaTheme="majorEastAsia" w:hAnsi="Aptos"/>
        </w:rPr>
        <w:t> </w:t>
      </w:r>
    </w:p>
    <w:p w14:paraId="6431AC37" w14:textId="5993C49E" w:rsidR="00997D89" w:rsidRPr="00977999" w:rsidRDefault="00997D89" w:rsidP="00FC20C7">
      <w:pPr>
        <w:pStyle w:val="paragraph"/>
        <w:spacing w:before="0" w:beforeAutospacing="0" w:after="0" w:afterAutospacing="0"/>
        <w:jc w:val="both"/>
        <w:textAlignment w:val="baseline"/>
        <w:rPr>
          <w:rFonts w:ascii="Aptos" w:hAnsi="Aptos"/>
        </w:rPr>
      </w:pPr>
      <w:r w:rsidRPr="00977999">
        <w:rPr>
          <w:rStyle w:val="normaltextrun"/>
          <w:rFonts w:ascii="Aptos" w:eastAsiaTheme="majorEastAsia" w:hAnsi="Aptos"/>
          <w:b/>
          <w:bCs/>
        </w:rPr>
        <w:t>Customer Requirements (CRs):</w:t>
      </w:r>
      <w:r w:rsidRPr="00977999">
        <w:rPr>
          <w:rStyle w:val="eop"/>
          <w:rFonts w:ascii="Aptos" w:eastAsiaTheme="majorEastAsia" w:hAnsi="Aptos"/>
        </w:rPr>
        <w:t> </w:t>
      </w:r>
    </w:p>
    <w:p w14:paraId="60A8ACEB" w14:textId="69B475A0" w:rsidR="00997D89" w:rsidRPr="00977999"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00977999">
        <w:rPr>
          <w:rStyle w:val="normaltextrun"/>
          <w:rFonts w:ascii="Aptos" w:eastAsiaTheme="majorEastAsia" w:hAnsi="Aptos"/>
        </w:rPr>
        <w:t>Portable and lightweight design  </w:t>
      </w:r>
    </w:p>
    <w:p w14:paraId="41FEA5A3" w14:textId="76BFF98D" w:rsidR="00997D89" w:rsidRPr="00977999"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00977999">
        <w:rPr>
          <w:rStyle w:val="normaltextrun"/>
          <w:rFonts w:ascii="Aptos" w:eastAsiaTheme="majorEastAsia" w:hAnsi="Aptos"/>
        </w:rPr>
        <w:t>Operates autonomously with minimal supervision. </w:t>
      </w:r>
    </w:p>
    <w:p w14:paraId="61253821" w14:textId="2027E97F" w:rsidR="00997D89" w:rsidRPr="00977999"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00977999">
        <w:rPr>
          <w:rStyle w:val="normaltextrun"/>
          <w:rFonts w:ascii="Aptos" w:eastAsiaTheme="majorEastAsia" w:hAnsi="Aptos"/>
        </w:rPr>
        <w:t>Accurate multi-depth soil sampling. </w:t>
      </w:r>
    </w:p>
    <w:p w14:paraId="6BE722A0" w14:textId="4DAAB136" w:rsidR="00997D89" w:rsidRPr="00977999"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00977999">
        <w:rPr>
          <w:rStyle w:val="normaltextrun"/>
          <w:rFonts w:ascii="Aptos" w:eastAsiaTheme="majorEastAsia" w:hAnsi="Aptos"/>
        </w:rPr>
        <w:t>Integrated real-time data analysis: Moisture, Salinity, Temperature sensors</w:t>
      </w:r>
    </w:p>
    <w:p w14:paraId="1D284FC2" w14:textId="36FC7FB7" w:rsidR="00997D89" w:rsidRPr="00977999"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00977999">
        <w:rPr>
          <w:rStyle w:val="normaltextrun"/>
          <w:rFonts w:ascii="Aptos" w:eastAsiaTheme="majorEastAsia" w:hAnsi="Aptos"/>
        </w:rPr>
        <w:t>Cost-effective and affordable</w:t>
      </w:r>
    </w:p>
    <w:p w14:paraId="2E88943A" w14:textId="0E22CEEB" w:rsidR="00997D89" w:rsidRPr="00977999"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00977999">
        <w:rPr>
          <w:rStyle w:val="normaltextrun"/>
          <w:rFonts w:ascii="Aptos" w:eastAsiaTheme="majorEastAsia" w:hAnsi="Aptos"/>
        </w:rPr>
        <w:t>Durable for diverse environments (terrestrial and extraterrestrial).</w:t>
      </w:r>
    </w:p>
    <w:p w14:paraId="48AB4B3D" w14:textId="2741B43F" w:rsidR="00997D89" w:rsidRPr="00977999"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00977999">
        <w:rPr>
          <w:rStyle w:val="normaltextrun"/>
          <w:rFonts w:ascii="Aptos" w:eastAsiaTheme="majorEastAsia" w:hAnsi="Aptos"/>
        </w:rPr>
        <w:t>Low Maintenance (cleaning and storage features)</w:t>
      </w:r>
    </w:p>
    <w:p w14:paraId="6E7238A7" w14:textId="0BCB8746" w:rsidR="00997D89" w:rsidRPr="00977999"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00977999">
        <w:rPr>
          <w:rStyle w:val="normaltextrun"/>
          <w:rFonts w:ascii="Aptos" w:eastAsiaTheme="majorEastAsia" w:hAnsi="Aptos"/>
        </w:rPr>
        <w:t>Access 1 meter in depth</w:t>
      </w:r>
    </w:p>
    <w:p w14:paraId="2EF4422D" w14:textId="646E4A92" w:rsidR="00997D89" w:rsidRPr="00977999"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00977999">
        <w:rPr>
          <w:rStyle w:val="normaltextrun"/>
          <w:rFonts w:ascii="Aptos" w:eastAsiaTheme="majorEastAsia" w:hAnsi="Aptos"/>
        </w:rPr>
        <w:t>Differentiate between multiple soil depths (at least 3 intervals)</w:t>
      </w:r>
    </w:p>
    <w:p w14:paraId="6B9B7437" w14:textId="64A77216" w:rsidR="00997D89" w:rsidRPr="00977999"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00977999">
        <w:rPr>
          <w:rStyle w:val="normaltextrun"/>
          <w:rFonts w:ascii="Aptos" w:eastAsiaTheme="majorEastAsia" w:hAnsi="Aptos"/>
        </w:rPr>
        <w:t>Dashboard or WebApp for Advanced Analytics</w:t>
      </w:r>
    </w:p>
    <w:p w14:paraId="61B25072" w14:textId="78C96962" w:rsidR="00997D89" w:rsidRPr="00977999" w:rsidRDefault="00997D89" w:rsidP="00FC20C7">
      <w:pPr>
        <w:pStyle w:val="paragraph"/>
        <w:numPr>
          <w:ilvl w:val="0"/>
          <w:numId w:val="1"/>
        </w:numPr>
        <w:tabs>
          <w:tab w:val="clear" w:pos="720"/>
        </w:tabs>
        <w:spacing w:before="0" w:beforeAutospacing="0" w:after="0" w:afterAutospacing="0"/>
        <w:ind w:left="360" w:firstLine="0"/>
        <w:jc w:val="both"/>
        <w:textAlignment w:val="baseline"/>
        <w:rPr>
          <w:rStyle w:val="normaltextrun"/>
          <w:rFonts w:ascii="Aptos" w:eastAsiaTheme="majorEastAsia" w:hAnsi="Aptos"/>
        </w:rPr>
      </w:pPr>
      <w:r w:rsidRPr="00977999">
        <w:rPr>
          <w:rStyle w:val="normaltextrun"/>
          <w:rFonts w:ascii="Aptos" w:eastAsiaTheme="majorEastAsia" w:hAnsi="Aptos"/>
        </w:rPr>
        <w:t>Autonomous operation</w:t>
      </w:r>
    </w:p>
    <w:p w14:paraId="10C5052D" w14:textId="73F0A7AC" w:rsidR="00997D89" w:rsidRPr="00977999" w:rsidRDefault="00997D89" w:rsidP="00FC20C7">
      <w:pPr>
        <w:pStyle w:val="paragraph"/>
        <w:spacing w:before="0" w:beforeAutospacing="0" w:after="0" w:afterAutospacing="0"/>
        <w:jc w:val="both"/>
        <w:textAlignment w:val="baseline"/>
        <w:rPr>
          <w:rStyle w:val="normaltextrun"/>
          <w:rFonts w:ascii="Aptos" w:eastAsiaTheme="majorEastAsia" w:hAnsi="Aptos"/>
        </w:rPr>
      </w:pPr>
    </w:p>
    <w:p w14:paraId="71644811" w14:textId="269E0E64" w:rsidR="00997D89" w:rsidRPr="00977999" w:rsidRDefault="00997D89" w:rsidP="00FC20C7">
      <w:pPr>
        <w:pStyle w:val="paragraph"/>
        <w:spacing w:before="0" w:beforeAutospacing="0" w:after="0" w:afterAutospacing="0"/>
        <w:jc w:val="both"/>
        <w:textAlignment w:val="baseline"/>
        <w:rPr>
          <w:rFonts w:ascii="Aptos" w:hAnsi="Aptos"/>
        </w:rPr>
      </w:pPr>
      <w:r w:rsidRPr="00977999">
        <w:rPr>
          <w:rStyle w:val="normaltextrun"/>
          <w:rFonts w:ascii="Aptos" w:eastAsiaTheme="majorEastAsia" w:hAnsi="Aptos"/>
          <w:b/>
          <w:bCs/>
        </w:rPr>
        <w:t>Engineering Requirements (ERs):</w:t>
      </w:r>
      <w:r w:rsidRPr="00977999">
        <w:rPr>
          <w:rStyle w:val="eop"/>
          <w:rFonts w:ascii="Aptos" w:eastAsiaTheme="majorEastAsia" w:hAnsi="Aptos"/>
        </w:rPr>
        <w:t> </w:t>
      </w:r>
    </w:p>
    <w:p w14:paraId="2F2DA146" w14:textId="7E532656" w:rsidR="00997D89" w:rsidRPr="00977999" w:rsidRDefault="00997D89" w:rsidP="00FC20C7">
      <w:pPr>
        <w:pStyle w:val="paragraph"/>
        <w:spacing w:before="0" w:beforeAutospacing="0" w:after="0" w:afterAutospacing="0"/>
        <w:jc w:val="both"/>
        <w:textAlignment w:val="baseline"/>
        <w:rPr>
          <w:rStyle w:val="normaltextrun"/>
          <w:rFonts w:ascii="Aptos" w:eastAsiaTheme="majorEastAsia" w:hAnsi="Aptos"/>
          <w:b/>
          <w:bCs/>
        </w:rPr>
      </w:pPr>
    </w:p>
    <w:p w14:paraId="0490BFE4" w14:textId="6AD45C64" w:rsidR="00997D89" w:rsidRPr="00977999" w:rsidRDefault="00997D89" w:rsidP="00FC20C7">
      <w:pPr>
        <w:pStyle w:val="paragraph"/>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1) Portability and Lightweight Design:</w:t>
      </w:r>
    </w:p>
    <w:p w14:paraId="401E4FEA" w14:textId="08233C3A" w:rsidR="00997D89" w:rsidRPr="00977999" w:rsidRDefault="00997D89" w:rsidP="00290326">
      <w:pPr>
        <w:pStyle w:val="paragraph"/>
        <w:numPr>
          <w:ilvl w:val="0"/>
          <w:numId w:val="2"/>
        </w:numPr>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Total weight ≤ 25 kg to ensure portability and ease of handling.</w:t>
      </w:r>
    </w:p>
    <w:p w14:paraId="65ECA5CA" w14:textId="154EABF0" w:rsidR="00997D89" w:rsidRPr="00977999" w:rsidRDefault="00997D89" w:rsidP="00290326">
      <w:pPr>
        <w:pStyle w:val="paragraph"/>
        <w:numPr>
          <w:ilvl w:val="0"/>
          <w:numId w:val="2"/>
        </w:numPr>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Dimensions not exceeding 23” W x 20” D x 14” H for easy transport and storage.</w:t>
      </w:r>
    </w:p>
    <w:p w14:paraId="42A111CC" w14:textId="6914C3E9" w:rsidR="00997D89" w:rsidRPr="00977999" w:rsidRDefault="00997D89" w:rsidP="00FC20C7">
      <w:pPr>
        <w:pStyle w:val="paragraph"/>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2) Autonomous Operation:</w:t>
      </w:r>
    </w:p>
    <w:p w14:paraId="383489AA" w14:textId="64306231" w:rsidR="00997D89" w:rsidRPr="00977999" w:rsidRDefault="00997D89" w:rsidP="00290326">
      <w:pPr>
        <w:pStyle w:val="paragraph"/>
        <w:numPr>
          <w:ilvl w:val="0"/>
          <w:numId w:val="3"/>
        </w:numPr>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Capable of operating autonomously with minimal human intervention for at least 2 hours of continuous operation.</w:t>
      </w:r>
    </w:p>
    <w:p w14:paraId="52920E55" w14:textId="2E0E3146" w:rsidR="00997D89" w:rsidRPr="00977999" w:rsidRDefault="00997D89" w:rsidP="00FC20C7">
      <w:pPr>
        <w:pStyle w:val="paragraph"/>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3) Accurate Multi-Depth Soil Sampling:</w:t>
      </w:r>
    </w:p>
    <w:p w14:paraId="483CA8F9" w14:textId="74C4DFE8" w:rsidR="00997D89" w:rsidRPr="00977999" w:rsidRDefault="00997D89" w:rsidP="00290326">
      <w:pPr>
        <w:pStyle w:val="paragraph"/>
        <w:numPr>
          <w:ilvl w:val="0"/>
          <w:numId w:val="3"/>
        </w:numPr>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 xml:space="preserve">Ability to burrow and collect soil samples up to a depth of </w:t>
      </w:r>
      <w:r w:rsidR="00CE3AAA" w:rsidRPr="00977999">
        <w:rPr>
          <w:rStyle w:val="normaltextrun"/>
          <w:rFonts w:ascii="Aptos" w:eastAsiaTheme="majorEastAsia" w:hAnsi="Aptos"/>
        </w:rPr>
        <w:t>0.5</w:t>
      </w:r>
      <w:r w:rsidRPr="00977999">
        <w:rPr>
          <w:rStyle w:val="normaltextrun"/>
          <w:rFonts w:ascii="Aptos" w:eastAsiaTheme="majorEastAsia" w:hAnsi="Aptos"/>
        </w:rPr>
        <w:t xml:space="preserve"> meter ± 0.05 m.</w:t>
      </w:r>
    </w:p>
    <w:p w14:paraId="5A2B26FB" w14:textId="3BEB666E" w:rsidR="00997D89" w:rsidRPr="00977999" w:rsidRDefault="00997D89" w:rsidP="00290326">
      <w:pPr>
        <w:pStyle w:val="paragraph"/>
        <w:numPr>
          <w:ilvl w:val="0"/>
          <w:numId w:val="3"/>
        </w:numPr>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Sampling accuracy of ≥ 85% for soil retrieval across different depths.</w:t>
      </w:r>
    </w:p>
    <w:p w14:paraId="448352CF" w14:textId="54E4E49C" w:rsidR="00997D89" w:rsidRPr="00977999" w:rsidRDefault="00997D89" w:rsidP="00FC20C7">
      <w:pPr>
        <w:pStyle w:val="paragraph"/>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4) Integrated Real-Time Data Analysis:</w:t>
      </w:r>
    </w:p>
    <w:p w14:paraId="7D0CB10D" w14:textId="674F8F10" w:rsidR="00997D89" w:rsidRPr="00977999" w:rsidRDefault="00997D89" w:rsidP="00290326">
      <w:pPr>
        <w:pStyle w:val="paragraph"/>
        <w:numPr>
          <w:ilvl w:val="0"/>
          <w:numId w:val="4"/>
        </w:numPr>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Sensors capable of measuring:</w:t>
      </w:r>
    </w:p>
    <w:p w14:paraId="6AF14877" w14:textId="6BC4ECB1" w:rsidR="00997D89" w:rsidRPr="00977999" w:rsidRDefault="00997D89" w:rsidP="00FC20C7">
      <w:pPr>
        <w:pStyle w:val="paragraph"/>
        <w:numPr>
          <w:ilvl w:val="1"/>
          <w:numId w:val="1"/>
        </w:numPr>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Moisture: Accuracy of ±5%.</w:t>
      </w:r>
    </w:p>
    <w:p w14:paraId="4575EA1A" w14:textId="1BA4432F" w:rsidR="00997D89" w:rsidRPr="00977999" w:rsidRDefault="00997D89" w:rsidP="00FC20C7">
      <w:pPr>
        <w:pStyle w:val="paragraph"/>
        <w:numPr>
          <w:ilvl w:val="1"/>
          <w:numId w:val="1"/>
        </w:numPr>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Salinity: Accuracy of ±5%.</w:t>
      </w:r>
    </w:p>
    <w:p w14:paraId="57A2BE70" w14:textId="01A54DE4" w:rsidR="00997D89" w:rsidRPr="00977999" w:rsidRDefault="00997D89" w:rsidP="00FC20C7">
      <w:pPr>
        <w:pStyle w:val="paragraph"/>
        <w:numPr>
          <w:ilvl w:val="1"/>
          <w:numId w:val="1"/>
        </w:numPr>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Temperature: Accuracy of ±1°C.</w:t>
      </w:r>
    </w:p>
    <w:p w14:paraId="1970A41C" w14:textId="487BE5A5" w:rsidR="00997D89" w:rsidRPr="00977999" w:rsidRDefault="00997D89" w:rsidP="00FC20C7">
      <w:pPr>
        <w:pStyle w:val="paragraph"/>
        <w:numPr>
          <w:ilvl w:val="0"/>
          <w:numId w:val="1"/>
        </w:numPr>
        <w:tabs>
          <w:tab w:val="clear" w:pos="720"/>
        </w:tabs>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Data processing and visualization in under 30 seconds via integrated software.</w:t>
      </w:r>
    </w:p>
    <w:p w14:paraId="11547C59" w14:textId="1B6962A6" w:rsidR="00997D89" w:rsidRPr="00977999" w:rsidRDefault="00997D89" w:rsidP="00FC20C7">
      <w:pPr>
        <w:pStyle w:val="paragraph"/>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5) Cost-Effectiveness and Affordability:</w:t>
      </w:r>
    </w:p>
    <w:p w14:paraId="71332251" w14:textId="47EEE92A" w:rsidR="00997D89" w:rsidRPr="00977999" w:rsidRDefault="00997D89" w:rsidP="00290326">
      <w:pPr>
        <w:pStyle w:val="paragraph"/>
        <w:numPr>
          <w:ilvl w:val="0"/>
          <w:numId w:val="4"/>
        </w:numPr>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Prototype development cost not exceeding $600 per unit.</w:t>
      </w:r>
    </w:p>
    <w:p w14:paraId="51B88246" w14:textId="2AD4A6ED" w:rsidR="00997D89" w:rsidRPr="00977999" w:rsidRDefault="00997D89" w:rsidP="00290326">
      <w:pPr>
        <w:pStyle w:val="paragraph"/>
        <w:numPr>
          <w:ilvl w:val="0"/>
          <w:numId w:val="4"/>
        </w:numPr>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Operational cost of &lt;$1 per sample collected.</w:t>
      </w:r>
    </w:p>
    <w:p w14:paraId="2E6A9338" w14:textId="3A817DB0" w:rsidR="00997D89" w:rsidRPr="00977999" w:rsidRDefault="00997D89" w:rsidP="00FC20C7">
      <w:pPr>
        <w:pStyle w:val="paragraph"/>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6) Durability for Diverse Environments:</w:t>
      </w:r>
    </w:p>
    <w:p w14:paraId="499E9260" w14:textId="6D8EA2FB" w:rsidR="00997D89" w:rsidRPr="00977999" w:rsidRDefault="00997D89" w:rsidP="00290326">
      <w:pPr>
        <w:pStyle w:val="paragraph"/>
        <w:numPr>
          <w:ilvl w:val="0"/>
          <w:numId w:val="5"/>
        </w:numPr>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Operable in temperatures ranging from 0°C to 50°C.</w:t>
      </w:r>
    </w:p>
    <w:p w14:paraId="63624E34" w14:textId="108B8561" w:rsidR="00997D89" w:rsidRPr="00977999" w:rsidRDefault="00997D89" w:rsidP="00290326">
      <w:pPr>
        <w:pStyle w:val="paragraph"/>
        <w:numPr>
          <w:ilvl w:val="0"/>
          <w:numId w:val="5"/>
        </w:numPr>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Water-resistant and capable of functioning in soils with varying moisture levels (0-100% saturation).</w:t>
      </w:r>
    </w:p>
    <w:p w14:paraId="4D5F1F38" w14:textId="168E66C1" w:rsidR="00997D89" w:rsidRPr="00977999" w:rsidRDefault="00997D89" w:rsidP="00FC20C7">
      <w:pPr>
        <w:pStyle w:val="paragraph"/>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7) Low Maintenance:</w:t>
      </w:r>
    </w:p>
    <w:p w14:paraId="553D8A9F" w14:textId="3FE5AA74" w:rsidR="00997D89" w:rsidRPr="00977999" w:rsidRDefault="00997D89" w:rsidP="00290326">
      <w:pPr>
        <w:pStyle w:val="paragraph"/>
        <w:numPr>
          <w:ilvl w:val="0"/>
          <w:numId w:val="6"/>
        </w:numPr>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Designed for easy cleaning, with removable and washable parts.</w:t>
      </w:r>
    </w:p>
    <w:p w14:paraId="34FBE974" w14:textId="7A53F4A6" w:rsidR="00997D89" w:rsidRPr="00977999" w:rsidRDefault="00997D89" w:rsidP="00290326">
      <w:pPr>
        <w:pStyle w:val="paragraph"/>
        <w:numPr>
          <w:ilvl w:val="0"/>
          <w:numId w:val="6"/>
        </w:numPr>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Minimal storage requirements, with maintenance intervals &gt;100 hours of operation.</w:t>
      </w:r>
    </w:p>
    <w:p w14:paraId="3F37CC00" w14:textId="3941A0FA" w:rsidR="00997D89" w:rsidRPr="00977999" w:rsidRDefault="00997D89" w:rsidP="00FC20C7">
      <w:pPr>
        <w:pStyle w:val="paragraph"/>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8) Depth Accessibility:</w:t>
      </w:r>
    </w:p>
    <w:p w14:paraId="5A99F311" w14:textId="1D6467BD" w:rsidR="00997D89" w:rsidRPr="00977999" w:rsidRDefault="00997D89" w:rsidP="00290326">
      <w:pPr>
        <w:pStyle w:val="paragraph"/>
        <w:numPr>
          <w:ilvl w:val="0"/>
          <w:numId w:val="7"/>
        </w:numPr>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Ability to distinguish between and collect samples from at least three distinct depths (e.g., 0-30 cm, 30-70 cm, 70-100 cm).</w:t>
      </w:r>
    </w:p>
    <w:p w14:paraId="5F0EAF90" w14:textId="2740E307" w:rsidR="00997D89" w:rsidRPr="00977999" w:rsidRDefault="00997D89" w:rsidP="00FC20C7">
      <w:pPr>
        <w:pStyle w:val="paragraph"/>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9) Dashboard or WebApp for Advanced Analytics:</w:t>
      </w:r>
    </w:p>
    <w:p w14:paraId="5171FFBA" w14:textId="74F0E99D" w:rsidR="00997D89" w:rsidRPr="00977999" w:rsidRDefault="00997D89" w:rsidP="00290326">
      <w:pPr>
        <w:pStyle w:val="paragraph"/>
        <w:numPr>
          <w:ilvl w:val="0"/>
          <w:numId w:val="7"/>
        </w:numPr>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Provides a user-friendly interface for viewing real-time and historical data.</w:t>
      </w:r>
    </w:p>
    <w:p w14:paraId="1D6C694D" w14:textId="199A0F95" w:rsidR="00997D89" w:rsidRPr="00977999" w:rsidRDefault="00997D89" w:rsidP="00290326">
      <w:pPr>
        <w:pStyle w:val="paragraph"/>
        <w:numPr>
          <w:ilvl w:val="0"/>
          <w:numId w:val="7"/>
        </w:numPr>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Compatibility with mobile and desktop devices using industry-standard software protocols.</w:t>
      </w:r>
    </w:p>
    <w:p w14:paraId="63106392" w14:textId="6C1EC303" w:rsidR="00997D89" w:rsidRPr="00977999" w:rsidRDefault="00997D89" w:rsidP="00FC20C7">
      <w:pPr>
        <w:pStyle w:val="paragraph"/>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10) Differentiated Soil Depth Sampling:</w:t>
      </w:r>
    </w:p>
    <w:p w14:paraId="06C8C583" w14:textId="2357A2AE" w:rsidR="00997D89" w:rsidRPr="00977999" w:rsidRDefault="00997D89" w:rsidP="00290326">
      <w:pPr>
        <w:pStyle w:val="paragraph"/>
        <w:numPr>
          <w:ilvl w:val="0"/>
          <w:numId w:val="8"/>
        </w:numPr>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Mechanism to analyze and record soil properties (moisture, salinity, temperature) for individual depth intervals with ≤10% error in differentiation.</w:t>
      </w:r>
    </w:p>
    <w:p w14:paraId="5F4DF486" w14:textId="2E3DF5C3" w:rsidR="00997D89" w:rsidRPr="00977999" w:rsidRDefault="00997D89" w:rsidP="00FC20C7">
      <w:pPr>
        <w:pStyle w:val="paragraph"/>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11) Autonomous Operation:</w:t>
      </w:r>
    </w:p>
    <w:p w14:paraId="4CAAB2E3" w14:textId="15603C30" w:rsidR="00997D89" w:rsidRPr="00977999" w:rsidRDefault="00997D89" w:rsidP="00290326">
      <w:pPr>
        <w:pStyle w:val="paragraph"/>
        <w:numPr>
          <w:ilvl w:val="0"/>
          <w:numId w:val="8"/>
        </w:numPr>
        <w:spacing w:before="0" w:beforeAutospacing="0" w:after="0" w:afterAutospacing="0"/>
        <w:jc w:val="both"/>
        <w:textAlignment w:val="baseline"/>
        <w:rPr>
          <w:rStyle w:val="normaltextrun"/>
          <w:rFonts w:ascii="Aptos" w:eastAsiaTheme="majorEastAsia" w:hAnsi="Aptos"/>
        </w:rPr>
      </w:pPr>
      <w:r w:rsidRPr="00977999">
        <w:rPr>
          <w:rStyle w:val="normaltextrun"/>
          <w:rFonts w:ascii="Aptos" w:eastAsiaTheme="majorEastAsia" w:hAnsi="Aptos"/>
        </w:rPr>
        <w:t>Fully automated navigation, sampling, and data transmission, requiring no more than 5 minutes of setup time.</w:t>
      </w:r>
    </w:p>
    <w:p w14:paraId="4FD89DDC" w14:textId="6D1E7BAC" w:rsidR="00997D89" w:rsidRPr="00977999" w:rsidRDefault="00997D89" w:rsidP="48F58A30">
      <w:pPr>
        <w:jc w:val="both"/>
        <w:rPr>
          <w:rFonts w:asciiTheme="minorHAnsi" w:eastAsiaTheme="minorEastAsia" w:hAnsiTheme="minorHAnsi" w:cstheme="minorBidi"/>
          <w:b/>
          <w:bCs/>
        </w:rPr>
      </w:pPr>
    </w:p>
    <w:p w14:paraId="4776BA46" w14:textId="10C4BD7A" w:rsidR="00E84F9B" w:rsidRPr="00977999" w:rsidRDefault="00E84F9B" w:rsidP="00E84F9B">
      <w:pPr>
        <w:pStyle w:val="paragraph"/>
        <w:spacing w:before="0" w:beforeAutospacing="0" w:after="0" w:afterAutospacing="0"/>
        <w:ind w:firstLine="720"/>
        <w:jc w:val="both"/>
        <w:rPr>
          <w:rFonts w:ascii="Aptos" w:hAnsi="Aptos"/>
        </w:rPr>
      </w:pPr>
      <w:r w:rsidRPr="00977999">
        <w:rPr>
          <w:rFonts w:ascii="Aptos" w:hAnsi="Aptos"/>
        </w:rPr>
        <w:t xml:space="preserve">The development of </w:t>
      </w:r>
      <w:proofErr w:type="spellStart"/>
      <w:r w:rsidRPr="00977999">
        <w:rPr>
          <w:rFonts w:ascii="Aptos" w:hAnsi="Aptos"/>
        </w:rPr>
        <w:t>TerraProbe</w:t>
      </w:r>
      <w:proofErr w:type="spellEnd"/>
      <w:r w:rsidRPr="00977999">
        <w:rPr>
          <w:rFonts w:ascii="Aptos" w:hAnsi="Aptos"/>
        </w:rPr>
        <w:t xml:space="preserve"> focuses on addressing key challenges faced by the current benchmark models. </w:t>
      </w:r>
      <w:proofErr w:type="spellStart"/>
      <w:r w:rsidRPr="00977999">
        <w:rPr>
          <w:rFonts w:ascii="Aptos" w:hAnsi="Aptos"/>
        </w:rPr>
        <w:t>TerraProbe</w:t>
      </w:r>
      <w:proofErr w:type="spellEnd"/>
      <w:r w:rsidRPr="00977999">
        <w:rPr>
          <w:rFonts w:ascii="Aptos" w:hAnsi="Aptos"/>
        </w:rPr>
        <w:t xml:space="preserve"> aims to overcome these limitations by ensuring affordability, maintaining product development costs and sale prices under $1000 to allow for competitive market pricing. Additionally, the device is designed to be lightweight, weighing no more than 25 kg, and compact, with maximum dimensions of 23” W x 20” D x 14” H, ensuring easy transportation and storage. Autonomous operation is a key feature, allowing users to collect soil samples effortlessly, with the ability to extract up to 18 inches of soil while integrating real-time analysis for moisture, salinity, and temperature. The system is engineered to operate in diverse environmental conditions, functioning effectively between 0°C and 50°C, while maintaining a low-maintenance design that requires servicing only after 100 hours of operation. A user-friendly dashboard or web application is also integrated to provide real-time data visualization on mobile and desktop devices. A few customer requirements, engineering requirements, and respective importance ratings are laid out in Table </w:t>
      </w:r>
      <w:r w:rsidR="00926339">
        <w:rPr>
          <w:rFonts w:ascii="Aptos" w:hAnsi="Aptos"/>
        </w:rPr>
        <w:t>3</w:t>
      </w:r>
      <w:r w:rsidRPr="00977999">
        <w:rPr>
          <w:rFonts w:ascii="Aptos" w:hAnsi="Aptos"/>
        </w:rPr>
        <w:t xml:space="preserve"> below.  (Refer to Appendix A.3 for more information on customer requirements.)</w:t>
      </w:r>
    </w:p>
    <w:p w14:paraId="30D4E7FF" w14:textId="77777777" w:rsidR="00E84F9B" w:rsidRPr="00977999" w:rsidRDefault="00E84F9B" w:rsidP="00E84F9B">
      <w:pPr>
        <w:pStyle w:val="paragraph"/>
        <w:spacing w:before="0" w:beforeAutospacing="0" w:after="0" w:afterAutospacing="0"/>
        <w:ind w:firstLine="720"/>
        <w:rPr>
          <w:rFonts w:ascii="Aptos" w:hAnsi="Aptos"/>
        </w:rPr>
      </w:pPr>
    </w:p>
    <w:p w14:paraId="72D4EFEF" w14:textId="158853BE" w:rsidR="00E84F9B" w:rsidRPr="00977999" w:rsidRDefault="00E84F9B" w:rsidP="00E84F9B">
      <w:pPr>
        <w:pStyle w:val="paragraph"/>
        <w:spacing w:before="0" w:beforeAutospacing="0" w:after="0" w:afterAutospacing="0"/>
        <w:ind w:firstLine="720"/>
        <w:rPr>
          <w:rFonts w:ascii="Aptos" w:hAnsi="Aptos"/>
          <w:b/>
          <w:bCs/>
        </w:rPr>
      </w:pPr>
      <w:r w:rsidRPr="00977999">
        <w:rPr>
          <w:rFonts w:ascii="Aptos" w:hAnsi="Aptos"/>
          <w:b/>
          <w:bCs/>
        </w:rPr>
        <w:t xml:space="preserve">Table </w:t>
      </w:r>
      <w:r w:rsidR="00926339">
        <w:rPr>
          <w:rFonts w:ascii="Aptos" w:hAnsi="Aptos"/>
          <w:b/>
          <w:bCs/>
        </w:rPr>
        <w:t>3</w:t>
      </w:r>
      <w:r w:rsidRPr="00977999">
        <w:rPr>
          <w:rFonts w:ascii="Aptos" w:hAnsi="Aptos"/>
          <w:b/>
          <w:bCs/>
        </w:rPr>
        <w:t>: Translating Customer Requirements to Engineering Requirements</w:t>
      </w:r>
    </w:p>
    <w:p w14:paraId="6E059CE8" w14:textId="77777777" w:rsidR="00E84F9B" w:rsidRPr="00977999" w:rsidRDefault="00E84F9B" w:rsidP="00E84F9B">
      <w:pPr>
        <w:pStyle w:val="paragraph"/>
        <w:spacing w:before="0" w:beforeAutospacing="0" w:after="0" w:afterAutospacing="0"/>
        <w:ind w:firstLine="720"/>
        <w:rPr>
          <w:rFonts w:ascii="Aptos" w:hAnsi="Aptos"/>
        </w:rPr>
      </w:pPr>
    </w:p>
    <w:tbl>
      <w:tblPr>
        <w:tblStyle w:val="TableGrid"/>
        <w:tblW w:w="0" w:type="auto"/>
        <w:tblLook w:val="04A0" w:firstRow="1" w:lastRow="0" w:firstColumn="1" w:lastColumn="0" w:noHBand="0" w:noVBand="1"/>
      </w:tblPr>
      <w:tblGrid>
        <w:gridCol w:w="2695"/>
        <w:gridCol w:w="3538"/>
        <w:gridCol w:w="3117"/>
      </w:tblGrid>
      <w:tr w:rsidR="00E84F9B" w:rsidRPr="00977999" w14:paraId="5CE48766" w14:textId="77777777">
        <w:tc>
          <w:tcPr>
            <w:tcW w:w="2695" w:type="dxa"/>
          </w:tcPr>
          <w:p w14:paraId="68615E80" w14:textId="77777777" w:rsidR="00E84F9B" w:rsidRPr="00977999" w:rsidRDefault="00E84F9B">
            <w:pPr>
              <w:pStyle w:val="paragraph"/>
              <w:spacing w:before="0" w:beforeAutospacing="0" w:after="0" w:afterAutospacing="0"/>
              <w:rPr>
                <w:rFonts w:ascii="Aptos" w:hAnsi="Aptos"/>
              </w:rPr>
            </w:pPr>
            <w:r w:rsidRPr="00977999">
              <w:rPr>
                <w:rFonts w:ascii="Aptos" w:hAnsi="Aptos"/>
              </w:rPr>
              <w:t>Customer Requirement</w:t>
            </w:r>
          </w:p>
        </w:tc>
        <w:tc>
          <w:tcPr>
            <w:tcW w:w="3538" w:type="dxa"/>
          </w:tcPr>
          <w:p w14:paraId="7A7335D4" w14:textId="77777777" w:rsidR="00E84F9B" w:rsidRPr="00977999" w:rsidRDefault="00E84F9B">
            <w:pPr>
              <w:pStyle w:val="paragraph"/>
              <w:spacing w:before="0" w:beforeAutospacing="0" w:after="0" w:afterAutospacing="0"/>
              <w:rPr>
                <w:rFonts w:ascii="Aptos" w:hAnsi="Aptos"/>
              </w:rPr>
            </w:pPr>
            <w:r w:rsidRPr="00977999">
              <w:rPr>
                <w:rFonts w:ascii="Aptos" w:hAnsi="Aptos"/>
              </w:rPr>
              <w:t>Engineering Requirement</w:t>
            </w:r>
          </w:p>
        </w:tc>
        <w:tc>
          <w:tcPr>
            <w:tcW w:w="3117" w:type="dxa"/>
          </w:tcPr>
          <w:p w14:paraId="30E50459" w14:textId="77777777" w:rsidR="00E84F9B" w:rsidRPr="00977999" w:rsidRDefault="00E84F9B">
            <w:pPr>
              <w:pStyle w:val="paragraph"/>
              <w:spacing w:before="0" w:beforeAutospacing="0" w:after="0" w:afterAutospacing="0"/>
              <w:rPr>
                <w:rFonts w:ascii="Aptos" w:hAnsi="Aptos"/>
              </w:rPr>
            </w:pPr>
            <w:r w:rsidRPr="00977999">
              <w:rPr>
                <w:rFonts w:ascii="Aptos" w:hAnsi="Aptos"/>
              </w:rPr>
              <w:t>Importance Rating (1-5)</w:t>
            </w:r>
          </w:p>
        </w:tc>
      </w:tr>
      <w:tr w:rsidR="00E84F9B" w:rsidRPr="00977999" w14:paraId="3F48FCEE" w14:textId="77777777">
        <w:tc>
          <w:tcPr>
            <w:tcW w:w="2695" w:type="dxa"/>
          </w:tcPr>
          <w:p w14:paraId="462B2F51" w14:textId="77777777" w:rsidR="00E84F9B" w:rsidRPr="00977999" w:rsidRDefault="00E84F9B">
            <w:pPr>
              <w:pStyle w:val="paragraph"/>
              <w:spacing w:before="0" w:beforeAutospacing="0" w:after="0" w:afterAutospacing="0"/>
              <w:rPr>
                <w:rFonts w:ascii="Aptos" w:hAnsi="Aptos"/>
              </w:rPr>
            </w:pPr>
            <w:r w:rsidRPr="00977999">
              <w:rPr>
                <w:rFonts w:ascii="Aptos" w:hAnsi="Aptos"/>
              </w:rPr>
              <w:t>Safety</w:t>
            </w:r>
          </w:p>
        </w:tc>
        <w:tc>
          <w:tcPr>
            <w:tcW w:w="3538" w:type="dxa"/>
          </w:tcPr>
          <w:p w14:paraId="01C31969" w14:textId="77777777" w:rsidR="00E84F9B" w:rsidRPr="00977999" w:rsidRDefault="00E84F9B">
            <w:pPr>
              <w:pStyle w:val="paragraph"/>
              <w:spacing w:before="0" w:beforeAutospacing="0" w:after="0" w:afterAutospacing="0"/>
              <w:rPr>
                <w:rFonts w:ascii="Aptos" w:hAnsi="Aptos"/>
              </w:rPr>
            </w:pPr>
            <w:r w:rsidRPr="00977999">
              <w:rPr>
                <w:rFonts w:ascii="Aptos" w:hAnsi="Aptos"/>
              </w:rPr>
              <w:t>Automatic shut-off if the device malfunctions or detects an obstacle</w:t>
            </w:r>
          </w:p>
        </w:tc>
        <w:tc>
          <w:tcPr>
            <w:tcW w:w="3117" w:type="dxa"/>
          </w:tcPr>
          <w:p w14:paraId="34B28299" w14:textId="77777777" w:rsidR="00E84F9B" w:rsidRPr="00977999" w:rsidRDefault="00E84F9B">
            <w:pPr>
              <w:pStyle w:val="paragraph"/>
              <w:spacing w:before="0" w:beforeAutospacing="0" w:after="0" w:afterAutospacing="0"/>
              <w:rPr>
                <w:rFonts w:ascii="Aptos" w:hAnsi="Aptos"/>
              </w:rPr>
            </w:pPr>
            <w:r w:rsidRPr="00977999">
              <w:rPr>
                <w:rFonts w:ascii="Aptos" w:hAnsi="Aptos"/>
              </w:rPr>
              <w:t>5</w:t>
            </w:r>
          </w:p>
        </w:tc>
      </w:tr>
      <w:tr w:rsidR="00E84F9B" w:rsidRPr="00977999" w14:paraId="14D29FFB" w14:textId="77777777">
        <w:tc>
          <w:tcPr>
            <w:tcW w:w="2695" w:type="dxa"/>
          </w:tcPr>
          <w:p w14:paraId="6E1BFCAB" w14:textId="77777777" w:rsidR="00E84F9B" w:rsidRPr="00977999" w:rsidRDefault="00E84F9B">
            <w:pPr>
              <w:pStyle w:val="paragraph"/>
              <w:spacing w:before="0" w:beforeAutospacing="0" w:after="0" w:afterAutospacing="0"/>
              <w:rPr>
                <w:rFonts w:ascii="Aptos" w:hAnsi="Aptos"/>
              </w:rPr>
            </w:pPr>
            <w:r w:rsidRPr="00977999">
              <w:rPr>
                <w:rFonts w:ascii="Aptos" w:hAnsi="Aptos"/>
              </w:rPr>
              <w:t>Portability &amp; Lightweight Design</w:t>
            </w:r>
          </w:p>
        </w:tc>
        <w:tc>
          <w:tcPr>
            <w:tcW w:w="3538" w:type="dxa"/>
          </w:tcPr>
          <w:p w14:paraId="42B90D87" w14:textId="77777777" w:rsidR="00E84F9B" w:rsidRPr="00977999" w:rsidRDefault="00E84F9B">
            <w:pPr>
              <w:pStyle w:val="paragraph"/>
              <w:spacing w:before="0" w:beforeAutospacing="0" w:after="0" w:afterAutospacing="0"/>
              <w:rPr>
                <w:rFonts w:ascii="Aptos" w:hAnsi="Aptos"/>
              </w:rPr>
            </w:pPr>
            <w:r w:rsidRPr="00977999">
              <w:rPr>
                <w:rFonts w:ascii="Aptos" w:hAnsi="Aptos"/>
              </w:rPr>
              <w:t>Device must be &lt; 25 kg and compact to ensure portability</w:t>
            </w:r>
          </w:p>
        </w:tc>
        <w:tc>
          <w:tcPr>
            <w:tcW w:w="3117" w:type="dxa"/>
          </w:tcPr>
          <w:p w14:paraId="5048D2FA" w14:textId="77777777" w:rsidR="00E84F9B" w:rsidRPr="00977999" w:rsidRDefault="00E84F9B">
            <w:pPr>
              <w:pStyle w:val="paragraph"/>
              <w:spacing w:before="0" w:beforeAutospacing="0" w:after="0" w:afterAutospacing="0"/>
              <w:rPr>
                <w:rFonts w:ascii="Aptos" w:hAnsi="Aptos"/>
              </w:rPr>
            </w:pPr>
            <w:r w:rsidRPr="00977999">
              <w:rPr>
                <w:rFonts w:ascii="Aptos" w:hAnsi="Aptos"/>
              </w:rPr>
              <w:t>5</w:t>
            </w:r>
          </w:p>
        </w:tc>
      </w:tr>
      <w:tr w:rsidR="00E84F9B" w:rsidRPr="00977999" w14:paraId="34BA4CF2" w14:textId="77777777">
        <w:tc>
          <w:tcPr>
            <w:tcW w:w="2695" w:type="dxa"/>
          </w:tcPr>
          <w:p w14:paraId="6F502DE2" w14:textId="77777777" w:rsidR="00E84F9B" w:rsidRPr="00977999" w:rsidRDefault="00E84F9B">
            <w:pPr>
              <w:pStyle w:val="paragraph"/>
              <w:spacing w:before="0" w:beforeAutospacing="0" w:after="0" w:afterAutospacing="0"/>
              <w:rPr>
                <w:rFonts w:ascii="Aptos" w:hAnsi="Aptos"/>
              </w:rPr>
            </w:pPr>
            <w:r w:rsidRPr="00977999">
              <w:rPr>
                <w:rFonts w:ascii="Aptos" w:hAnsi="Aptos"/>
              </w:rPr>
              <w:t>Autonomous Operation</w:t>
            </w:r>
          </w:p>
        </w:tc>
        <w:tc>
          <w:tcPr>
            <w:tcW w:w="3538" w:type="dxa"/>
          </w:tcPr>
          <w:p w14:paraId="71FD1ECD" w14:textId="77777777" w:rsidR="00E84F9B" w:rsidRPr="00977999" w:rsidRDefault="00E84F9B">
            <w:pPr>
              <w:pStyle w:val="paragraph"/>
              <w:spacing w:before="0" w:beforeAutospacing="0" w:after="0" w:afterAutospacing="0"/>
              <w:rPr>
                <w:rFonts w:ascii="Aptos" w:hAnsi="Aptos"/>
              </w:rPr>
            </w:pPr>
            <w:r w:rsidRPr="00977999">
              <w:rPr>
                <w:rFonts w:ascii="Aptos" w:hAnsi="Aptos"/>
              </w:rPr>
              <w:t>Must operate and collect soil without manual force for at least 2 hours of continuous operation</w:t>
            </w:r>
          </w:p>
        </w:tc>
        <w:tc>
          <w:tcPr>
            <w:tcW w:w="3117" w:type="dxa"/>
          </w:tcPr>
          <w:p w14:paraId="1693874D" w14:textId="77777777" w:rsidR="00E84F9B" w:rsidRPr="00977999" w:rsidRDefault="00E84F9B">
            <w:pPr>
              <w:pStyle w:val="paragraph"/>
              <w:spacing w:before="0" w:beforeAutospacing="0" w:after="0" w:afterAutospacing="0"/>
              <w:rPr>
                <w:rFonts w:ascii="Aptos" w:hAnsi="Aptos"/>
              </w:rPr>
            </w:pPr>
            <w:r w:rsidRPr="00977999">
              <w:rPr>
                <w:rFonts w:ascii="Aptos" w:hAnsi="Aptos"/>
              </w:rPr>
              <w:t>3</w:t>
            </w:r>
          </w:p>
        </w:tc>
      </w:tr>
      <w:tr w:rsidR="00E84F9B" w:rsidRPr="00977999" w14:paraId="3D2233BA" w14:textId="77777777">
        <w:tc>
          <w:tcPr>
            <w:tcW w:w="2695" w:type="dxa"/>
          </w:tcPr>
          <w:p w14:paraId="6A26ADB0" w14:textId="77777777" w:rsidR="00E84F9B" w:rsidRPr="00977999" w:rsidRDefault="00E84F9B">
            <w:pPr>
              <w:pStyle w:val="paragraph"/>
              <w:spacing w:before="0" w:beforeAutospacing="0" w:after="0" w:afterAutospacing="0"/>
              <w:rPr>
                <w:rFonts w:ascii="Aptos" w:hAnsi="Aptos"/>
              </w:rPr>
            </w:pPr>
            <w:r w:rsidRPr="00977999">
              <w:rPr>
                <w:rFonts w:ascii="Aptos" w:hAnsi="Aptos"/>
              </w:rPr>
              <w:t>Accurate Multi-Depth Soil Sampling</w:t>
            </w:r>
          </w:p>
        </w:tc>
        <w:tc>
          <w:tcPr>
            <w:tcW w:w="3538" w:type="dxa"/>
          </w:tcPr>
          <w:p w14:paraId="68E2279B" w14:textId="77777777" w:rsidR="00E84F9B" w:rsidRPr="00977999" w:rsidRDefault="00E84F9B">
            <w:pPr>
              <w:pStyle w:val="paragraph"/>
              <w:spacing w:before="0" w:beforeAutospacing="0" w:after="0" w:afterAutospacing="0"/>
              <w:rPr>
                <w:rFonts w:ascii="Aptos" w:hAnsi="Aptos"/>
              </w:rPr>
            </w:pPr>
            <w:r w:rsidRPr="00977999">
              <w:rPr>
                <w:rFonts w:ascii="Aptos" w:hAnsi="Aptos"/>
              </w:rPr>
              <w:t>Collect up to 18” of soil profile without mixing</w:t>
            </w:r>
          </w:p>
        </w:tc>
        <w:tc>
          <w:tcPr>
            <w:tcW w:w="3117" w:type="dxa"/>
          </w:tcPr>
          <w:p w14:paraId="47164A03" w14:textId="77777777" w:rsidR="00E84F9B" w:rsidRPr="00977999" w:rsidRDefault="00E84F9B">
            <w:pPr>
              <w:pStyle w:val="paragraph"/>
              <w:spacing w:before="0" w:beforeAutospacing="0" w:after="0" w:afterAutospacing="0"/>
              <w:rPr>
                <w:rFonts w:ascii="Aptos" w:hAnsi="Aptos"/>
              </w:rPr>
            </w:pPr>
            <w:r w:rsidRPr="00977999">
              <w:rPr>
                <w:rFonts w:ascii="Aptos" w:hAnsi="Aptos"/>
              </w:rPr>
              <w:t>5</w:t>
            </w:r>
          </w:p>
        </w:tc>
      </w:tr>
      <w:tr w:rsidR="00E84F9B" w:rsidRPr="00977999" w14:paraId="1714389F" w14:textId="77777777">
        <w:trPr>
          <w:trHeight w:val="1637"/>
        </w:trPr>
        <w:tc>
          <w:tcPr>
            <w:tcW w:w="2695" w:type="dxa"/>
          </w:tcPr>
          <w:p w14:paraId="642729DB" w14:textId="77777777" w:rsidR="00E84F9B" w:rsidRPr="00977999" w:rsidRDefault="00E84F9B">
            <w:pPr>
              <w:pStyle w:val="paragraph"/>
              <w:spacing w:before="0" w:beforeAutospacing="0" w:after="0" w:afterAutospacing="0"/>
              <w:rPr>
                <w:rFonts w:ascii="Aptos" w:hAnsi="Aptos"/>
              </w:rPr>
            </w:pPr>
            <w:r w:rsidRPr="00977999">
              <w:rPr>
                <w:rFonts w:ascii="Aptos" w:hAnsi="Aptos"/>
              </w:rPr>
              <w:t>Integrated Real-Time Data Analysis</w:t>
            </w:r>
          </w:p>
        </w:tc>
        <w:tc>
          <w:tcPr>
            <w:tcW w:w="3538" w:type="dxa"/>
          </w:tcPr>
          <w:p w14:paraId="4D7D94BE" w14:textId="77777777" w:rsidR="00E84F9B" w:rsidRPr="00977999" w:rsidRDefault="00E84F9B">
            <w:pPr>
              <w:pStyle w:val="paragraph"/>
              <w:spacing w:before="0" w:beforeAutospacing="0" w:after="0" w:afterAutospacing="0"/>
              <w:rPr>
                <w:rFonts w:ascii="Aptos" w:hAnsi="Aptos"/>
              </w:rPr>
            </w:pPr>
            <w:r w:rsidRPr="00977999">
              <w:rPr>
                <w:rFonts w:ascii="Aptos" w:hAnsi="Aptos"/>
              </w:rPr>
              <w:t>Equipped with sensors for moisture (±5%), salinity (±5%), and temperature (±1°C), with data processed in under 30 seconds.</w:t>
            </w:r>
          </w:p>
        </w:tc>
        <w:tc>
          <w:tcPr>
            <w:tcW w:w="3117" w:type="dxa"/>
          </w:tcPr>
          <w:p w14:paraId="65C02339" w14:textId="77777777" w:rsidR="00E84F9B" w:rsidRPr="00977999" w:rsidRDefault="00E84F9B">
            <w:pPr>
              <w:pStyle w:val="paragraph"/>
              <w:spacing w:before="0" w:beforeAutospacing="0" w:after="0" w:afterAutospacing="0"/>
              <w:rPr>
                <w:rFonts w:ascii="Aptos" w:hAnsi="Aptos"/>
              </w:rPr>
            </w:pPr>
            <w:r w:rsidRPr="00977999">
              <w:rPr>
                <w:rFonts w:ascii="Aptos" w:hAnsi="Aptos"/>
              </w:rPr>
              <w:t>3</w:t>
            </w:r>
          </w:p>
        </w:tc>
      </w:tr>
      <w:tr w:rsidR="00E84F9B" w:rsidRPr="00977999" w14:paraId="721D6B08" w14:textId="77777777">
        <w:trPr>
          <w:trHeight w:val="800"/>
        </w:trPr>
        <w:tc>
          <w:tcPr>
            <w:tcW w:w="2695" w:type="dxa"/>
          </w:tcPr>
          <w:p w14:paraId="7DCCE959" w14:textId="77777777" w:rsidR="00E84F9B" w:rsidRPr="00977999" w:rsidRDefault="00E84F9B">
            <w:pPr>
              <w:pStyle w:val="paragraph"/>
              <w:spacing w:before="0" w:beforeAutospacing="0" w:after="0" w:afterAutospacing="0"/>
              <w:rPr>
                <w:rFonts w:ascii="Aptos" w:hAnsi="Aptos"/>
              </w:rPr>
            </w:pPr>
            <w:r w:rsidRPr="00977999">
              <w:rPr>
                <w:rFonts w:ascii="Aptos" w:hAnsi="Aptos"/>
              </w:rPr>
              <w:t>Cost-Effective and Affordable</w:t>
            </w:r>
          </w:p>
        </w:tc>
        <w:tc>
          <w:tcPr>
            <w:tcW w:w="3538" w:type="dxa"/>
          </w:tcPr>
          <w:p w14:paraId="39210760" w14:textId="77777777" w:rsidR="00E84F9B" w:rsidRPr="00977999" w:rsidRDefault="00E84F9B">
            <w:pPr>
              <w:pStyle w:val="paragraph"/>
              <w:spacing w:before="0" w:beforeAutospacing="0" w:after="0" w:afterAutospacing="0"/>
              <w:rPr>
                <w:rFonts w:ascii="Aptos" w:hAnsi="Aptos"/>
              </w:rPr>
            </w:pPr>
            <w:r w:rsidRPr="00977999">
              <w:rPr>
                <w:rFonts w:ascii="Aptos" w:hAnsi="Aptos"/>
              </w:rPr>
              <w:t>Prototype development costs $600-1000 per unit, Sell Price Under $1500</w:t>
            </w:r>
          </w:p>
        </w:tc>
        <w:tc>
          <w:tcPr>
            <w:tcW w:w="3117" w:type="dxa"/>
          </w:tcPr>
          <w:p w14:paraId="4324B415" w14:textId="77777777" w:rsidR="00E84F9B" w:rsidRPr="00977999" w:rsidRDefault="00E84F9B">
            <w:pPr>
              <w:pStyle w:val="paragraph"/>
              <w:spacing w:before="0" w:beforeAutospacing="0" w:after="0" w:afterAutospacing="0"/>
              <w:rPr>
                <w:rFonts w:ascii="Aptos" w:hAnsi="Aptos"/>
              </w:rPr>
            </w:pPr>
            <w:r w:rsidRPr="00977999">
              <w:rPr>
                <w:rFonts w:ascii="Aptos" w:hAnsi="Aptos"/>
              </w:rPr>
              <w:t>4</w:t>
            </w:r>
          </w:p>
        </w:tc>
      </w:tr>
      <w:tr w:rsidR="00E84F9B" w:rsidRPr="00977999" w14:paraId="14160DB3" w14:textId="77777777">
        <w:trPr>
          <w:trHeight w:val="737"/>
        </w:trPr>
        <w:tc>
          <w:tcPr>
            <w:tcW w:w="2695" w:type="dxa"/>
          </w:tcPr>
          <w:p w14:paraId="6DA01734" w14:textId="77777777" w:rsidR="00E84F9B" w:rsidRPr="00977999" w:rsidRDefault="00E84F9B">
            <w:pPr>
              <w:pStyle w:val="paragraph"/>
              <w:spacing w:before="0" w:beforeAutospacing="0" w:after="0" w:afterAutospacing="0"/>
              <w:rPr>
                <w:rFonts w:ascii="Aptos" w:hAnsi="Aptos"/>
              </w:rPr>
            </w:pPr>
            <w:r w:rsidRPr="00977999">
              <w:rPr>
                <w:rFonts w:ascii="Aptos" w:hAnsi="Aptos"/>
              </w:rPr>
              <w:t>Durable for Diverse Environments</w:t>
            </w:r>
          </w:p>
        </w:tc>
        <w:tc>
          <w:tcPr>
            <w:tcW w:w="3538" w:type="dxa"/>
          </w:tcPr>
          <w:p w14:paraId="31A70520" w14:textId="77777777" w:rsidR="00E84F9B" w:rsidRPr="00977999" w:rsidRDefault="00E84F9B">
            <w:pPr>
              <w:pStyle w:val="paragraph"/>
              <w:spacing w:before="0" w:beforeAutospacing="0" w:after="0" w:afterAutospacing="0"/>
              <w:rPr>
                <w:rFonts w:ascii="Aptos" w:hAnsi="Aptos"/>
              </w:rPr>
            </w:pPr>
            <w:r w:rsidRPr="00977999">
              <w:rPr>
                <w:rFonts w:ascii="Aptos" w:hAnsi="Aptos"/>
              </w:rPr>
              <w:t>Operable between 0°C and 50°C, Water-Resistant</w:t>
            </w:r>
          </w:p>
        </w:tc>
        <w:tc>
          <w:tcPr>
            <w:tcW w:w="3117" w:type="dxa"/>
          </w:tcPr>
          <w:p w14:paraId="6F7C715E" w14:textId="77777777" w:rsidR="00E84F9B" w:rsidRPr="00977999" w:rsidRDefault="00E84F9B">
            <w:pPr>
              <w:pStyle w:val="paragraph"/>
              <w:spacing w:before="0" w:beforeAutospacing="0" w:after="0" w:afterAutospacing="0"/>
              <w:rPr>
                <w:rFonts w:ascii="Aptos" w:hAnsi="Aptos"/>
              </w:rPr>
            </w:pPr>
            <w:r w:rsidRPr="00977999">
              <w:rPr>
                <w:rFonts w:ascii="Aptos" w:hAnsi="Aptos"/>
              </w:rPr>
              <w:t>4</w:t>
            </w:r>
          </w:p>
        </w:tc>
      </w:tr>
      <w:tr w:rsidR="00E84F9B" w:rsidRPr="00977999" w14:paraId="01E5DFF2" w14:textId="77777777">
        <w:tc>
          <w:tcPr>
            <w:tcW w:w="2695" w:type="dxa"/>
          </w:tcPr>
          <w:p w14:paraId="2D184AE5" w14:textId="77777777" w:rsidR="00E84F9B" w:rsidRPr="00977999" w:rsidRDefault="00E84F9B">
            <w:pPr>
              <w:pStyle w:val="paragraph"/>
              <w:spacing w:before="0" w:beforeAutospacing="0" w:after="0" w:afterAutospacing="0"/>
              <w:rPr>
                <w:rFonts w:ascii="Aptos" w:hAnsi="Aptos"/>
              </w:rPr>
            </w:pPr>
            <w:r w:rsidRPr="00977999">
              <w:rPr>
                <w:rFonts w:ascii="Aptos" w:hAnsi="Aptos"/>
              </w:rPr>
              <w:t>Low Maintenance</w:t>
            </w:r>
          </w:p>
        </w:tc>
        <w:tc>
          <w:tcPr>
            <w:tcW w:w="3538" w:type="dxa"/>
          </w:tcPr>
          <w:p w14:paraId="17FDF5E1" w14:textId="77777777" w:rsidR="00E84F9B" w:rsidRPr="00977999" w:rsidRDefault="00E84F9B">
            <w:pPr>
              <w:pStyle w:val="paragraph"/>
              <w:spacing w:before="0" w:beforeAutospacing="0" w:after="0" w:afterAutospacing="0"/>
              <w:rPr>
                <w:rFonts w:ascii="Aptos" w:hAnsi="Aptos"/>
              </w:rPr>
            </w:pPr>
            <w:r w:rsidRPr="00977999">
              <w:rPr>
                <w:rFonts w:ascii="Aptos" w:hAnsi="Aptos"/>
              </w:rPr>
              <w:t>Maintenance required every 100 hours of operation</w:t>
            </w:r>
          </w:p>
        </w:tc>
        <w:tc>
          <w:tcPr>
            <w:tcW w:w="3117" w:type="dxa"/>
          </w:tcPr>
          <w:p w14:paraId="04CE858B" w14:textId="77777777" w:rsidR="00E84F9B" w:rsidRPr="00977999" w:rsidRDefault="00E84F9B">
            <w:pPr>
              <w:pStyle w:val="paragraph"/>
              <w:spacing w:before="0" w:beforeAutospacing="0" w:after="0" w:afterAutospacing="0"/>
              <w:rPr>
                <w:rFonts w:ascii="Aptos" w:hAnsi="Aptos"/>
              </w:rPr>
            </w:pPr>
            <w:r w:rsidRPr="00977999">
              <w:rPr>
                <w:rFonts w:ascii="Aptos" w:hAnsi="Aptos"/>
              </w:rPr>
              <w:t>3</w:t>
            </w:r>
          </w:p>
        </w:tc>
      </w:tr>
      <w:tr w:rsidR="00E84F9B" w:rsidRPr="00977999" w14:paraId="06CA3679" w14:textId="77777777">
        <w:tc>
          <w:tcPr>
            <w:tcW w:w="2695" w:type="dxa"/>
          </w:tcPr>
          <w:p w14:paraId="6ACCEE19" w14:textId="77777777" w:rsidR="00E84F9B" w:rsidRPr="00977999" w:rsidRDefault="00E84F9B">
            <w:pPr>
              <w:pStyle w:val="paragraph"/>
              <w:spacing w:before="0" w:beforeAutospacing="0" w:after="0" w:afterAutospacing="0"/>
              <w:rPr>
                <w:rFonts w:ascii="Aptos" w:hAnsi="Aptos"/>
              </w:rPr>
            </w:pPr>
            <w:r w:rsidRPr="00977999">
              <w:rPr>
                <w:rFonts w:ascii="Aptos" w:hAnsi="Aptos"/>
              </w:rPr>
              <w:t>Depth Accessibility</w:t>
            </w:r>
          </w:p>
        </w:tc>
        <w:tc>
          <w:tcPr>
            <w:tcW w:w="3538" w:type="dxa"/>
          </w:tcPr>
          <w:p w14:paraId="52D73536" w14:textId="77777777" w:rsidR="00E84F9B" w:rsidRPr="00977999" w:rsidRDefault="00E84F9B">
            <w:pPr>
              <w:pStyle w:val="paragraph"/>
              <w:spacing w:before="0" w:beforeAutospacing="0" w:after="0" w:afterAutospacing="0"/>
              <w:rPr>
                <w:rFonts w:ascii="Aptos" w:hAnsi="Aptos"/>
              </w:rPr>
            </w:pPr>
            <w:r w:rsidRPr="00977999">
              <w:rPr>
                <w:rFonts w:ascii="Aptos" w:hAnsi="Aptos"/>
              </w:rPr>
              <w:t>Can collect soil samples from at least four depths: 0-2 in, 2-4 in, 4-8 in, 8-12 in.</w:t>
            </w:r>
          </w:p>
        </w:tc>
        <w:tc>
          <w:tcPr>
            <w:tcW w:w="3117" w:type="dxa"/>
          </w:tcPr>
          <w:p w14:paraId="25213A67" w14:textId="77777777" w:rsidR="00E84F9B" w:rsidRPr="00977999" w:rsidRDefault="00E84F9B">
            <w:pPr>
              <w:pStyle w:val="paragraph"/>
              <w:spacing w:before="0" w:beforeAutospacing="0" w:after="0" w:afterAutospacing="0"/>
              <w:rPr>
                <w:rFonts w:ascii="Aptos" w:hAnsi="Aptos"/>
              </w:rPr>
            </w:pPr>
            <w:r w:rsidRPr="00977999">
              <w:rPr>
                <w:rFonts w:ascii="Aptos" w:hAnsi="Aptos"/>
              </w:rPr>
              <w:t>5</w:t>
            </w:r>
          </w:p>
        </w:tc>
      </w:tr>
    </w:tbl>
    <w:p w14:paraId="489C19E8" w14:textId="2E91A0E4" w:rsidR="00E84F9B" w:rsidRDefault="00E84F9B">
      <w:pPr>
        <w:spacing w:after="160" w:line="279" w:lineRule="auto"/>
        <w:rPr>
          <w:rFonts w:ascii="Aptos" w:hAnsi="Aptos"/>
          <w:b/>
          <w:bCs/>
        </w:rPr>
      </w:pPr>
    </w:p>
    <w:p w14:paraId="243E052E" w14:textId="77777777" w:rsidR="00F90808" w:rsidRPr="00F90808" w:rsidRDefault="00F90808" w:rsidP="00F90808">
      <w:pPr>
        <w:spacing w:after="160" w:line="279" w:lineRule="auto"/>
        <w:rPr>
          <w:rFonts w:ascii="Aptos" w:hAnsi="Aptos"/>
          <w:b/>
          <w:bCs/>
          <w:color w:val="FF0000"/>
        </w:rPr>
      </w:pPr>
      <w:r w:rsidRPr="00F90808">
        <w:rPr>
          <w:rFonts w:ascii="Aptos" w:hAnsi="Aptos"/>
          <w:b/>
          <w:bCs/>
          <w:color w:val="FF0000"/>
        </w:rPr>
        <w:t>Target vs. Actual Functional Performance Summary</w:t>
      </w:r>
    </w:p>
    <w:p w14:paraId="7A59832F" w14:textId="77777777" w:rsidR="00F90808" w:rsidRPr="00F90808" w:rsidRDefault="00F90808" w:rsidP="00F90808">
      <w:pPr>
        <w:spacing w:after="160" w:line="279" w:lineRule="auto"/>
        <w:rPr>
          <w:rFonts w:ascii="Aptos" w:hAnsi="Aptos"/>
          <w:color w:val="FF0000"/>
        </w:rPr>
      </w:pPr>
      <w:r w:rsidRPr="00F90808">
        <w:rPr>
          <w:rFonts w:ascii="Aptos" w:hAnsi="Aptos"/>
          <w:color w:val="FF0000"/>
        </w:rPr>
        <w:t xml:space="preserve">The </w:t>
      </w:r>
      <w:proofErr w:type="spellStart"/>
      <w:r w:rsidRPr="00F90808">
        <w:rPr>
          <w:rFonts w:ascii="Aptos" w:hAnsi="Aptos"/>
          <w:color w:val="FF0000"/>
        </w:rPr>
        <w:t>TerraProbe</w:t>
      </w:r>
      <w:proofErr w:type="spellEnd"/>
      <w:r w:rsidRPr="00F90808">
        <w:rPr>
          <w:rFonts w:ascii="Aptos" w:hAnsi="Aptos"/>
          <w:color w:val="FF0000"/>
        </w:rPr>
        <w:t xml:space="preserve"> prototype demonstrated strong alignment with several initial design targets while also revealing areas for improvement based on real-world testing. In terms of portability, the system exceeded expectations, weighing only 11.8 kg and maintaining a compact form factor (9” x 12” x 16.5”), making it highly field-deployable for small to mid-sized farming operations. Motorized operation was achieved; however, the current design still requires user supervision and careful setup to ensure reliable functioning, indicating an opportunity for further automation and robustness in future iterations.</w:t>
      </w:r>
    </w:p>
    <w:p w14:paraId="570A9B3B" w14:textId="77777777" w:rsidR="00F90808" w:rsidRPr="00F90808" w:rsidRDefault="00F90808" w:rsidP="00F90808">
      <w:pPr>
        <w:spacing w:after="160" w:line="279" w:lineRule="auto"/>
        <w:rPr>
          <w:rFonts w:ascii="Aptos" w:hAnsi="Aptos"/>
          <w:color w:val="FF0000"/>
        </w:rPr>
      </w:pPr>
      <w:r w:rsidRPr="00F90808">
        <w:rPr>
          <w:rFonts w:ascii="Aptos" w:hAnsi="Aptos"/>
          <w:color w:val="FF0000"/>
        </w:rPr>
        <w:t>The sampling mechanism partially met the depth accessibility targets, successfully retrieving distinct samples from the 0–2 inch and 2–</w:t>
      </w:r>
      <w:proofErr w:type="gramStart"/>
      <w:r w:rsidRPr="00F90808">
        <w:rPr>
          <w:rFonts w:ascii="Aptos" w:hAnsi="Aptos"/>
          <w:color w:val="FF0000"/>
        </w:rPr>
        <w:t>4 inch</w:t>
      </w:r>
      <w:proofErr w:type="gramEnd"/>
      <w:r w:rsidRPr="00F90808">
        <w:rPr>
          <w:rFonts w:ascii="Aptos" w:hAnsi="Aptos"/>
          <w:color w:val="FF0000"/>
        </w:rPr>
        <w:t xml:space="preserve"> layers. However, it struggled to achieve the full 12-inch depth goal, reaching only 6.5 inches in most tests. This limitation was primarily due to insufficient motor torque and power delivery, with the motors achieving a maximum steady-state speed of ~22.5 RPM and 120 </w:t>
      </w:r>
      <w:proofErr w:type="spellStart"/>
      <w:r w:rsidRPr="00F90808">
        <w:rPr>
          <w:rFonts w:ascii="Aptos" w:hAnsi="Aptos"/>
          <w:color w:val="FF0000"/>
        </w:rPr>
        <w:t>lbf</w:t>
      </w:r>
      <w:proofErr w:type="spellEnd"/>
      <w:r w:rsidRPr="00F90808">
        <w:rPr>
          <w:rFonts w:ascii="Aptos" w:hAnsi="Aptos"/>
          <w:color w:val="FF0000"/>
        </w:rPr>
        <w:t xml:space="preserve">. force, falling short of the 30 RPM and 400 </w:t>
      </w:r>
      <w:proofErr w:type="spellStart"/>
      <w:r w:rsidRPr="00F90808">
        <w:rPr>
          <w:rFonts w:ascii="Aptos" w:hAnsi="Aptos"/>
          <w:color w:val="FF0000"/>
        </w:rPr>
        <w:t>lbf</w:t>
      </w:r>
      <w:proofErr w:type="spellEnd"/>
      <w:r w:rsidRPr="00F90808">
        <w:rPr>
          <w:rFonts w:ascii="Aptos" w:hAnsi="Aptos"/>
          <w:color w:val="FF0000"/>
        </w:rPr>
        <w:t>. specifications originally targeted. This constraint also limited the system's ability to penetrate through drier, more compact soils effectively.</w:t>
      </w:r>
    </w:p>
    <w:p w14:paraId="4CF21BB2" w14:textId="440654CF" w:rsidR="00F90808" w:rsidRPr="00F90808" w:rsidRDefault="00F90808" w:rsidP="00F90808">
      <w:pPr>
        <w:spacing w:after="160" w:line="279" w:lineRule="auto"/>
        <w:rPr>
          <w:rFonts w:ascii="Aptos" w:hAnsi="Aptos"/>
          <w:color w:val="FF0000"/>
        </w:rPr>
      </w:pPr>
      <w:r w:rsidRPr="00F90808">
        <w:rPr>
          <w:rFonts w:ascii="Aptos" w:hAnsi="Aptos"/>
          <w:color w:val="FF0000"/>
        </w:rPr>
        <w:t xml:space="preserve">On the data acquisition front, </w:t>
      </w:r>
      <w:proofErr w:type="spellStart"/>
      <w:r w:rsidRPr="00F90808">
        <w:rPr>
          <w:rFonts w:ascii="Aptos" w:hAnsi="Aptos"/>
          <w:color w:val="FF0000"/>
        </w:rPr>
        <w:t>TerraProbe</w:t>
      </w:r>
      <w:proofErr w:type="spellEnd"/>
      <w:r w:rsidRPr="00F90808">
        <w:rPr>
          <w:rFonts w:ascii="Aptos" w:hAnsi="Aptos"/>
          <w:color w:val="FF0000"/>
        </w:rPr>
        <w:t xml:space="preserve"> performed very well. The integrated NPK and moisture sensors captured soil nutrient information as intended, and the machine learning model driving crop recommendations achieved 92.2% accuracy—exceeding the industry-standard benchmark of 85%. The Python-based dashboard provided an intuitive, interactive user experience for farmers to visualize soil health and crop recommendations in real time.</w:t>
      </w:r>
    </w:p>
    <w:p w14:paraId="7F1D5FC4" w14:textId="05A6C244" w:rsidR="00F90808" w:rsidRPr="00F90808" w:rsidRDefault="00F90808" w:rsidP="00F90808">
      <w:pPr>
        <w:spacing w:after="160" w:line="279" w:lineRule="auto"/>
        <w:rPr>
          <w:rFonts w:ascii="Aptos" w:hAnsi="Aptos"/>
          <w:color w:val="FF0000"/>
        </w:rPr>
      </w:pPr>
      <w:r w:rsidRPr="00F90808">
        <w:rPr>
          <w:rFonts w:ascii="Aptos" w:hAnsi="Aptos"/>
          <w:color w:val="FF0000"/>
        </w:rPr>
        <w:t>Finally, from a cost perspective, prototype development stayed within the targeted $600–$1000 range</w:t>
      </w:r>
      <w:r w:rsidR="000E6E64">
        <w:rPr>
          <w:rFonts w:ascii="Aptos" w:hAnsi="Aptos"/>
          <w:color w:val="FF0000"/>
        </w:rPr>
        <w:t>, thought on the higher end</w:t>
      </w:r>
      <w:r w:rsidRPr="00F90808">
        <w:rPr>
          <w:rFonts w:ascii="Aptos" w:hAnsi="Aptos"/>
          <w:color w:val="FF0000"/>
        </w:rPr>
        <w:t xml:space="preserve">. However, a final estimated sell price was </w:t>
      </w:r>
      <w:r w:rsidR="000E6E64">
        <w:rPr>
          <w:rFonts w:ascii="Aptos" w:hAnsi="Aptos"/>
          <w:color w:val="FF0000"/>
        </w:rPr>
        <w:t xml:space="preserve">still very affordable and </w:t>
      </w:r>
      <w:r w:rsidRPr="00F90808">
        <w:rPr>
          <w:rFonts w:ascii="Aptos" w:hAnsi="Aptos"/>
          <w:color w:val="FF0000"/>
        </w:rPr>
        <w:t xml:space="preserve">would be refined </w:t>
      </w:r>
      <w:r w:rsidR="000E6E64">
        <w:rPr>
          <w:rFonts w:ascii="Aptos" w:hAnsi="Aptos"/>
          <w:color w:val="FF0000"/>
        </w:rPr>
        <w:t>further through</w:t>
      </w:r>
      <w:r w:rsidRPr="00F90808">
        <w:rPr>
          <w:rFonts w:ascii="Aptos" w:hAnsi="Aptos"/>
          <w:color w:val="FF0000"/>
        </w:rPr>
        <w:t xml:space="preserve"> future scaling and manufacturing optimization studies. Overall, these results validate the feasibility of </w:t>
      </w:r>
      <w:proofErr w:type="spellStart"/>
      <w:r w:rsidRPr="00F90808">
        <w:rPr>
          <w:rFonts w:ascii="Aptos" w:hAnsi="Aptos"/>
          <w:color w:val="FF0000"/>
        </w:rPr>
        <w:t>TerraProbe’s</w:t>
      </w:r>
      <w:proofErr w:type="spellEnd"/>
      <w:r w:rsidRPr="00F90808">
        <w:rPr>
          <w:rFonts w:ascii="Aptos" w:hAnsi="Aptos"/>
          <w:color w:val="FF0000"/>
        </w:rPr>
        <w:t xml:space="preserve"> approach and highlight clear engineering directions for the next phase of development.</w:t>
      </w:r>
    </w:p>
    <w:p w14:paraId="305C51AB" w14:textId="1E6B909C" w:rsidR="005B19A9" w:rsidRPr="00BF3A5B" w:rsidRDefault="005B19A9" w:rsidP="00F90808">
      <w:pPr>
        <w:pStyle w:val="paragraph"/>
        <w:spacing w:before="0" w:beforeAutospacing="0" w:after="0" w:afterAutospacing="0"/>
        <w:jc w:val="center"/>
        <w:rPr>
          <w:rFonts w:ascii="Aptos" w:hAnsi="Aptos"/>
          <w:b/>
          <w:bCs/>
          <w:color w:val="FF0000"/>
        </w:rPr>
      </w:pPr>
      <w:r w:rsidRPr="00BF3A5B">
        <w:rPr>
          <w:rFonts w:ascii="Aptos" w:hAnsi="Aptos"/>
          <w:b/>
          <w:bCs/>
          <w:color w:val="FF0000"/>
        </w:rPr>
        <w:t xml:space="preserve">Table </w:t>
      </w:r>
      <w:r w:rsidR="00926339">
        <w:rPr>
          <w:rFonts w:ascii="Aptos" w:hAnsi="Aptos"/>
          <w:b/>
          <w:bCs/>
          <w:color w:val="FF0000"/>
        </w:rPr>
        <w:t>4</w:t>
      </w:r>
      <w:r w:rsidRPr="00BF3A5B">
        <w:rPr>
          <w:rFonts w:ascii="Aptos" w:hAnsi="Aptos"/>
          <w:b/>
          <w:bCs/>
          <w:color w:val="FF0000"/>
        </w:rPr>
        <w:t>: Comparison of Target vs. Actual Functional Performance</w:t>
      </w:r>
    </w:p>
    <w:p w14:paraId="60B5DF64" w14:textId="77777777" w:rsidR="005B19A9" w:rsidRPr="00C9401F" w:rsidRDefault="005B19A9" w:rsidP="005B19A9">
      <w:pPr>
        <w:pStyle w:val="paragraph"/>
        <w:spacing w:before="0" w:beforeAutospacing="0" w:after="0" w:afterAutospacing="0"/>
        <w:ind w:firstLine="720"/>
        <w:jc w:val="both"/>
        <w:rPr>
          <w:rFonts w:ascii="Aptos" w:hAnsi="Aptos"/>
          <w:color w:val="FF0000"/>
        </w:rPr>
      </w:pPr>
    </w:p>
    <w:tbl>
      <w:tblPr>
        <w:tblStyle w:val="TableGrid"/>
        <w:tblW w:w="0" w:type="auto"/>
        <w:tblLook w:val="04A0" w:firstRow="1" w:lastRow="0" w:firstColumn="1" w:lastColumn="0" w:noHBand="0" w:noVBand="1"/>
      </w:tblPr>
      <w:tblGrid>
        <w:gridCol w:w="3116"/>
        <w:gridCol w:w="3117"/>
        <w:gridCol w:w="3117"/>
      </w:tblGrid>
      <w:tr w:rsidR="005B19A9" w:rsidRPr="00C9401F" w14:paraId="110DDF45" w14:textId="77777777">
        <w:tc>
          <w:tcPr>
            <w:tcW w:w="3116" w:type="dxa"/>
          </w:tcPr>
          <w:p w14:paraId="3C47EA1A" w14:textId="77777777" w:rsidR="005B19A9" w:rsidRPr="00C9401F" w:rsidRDefault="005B19A9">
            <w:pPr>
              <w:pStyle w:val="paragraph"/>
              <w:spacing w:before="0" w:beforeAutospacing="0" w:after="0" w:afterAutospacing="0"/>
              <w:jc w:val="both"/>
              <w:rPr>
                <w:rFonts w:ascii="Aptos" w:hAnsi="Aptos"/>
                <w:b/>
                <w:bCs/>
                <w:color w:val="FF0000"/>
              </w:rPr>
            </w:pPr>
            <w:r w:rsidRPr="00C9401F">
              <w:rPr>
                <w:rFonts w:ascii="Aptos" w:hAnsi="Aptos"/>
                <w:b/>
                <w:bCs/>
                <w:color w:val="FF0000"/>
              </w:rPr>
              <w:t>Requirement</w:t>
            </w:r>
          </w:p>
        </w:tc>
        <w:tc>
          <w:tcPr>
            <w:tcW w:w="3117" w:type="dxa"/>
          </w:tcPr>
          <w:p w14:paraId="2DECBB11" w14:textId="77777777" w:rsidR="005B19A9" w:rsidRPr="00C9401F" w:rsidRDefault="005B19A9">
            <w:pPr>
              <w:pStyle w:val="paragraph"/>
              <w:spacing w:before="0" w:beforeAutospacing="0" w:after="0" w:afterAutospacing="0"/>
              <w:jc w:val="both"/>
              <w:rPr>
                <w:rFonts w:ascii="Aptos" w:hAnsi="Aptos"/>
                <w:b/>
                <w:bCs/>
                <w:color w:val="FF0000"/>
              </w:rPr>
            </w:pPr>
            <w:r w:rsidRPr="00C9401F">
              <w:rPr>
                <w:rFonts w:ascii="Aptos" w:hAnsi="Aptos"/>
                <w:b/>
                <w:bCs/>
                <w:color w:val="FF0000"/>
              </w:rPr>
              <w:t>Target</w:t>
            </w:r>
          </w:p>
        </w:tc>
        <w:tc>
          <w:tcPr>
            <w:tcW w:w="3117" w:type="dxa"/>
          </w:tcPr>
          <w:p w14:paraId="6DD149EC" w14:textId="77777777" w:rsidR="005B19A9" w:rsidRPr="00C9401F" w:rsidRDefault="005B19A9">
            <w:pPr>
              <w:pStyle w:val="paragraph"/>
              <w:spacing w:before="0" w:beforeAutospacing="0" w:after="0" w:afterAutospacing="0"/>
              <w:jc w:val="both"/>
              <w:rPr>
                <w:rFonts w:ascii="Aptos" w:hAnsi="Aptos"/>
                <w:b/>
                <w:bCs/>
                <w:color w:val="FF0000"/>
              </w:rPr>
            </w:pPr>
            <w:r w:rsidRPr="00C9401F">
              <w:rPr>
                <w:rFonts w:ascii="Aptos" w:hAnsi="Aptos"/>
                <w:b/>
                <w:bCs/>
                <w:color w:val="FF0000"/>
              </w:rPr>
              <w:t>Actual</w:t>
            </w:r>
          </w:p>
        </w:tc>
      </w:tr>
      <w:tr w:rsidR="005B19A9" w:rsidRPr="00C9401F" w14:paraId="3AC88BF6" w14:textId="77777777">
        <w:tc>
          <w:tcPr>
            <w:tcW w:w="3116" w:type="dxa"/>
          </w:tcPr>
          <w:p w14:paraId="5C3B0958" w14:textId="77777777" w:rsidR="005B19A9" w:rsidRPr="00C9401F" w:rsidRDefault="005B19A9">
            <w:pPr>
              <w:pStyle w:val="paragraph"/>
              <w:spacing w:before="0" w:beforeAutospacing="0" w:after="0" w:afterAutospacing="0"/>
              <w:rPr>
                <w:rFonts w:ascii="Aptos" w:hAnsi="Aptos"/>
                <w:color w:val="FF0000"/>
              </w:rPr>
            </w:pPr>
            <w:r w:rsidRPr="00C9401F">
              <w:rPr>
                <w:rFonts w:ascii="Aptos" w:hAnsi="Aptos"/>
                <w:color w:val="FF0000"/>
              </w:rPr>
              <w:t>Portability</w:t>
            </w:r>
          </w:p>
        </w:tc>
        <w:tc>
          <w:tcPr>
            <w:tcW w:w="3117" w:type="dxa"/>
          </w:tcPr>
          <w:p w14:paraId="5FE26669" w14:textId="77777777" w:rsidR="005B19A9" w:rsidRPr="00C9401F" w:rsidRDefault="005B19A9">
            <w:pPr>
              <w:pStyle w:val="paragraph"/>
              <w:spacing w:before="0" w:beforeAutospacing="0" w:after="0" w:afterAutospacing="0"/>
              <w:rPr>
                <w:rFonts w:ascii="Aptos" w:hAnsi="Aptos"/>
                <w:color w:val="FF0000"/>
              </w:rPr>
            </w:pPr>
            <w:r w:rsidRPr="00C9401F">
              <w:rPr>
                <w:rFonts w:ascii="Aptos" w:hAnsi="Aptos"/>
                <w:color w:val="FF0000"/>
              </w:rPr>
              <w:t>&lt; 25 kg, compact</w:t>
            </w:r>
          </w:p>
        </w:tc>
        <w:tc>
          <w:tcPr>
            <w:tcW w:w="3117" w:type="dxa"/>
          </w:tcPr>
          <w:p w14:paraId="0B7FA423" w14:textId="77777777" w:rsidR="005B19A9" w:rsidRPr="00C9401F" w:rsidRDefault="005B19A9">
            <w:pPr>
              <w:pStyle w:val="paragraph"/>
              <w:spacing w:before="0" w:beforeAutospacing="0" w:after="0" w:afterAutospacing="0"/>
              <w:rPr>
                <w:rFonts w:ascii="Aptos" w:hAnsi="Aptos"/>
                <w:color w:val="FF0000"/>
              </w:rPr>
            </w:pPr>
            <w:r w:rsidRPr="00C9401F">
              <w:rPr>
                <w:rFonts w:ascii="Aptos" w:hAnsi="Aptos"/>
                <w:color w:val="FF0000"/>
              </w:rPr>
              <w:t>11.8 kg, 9” x 12” x 16.5”</w:t>
            </w:r>
          </w:p>
        </w:tc>
      </w:tr>
      <w:tr w:rsidR="005B19A9" w:rsidRPr="00C9401F" w14:paraId="41085B1D" w14:textId="77777777">
        <w:tc>
          <w:tcPr>
            <w:tcW w:w="3116" w:type="dxa"/>
          </w:tcPr>
          <w:p w14:paraId="3AAE2D84" w14:textId="77777777" w:rsidR="005B19A9" w:rsidRPr="00C9401F" w:rsidRDefault="005B19A9">
            <w:pPr>
              <w:pStyle w:val="paragraph"/>
              <w:spacing w:before="0" w:beforeAutospacing="0" w:after="0" w:afterAutospacing="0"/>
              <w:rPr>
                <w:rFonts w:ascii="Aptos" w:hAnsi="Aptos"/>
                <w:color w:val="FF0000"/>
              </w:rPr>
            </w:pPr>
            <w:r w:rsidRPr="00C9401F">
              <w:rPr>
                <w:rFonts w:ascii="Aptos" w:hAnsi="Aptos"/>
                <w:color w:val="FF0000"/>
              </w:rPr>
              <w:t>Motorized Operation</w:t>
            </w:r>
          </w:p>
        </w:tc>
        <w:tc>
          <w:tcPr>
            <w:tcW w:w="3117" w:type="dxa"/>
          </w:tcPr>
          <w:p w14:paraId="4714EFED" w14:textId="77777777" w:rsidR="005B19A9" w:rsidRPr="00C9401F" w:rsidRDefault="005B19A9">
            <w:pPr>
              <w:pStyle w:val="paragraph"/>
              <w:spacing w:before="0" w:beforeAutospacing="0" w:after="0" w:afterAutospacing="0"/>
              <w:rPr>
                <w:rFonts w:ascii="Aptos" w:hAnsi="Aptos"/>
                <w:color w:val="FF0000"/>
              </w:rPr>
            </w:pPr>
            <w:r w:rsidRPr="00C9401F">
              <w:rPr>
                <w:rFonts w:ascii="Aptos" w:hAnsi="Aptos"/>
                <w:color w:val="FF0000"/>
              </w:rPr>
              <w:t>Run independently without user effort</w:t>
            </w:r>
          </w:p>
        </w:tc>
        <w:tc>
          <w:tcPr>
            <w:tcW w:w="3117" w:type="dxa"/>
          </w:tcPr>
          <w:p w14:paraId="0945422D" w14:textId="77777777" w:rsidR="005B19A9" w:rsidRPr="00C9401F" w:rsidRDefault="005B19A9">
            <w:pPr>
              <w:pStyle w:val="paragraph"/>
              <w:spacing w:before="0" w:beforeAutospacing="0" w:after="0" w:afterAutospacing="0"/>
              <w:rPr>
                <w:rFonts w:ascii="Aptos" w:hAnsi="Aptos"/>
                <w:color w:val="FF0000"/>
              </w:rPr>
            </w:pPr>
            <w:r w:rsidRPr="00C9401F">
              <w:rPr>
                <w:rFonts w:ascii="Aptos" w:hAnsi="Aptos"/>
                <w:color w:val="FF0000"/>
              </w:rPr>
              <w:t>Has Motorized Operation but requires user supervision and careful assembly</w:t>
            </w:r>
          </w:p>
        </w:tc>
      </w:tr>
      <w:tr w:rsidR="005B19A9" w:rsidRPr="00C9401F" w14:paraId="01605F6B" w14:textId="77777777">
        <w:tc>
          <w:tcPr>
            <w:tcW w:w="3116" w:type="dxa"/>
          </w:tcPr>
          <w:p w14:paraId="789C4C29" w14:textId="77777777" w:rsidR="005B19A9" w:rsidRPr="00C9401F" w:rsidRDefault="005B19A9">
            <w:pPr>
              <w:pStyle w:val="paragraph"/>
              <w:spacing w:before="0" w:beforeAutospacing="0" w:after="0" w:afterAutospacing="0"/>
              <w:rPr>
                <w:rFonts w:ascii="Aptos" w:hAnsi="Aptos"/>
                <w:color w:val="FF0000"/>
              </w:rPr>
            </w:pPr>
            <w:r w:rsidRPr="00C9401F">
              <w:rPr>
                <w:rFonts w:ascii="Aptos" w:hAnsi="Aptos"/>
                <w:color w:val="FF0000"/>
              </w:rPr>
              <w:t>Auger/Core Sampling Mechanism</w:t>
            </w:r>
          </w:p>
        </w:tc>
        <w:tc>
          <w:tcPr>
            <w:tcW w:w="3117" w:type="dxa"/>
          </w:tcPr>
          <w:p w14:paraId="1F22BEED" w14:textId="77777777" w:rsidR="005B19A9" w:rsidRPr="00C9401F" w:rsidRDefault="005B19A9">
            <w:pPr>
              <w:pStyle w:val="paragraph"/>
              <w:spacing w:before="0" w:beforeAutospacing="0" w:after="0" w:afterAutospacing="0"/>
              <w:rPr>
                <w:rFonts w:ascii="Aptos" w:hAnsi="Aptos"/>
                <w:color w:val="FF0000"/>
              </w:rPr>
            </w:pPr>
            <w:r w:rsidRPr="00C9401F">
              <w:rPr>
                <w:rFonts w:ascii="Aptos" w:hAnsi="Aptos"/>
                <w:color w:val="FF0000"/>
              </w:rPr>
              <w:t>Sample down to 12 inches</w:t>
            </w:r>
          </w:p>
        </w:tc>
        <w:tc>
          <w:tcPr>
            <w:tcW w:w="3117" w:type="dxa"/>
          </w:tcPr>
          <w:p w14:paraId="130351A8" w14:textId="77777777" w:rsidR="005B19A9" w:rsidRPr="00C9401F" w:rsidRDefault="005B19A9">
            <w:pPr>
              <w:pStyle w:val="paragraph"/>
              <w:spacing w:before="0" w:beforeAutospacing="0" w:after="0" w:afterAutospacing="0"/>
              <w:rPr>
                <w:rFonts w:ascii="Aptos" w:hAnsi="Aptos"/>
                <w:color w:val="FF0000"/>
              </w:rPr>
            </w:pPr>
            <w:r w:rsidRPr="00C9401F">
              <w:rPr>
                <w:rFonts w:ascii="Aptos" w:hAnsi="Aptos"/>
                <w:color w:val="FF0000"/>
              </w:rPr>
              <w:t>Sample down to 6.5 inches</w:t>
            </w:r>
          </w:p>
        </w:tc>
      </w:tr>
      <w:tr w:rsidR="005B19A9" w:rsidRPr="00C9401F" w14:paraId="5243C13C" w14:textId="77777777">
        <w:tc>
          <w:tcPr>
            <w:tcW w:w="3116" w:type="dxa"/>
          </w:tcPr>
          <w:p w14:paraId="693946FD" w14:textId="77777777" w:rsidR="005B19A9" w:rsidRPr="00C9401F" w:rsidRDefault="005B19A9">
            <w:pPr>
              <w:pStyle w:val="paragraph"/>
              <w:spacing w:before="0" w:beforeAutospacing="0" w:after="0" w:afterAutospacing="0"/>
              <w:rPr>
                <w:rFonts w:ascii="Aptos" w:hAnsi="Aptos"/>
                <w:color w:val="FF0000"/>
              </w:rPr>
            </w:pPr>
            <w:r w:rsidRPr="00C9401F">
              <w:rPr>
                <w:rFonts w:ascii="Aptos" w:hAnsi="Aptos"/>
                <w:color w:val="FF0000"/>
              </w:rPr>
              <w:t>Depth Accessibility</w:t>
            </w:r>
          </w:p>
        </w:tc>
        <w:tc>
          <w:tcPr>
            <w:tcW w:w="3117" w:type="dxa"/>
          </w:tcPr>
          <w:p w14:paraId="55653DD0" w14:textId="77777777" w:rsidR="005B19A9" w:rsidRPr="00C9401F" w:rsidRDefault="005B19A9">
            <w:pPr>
              <w:pStyle w:val="paragraph"/>
              <w:spacing w:before="0" w:beforeAutospacing="0" w:after="0" w:afterAutospacing="0"/>
              <w:rPr>
                <w:rFonts w:ascii="Aptos" w:hAnsi="Aptos"/>
                <w:color w:val="FF0000"/>
              </w:rPr>
            </w:pPr>
            <w:r w:rsidRPr="00C9401F">
              <w:rPr>
                <w:rFonts w:ascii="Aptos" w:hAnsi="Aptos"/>
                <w:color w:val="FF0000"/>
              </w:rPr>
              <w:t>Distinct samples from 0-2 in, 2-4 in, 4-8 in, 8-12 in</w:t>
            </w:r>
          </w:p>
        </w:tc>
        <w:tc>
          <w:tcPr>
            <w:tcW w:w="3117" w:type="dxa"/>
          </w:tcPr>
          <w:p w14:paraId="28013B11" w14:textId="77777777" w:rsidR="005B19A9" w:rsidRPr="00C9401F" w:rsidRDefault="005B19A9">
            <w:pPr>
              <w:pStyle w:val="paragraph"/>
              <w:spacing w:before="0" w:beforeAutospacing="0" w:after="0" w:afterAutospacing="0"/>
              <w:rPr>
                <w:rFonts w:ascii="Aptos" w:hAnsi="Aptos"/>
                <w:color w:val="FF0000"/>
              </w:rPr>
            </w:pPr>
            <w:r w:rsidRPr="00C9401F">
              <w:rPr>
                <w:rFonts w:ascii="Aptos" w:hAnsi="Aptos"/>
                <w:color w:val="FF0000"/>
              </w:rPr>
              <w:t>Distinct samples obtained from 0-2 in, 2-4 in</w:t>
            </w:r>
          </w:p>
        </w:tc>
      </w:tr>
      <w:tr w:rsidR="005B19A9" w:rsidRPr="00C9401F" w14:paraId="410BB98D" w14:textId="77777777">
        <w:tc>
          <w:tcPr>
            <w:tcW w:w="3116" w:type="dxa"/>
          </w:tcPr>
          <w:p w14:paraId="0C58EE45" w14:textId="77777777" w:rsidR="005B19A9" w:rsidRPr="00C9401F" w:rsidRDefault="005B19A9">
            <w:pPr>
              <w:pStyle w:val="paragraph"/>
              <w:spacing w:before="0" w:beforeAutospacing="0" w:after="0" w:afterAutospacing="0"/>
              <w:rPr>
                <w:rFonts w:ascii="Aptos" w:hAnsi="Aptos"/>
                <w:color w:val="FF0000"/>
              </w:rPr>
            </w:pPr>
            <w:r w:rsidRPr="00C9401F">
              <w:rPr>
                <w:rFonts w:ascii="Aptos" w:hAnsi="Aptos"/>
                <w:color w:val="FF0000"/>
              </w:rPr>
              <w:t>Soil Type &amp; Compactness</w:t>
            </w:r>
          </w:p>
        </w:tc>
        <w:tc>
          <w:tcPr>
            <w:tcW w:w="3117" w:type="dxa"/>
          </w:tcPr>
          <w:p w14:paraId="4AB98DE1" w14:textId="77777777" w:rsidR="005B19A9" w:rsidRPr="00C9401F" w:rsidRDefault="005B19A9">
            <w:pPr>
              <w:pStyle w:val="paragraph"/>
              <w:spacing w:before="0" w:beforeAutospacing="0" w:after="0" w:afterAutospacing="0"/>
              <w:rPr>
                <w:rFonts w:ascii="Aptos" w:hAnsi="Aptos"/>
                <w:color w:val="FF0000"/>
              </w:rPr>
            </w:pPr>
            <w:r w:rsidRPr="00C9401F">
              <w:rPr>
                <w:rFonts w:ascii="Aptos" w:hAnsi="Aptos"/>
                <w:color w:val="FF0000"/>
              </w:rPr>
              <w:t>Devices should be burrowed through different levels of soil compactness</w:t>
            </w:r>
          </w:p>
        </w:tc>
        <w:tc>
          <w:tcPr>
            <w:tcW w:w="3117" w:type="dxa"/>
          </w:tcPr>
          <w:p w14:paraId="4B84CF26" w14:textId="77777777" w:rsidR="005B19A9" w:rsidRPr="00C9401F" w:rsidRDefault="005B19A9">
            <w:pPr>
              <w:pStyle w:val="paragraph"/>
              <w:spacing w:before="0" w:beforeAutospacing="0" w:after="0" w:afterAutospacing="0"/>
              <w:rPr>
                <w:rFonts w:ascii="Aptos" w:hAnsi="Aptos"/>
                <w:color w:val="FF0000"/>
              </w:rPr>
            </w:pPr>
            <w:r w:rsidRPr="00C9401F">
              <w:rPr>
                <w:rFonts w:ascii="Aptos" w:hAnsi="Aptos"/>
                <w:color w:val="FF0000"/>
              </w:rPr>
              <w:t>Easily burrows through cohesive soil but not dry soil</w:t>
            </w:r>
          </w:p>
        </w:tc>
      </w:tr>
      <w:tr w:rsidR="005B19A9" w:rsidRPr="00C9401F" w14:paraId="5109012F" w14:textId="77777777">
        <w:tc>
          <w:tcPr>
            <w:tcW w:w="3116" w:type="dxa"/>
          </w:tcPr>
          <w:p w14:paraId="79DA1A67" w14:textId="77777777" w:rsidR="005B19A9" w:rsidRPr="00C9401F" w:rsidRDefault="005B19A9">
            <w:pPr>
              <w:pStyle w:val="paragraph"/>
              <w:spacing w:before="0" w:beforeAutospacing="0" w:after="0" w:afterAutospacing="0"/>
              <w:rPr>
                <w:rFonts w:ascii="Aptos" w:hAnsi="Aptos"/>
                <w:color w:val="FF0000"/>
              </w:rPr>
            </w:pPr>
            <w:r w:rsidRPr="00C9401F">
              <w:rPr>
                <w:rFonts w:ascii="Aptos" w:hAnsi="Aptos"/>
                <w:color w:val="FF0000"/>
              </w:rPr>
              <w:t>Motor Control</w:t>
            </w:r>
          </w:p>
        </w:tc>
        <w:tc>
          <w:tcPr>
            <w:tcW w:w="3117" w:type="dxa"/>
          </w:tcPr>
          <w:p w14:paraId="3F33ECDC" w14:textId="77777777" w:rsidR="005B19A9" w:rsidRPr="00C9401F" w:rsidRDefault="005B19A9">
            <w:pPr>
              <w:pStyle w:val="paragraph"/>
              <w:spacing w:before="0" w:beforeAutospacing="0" w:after="0" w:afterAutospacing="0"/>
              <w:rPr>
                <w:rFonts w:ascii="Aptos" w:hAnsi="Aptos"/>
                <w:color w:val="FF0000"/>
              </w:rPr>
            </w:pPr>
            <w:r w:rsidRPr="00C9401F">
              <w:rPr>
                <w:rFonts w:ascii="Aptos" w:hAnsi="Aptos"/>
                <w:color w:val="FF0000"/>
              </w:rPr>
              <w:t>Provide a minimum of 30 RPM force and 400 lbf.</w:t>
            </w:r>
          </w:p>
        </w:tc>
        <w:tc>
          <w:tcPr>
            <w:tcW w:w="3117" w:type="dxa"/>
          </w:tcPr>
          <w:p w14:paraId="46128F1C" w14:textId="77777777" w:rsidR="005B19A9" w:rsidRPr="00C9401F" w:rsidRDefault="005B19A9">
            <w:pPr>
              <w:pStyle w:val="paragraph"/>
              <w:spacing w:before="0" w:beforeAutospacing="0" w:after="0" w:afterAutospacing="0"/>
              <w:rPr>
                <w:rFonts w:ascii="Aptos" w:hAnsi="Aptos"/>
                <w:color w:val="FF0000"/>
              </w:rPr>
            </w:pPr>
            <w:r w:rsidRPr="00C9401F">
              <w:rPr>
                <w:rFonts w:ascii="Aptos" w:hAnsi="Aptos"/>
                <w:color w:val="FF0000"/>
              </w:rPr>
              <w:t>Provides ~22.5 RPM and 120 lbf. max Force</w:t>
            </w:r>
          </w:p>
        </w:tc>
      </w:tr>
      <w:tr w:rsidR="005B19A9" w:rsidRPr="00C9401F" w14:paraId="515F1AD9" w14:textId="77777777">
        <w:tc>
          <w:tcPr>
            <w:tcW w:w="3116" w:type="dxa"/>
          </w:tcPr>
          <w:p w14:paraId="617F4402" w14:textId="77777777" w:rsidR="005B19A9" w:rsidRPr="00C9401F" w:rsidRDefault="005B19A9">
            <w:pPr>
              <w:pStyle w:val="paragraph"/>
              <w:spacing w:before="0" w:beforeAutospacing="0" w:after="0" w:afterAutospacing="0"/>
              <w:rPr>
                <w:rFonts w:ascii="Aptos" w:hAnsi="Aptos"/>
                <w:color w:val="FF0000"/>
              </w:rPr>
            </w:pPr>
            <w:r>
              <w:rPr>
                <w:rFonts w:ascii="Aptos" w:hAnsi="Aptos"/>
                <w:color w:val="FF0000"/>
              </w:rPr>
              <w:t>NPK Data Capture</w:t>
            </w:r>
          </w:p>
        </w:tc>
        <w:tc>
          <w:tcPr>
            <w:tcW w:w="3117" w:type="dxa"/>
          </w:tcPr>
          <w:p w14:paraId="6A60FC0E" w14:textId="77777777" w:rsidR="005B19A9" w:rsidRPr="00C9401F" w:rsidRDefault="005B19A9">
            <w:pPr>
              <w:pStyle w:val="paragraph"/>
              <w:spacing w:before="0" w:beforeAutospacing="0" w:after="0" w:afterAutospacing="0"/>
              <w:rPr>
                <w:rFonts w:ascii="Aptos" w:hAnsi="Aptos"/>
                <w:color w:val="FF0000"/>
              </w:rPr>
            </w:pPr>
            <w:r>
              <w:rPr>
                <w:rFonts w:ascii="Aptos" w:hAnsi="Aptos"/>
                <w:color w:val="FF0000"/>
              </w:rPr>
              <w:t>Read Values for Nitrogen, Phosphorous, Potassium</w:t>
            </w:r>
          </w:p>
        </w:tc>
        <w:tc>
          <w:tcPr>
            <w:tcW w:w="3117" w:type="dxa"/>
          </w:tcPr>
          <w:p w14:paraId="25B2A48A" w14:textId="77777777" w:rsidR="005B19A9" w:rsidRPr="00C9401F" w:rsidRDefault="005B19A9">
            <w:pPr>
              <w:pStyle w:val="paragraph"/>
              <w:spacing w:before="0" w:beforeAutospacing="0" w:after="0" w:afterAutospacing="0"/>
              <w:rPr>
                <w:rFonts w:ascii="Aptos" w:hAnsi="Aptos"/>
                <w:color w:val="FF0000"/>
              </w:rPr>
            </w:pPr>
            <w:r>
              <w:rPr>
                <w:rFonts w:ascii="Aptos" w:hAnsi="Aptos"/>
                <w:color w:val="FF0000"/>
              </w:rPr>
              <w:t>Functions as intended and captures moisture as well</w:t>
            </w:r>
          </w:p>
        </w:tc>
      </w:tr>
      <w:tr w:rsidR="005B19A9" w:rsidRPr="00C9401F" w14:paraId="436EB573" w14:textId="77777777">
        <w:tc>
          <w:tcPr>
            <w:tcW w:w="3116" w:type="dxa"/>
          </w:tcPr>
          <w:p w14:paraId="4895D312" w14:textId="77777777" w:rsidR="005B19A9" w:rsidRPr="00C9401F" w:rsidRDefault="005B19A9">
            <w:pPr>
              <w:pStyle w:val="paragraph"/>
              <w:spacing w:before="0" w:beforeAutospacing="0" w:after="0" w:afterAutospacing="0"/>
              <w:rPr>
                <w:rFonts w:ascii="Aptos" w:hAnsi="Aptos"/>
                <w:color w:val="FF0000"/>
              </w:rPr>
            </w:pPr>
            <w:r>
              <w:rPr>
                <w:rFonts w:ascii="Aptos" w:hAnsi="Aptos"/>
                <w:color w:val="FF0000"/>
              </w:rPr>
              <w:t>Dashboard &amp; Crop Recommendation</w:t>
            </w:r>
          </w:p>
        </w:tc>
        <w:tc>
          <w:tcPr>
            <w:tcW w:w="3117" w:type="dxa"/>
          </w:tcPr>
          <w:p w14:paraId="36CF2405" w14:textId="77777777" w:rsidR="005B19A9" w:rsidRPr="00C9401F" w:rsidRDefault="005B19A9">
            <w:pPr>
              <w:pStyle w:val="paragraph"/>
              <w:spacing w:before="0" w:beforeAutospacing="0" w:after="0" w:afterAutospacing="0"/>
              <w:rPr>
                <w:rFonts w:ascii="Aptos" w:hAnsi="Aptos"/>
                <w:color w:val="FF0000"/>
              </w:rPr>
            </w:pPr>
            <w:r>
              <w:rPr>
                <w:rFonts w:ascii="Aptos" w:hAnsi="Aptos"/>
                <w:color w:val="FF0000"/>
              </w:rPr>
              <w:t>&gt;85% Model Performance Accuracy and Dashboard Visualization</w:t>
            </w:r>
          </w:p>
        </w:tc>
        <w:tc>
          <w:tcPr>
            <w:tcW w:w="3117" w:type="dxa"/>
          </w:tcPr>
          <w:p w14:paraId="43A59C6C" w14:textId="77777777" w:rsidR="005B19A9" w:rsidRPr="00C9401F" w:rsidRDefault="005B19A9">
            <w:pPr>
              <w:pStyle w:val="paragraph"/>
              <w:spacing w:before="0" w:beforeAutospacing="0" w:after="0" w:afterAutospacing="0"/>
              <w:rPr>
                <w:rFonts w:ascii="Aptos" w:hAnsi="Aptos"/>
                <w:color w:val="FF0000"/>
              </w:rPr>
            </w:pPr>
            <w:r>
              <w:rPr>
                <w:rFonts w:ascii="Aptos" w:hAnsi="Aptos"/>
                <w:color w:val="FF0000"/>
              </w:rPr>
              <w:t>92.2% Model Accuracy and Interactive User Dashboard Presented</w:t>
            </w:r>
          </w:p>
        </w:tc>
      </w:tr>
      <w:tr w:rsidR="005B19A9" w:rsidRPr="00C9401F" w14:paraId="4D94FD0E" w14:textId="77777777">
        <w:tc>
          <w:tcPr>
            <w:tcW w:w="3116" w:type="dxa"/>
          </w:tcPr>
          <w:p w14:paraId="0933CAEE" w14:textId="77777777" w:rsidR="005B19A9" w:rsidRPr="00C9401F" w:rsidRDefault="005B19A9">
            <w:pPr>
              <w:pStyle w:val="paragraph"/>
              <w:spacing w:before="0" w:beforeAutospacing="0" w:after="0" w:afterAutospacing="0"/>
              <w:rPr>
                <w:rFonts w:ascii="Aptos" w:hAnsi="Aptos"/>
                <w:color w:val="FF0000"/>
              </w:rPr>
            </w:pPr>
            <w:r>
              <w:rPr>
                <w:rFonts w:ascii="Aptos" w:hAnsi="Aptos"/>
                <w:color w:val="FF0000"/>
              </w:rPr>
              <w:t>Cost Efficiency</w:t>
            </w:r>
          </w:p>
        </w:tc>
        <w:tc>
          <w:tcPr>
            <w:tcW w:w="3117" w:type="dxa"/>
          </w:tcPr>
          <w:p w14:paraId="22FCD13F" w14:textId="77777777" w:rsidR="005B19A9" w:rsidRPr="00C9401F" w:rsidRDefault="005B19A9">
            <w:pPr>
              <w:pStyle w:val="paragraph"/>
              <w:spacing w:before="0" w:beforeAutospacing="0" w:after="0" w:afterAutospacing="0"/>
              <w:rPr>
                <w:rFonts w:ascii="Aptos" w:hAnsi="Aptos"/>
                <w:color w:val="FF0000"/>
              </w:rPr>
            </w:pPr>
            <w:r>
              <w:rPr>
                <w:rFonts w:ascii="Aptos" w:hAnsi="Aptos"/>
                <w:color w:val="FF0000"/>
              </w:rPr>
              <w:t>Prototype Development Cost from $600-1000, with sell price &lt;$1500</w:t>
            </w:r>
          </w:p>
        </w:tc>
        <w:tc>
          <w:tcPr>
            <w:tcW w:w="3117" w:type="dxa"/>
          </w:tcPr>
          <w:p w14:paraId="57F42DFC" w14:textId="77777777" w:rsidR="005B19A9" w:rsidRPr="00C9401F" w:rsidRDefault="005B19A9">
            <w:pPr>
              <w:pStyle w:val="paragraph"/>
              <w:spacing w:before="0" w:beforeAutospacing="0" w:after="0" w:afterAutospacing="0"/>
              <w:rPr>
                <w:rFonts w:ascii="Aptos" w:hAnsi="Aptos"/>
                <w:color w:val="FF0000"/>
              </w:rPr>
            </w:pPr>
            <w:r>
              <w:rPr>
                <w:rFonts w:ascii="Aptos" w:hAnsi="Aptos"/>
                <w:color w:val="FF0000"/>
              </w:rPr>
              <w:t xml:space="preserve">Prototype Development cost </w:t>
            </w:r>
          </w:p>
        </w:tc>
      </w:tr>
    </w:tbl>
    <w:p w14:paraId="4C09C9DA" w14:textId="67BCDA20" w:rsidR="001F36AC" w:rsidRPr="00977999" w:rsidRDefault="001F36AC">
      <w:pPr>
        <w:spacing w:after="160" w:line="279" w:lineRule="auto"/>
        <w:rPr>
          <w:rFonts w:ascii="Aptos" w:hAnsi="Aptos"/>
          <w:b/>
          <w:bCs/>
        </w:rPr>
      </w:pPr>
    </w:p>
    <w:p w14:paraId="2B2402E7" w14:textId="0F5C0C62" w:rsidR="00A6620C" w:rsidRPr="00977999" w:rsidRDefault="003A6DE5" w:rsidP="00290326">
      <w:pPr>
        <w:pStyle w:val="ListParagraph"/>
        <w:numPr>
          <w:ilvl w:val="0"/>
          <w:numId w:val="13"/>
        </w:numPr>
        <w:jc w:val="both"/>
        <w:rPr>
          <w:rFonts w:ascii="Aptos" w:eastAsiaTheme="minorEastAsia" w:hAnsi="Aptos"/>
          <w:b/>
        </w:rPr>
      </w:pPr>
      <w:r w:rsidRPr="00977999">
        <w:rPr>
          <w:rFonts w:ascii="Aptos" w:hAnsi="Aptos"/>
          <w:b/>
          <w:bCs/>
        </w:rPr>
        <w:t>CAD</w:t>
      </w:r>
    </w:p>
    <w:p w14:paraId="523DB289" w14:textId="77777777" w:rsidR="00B2324B" w:rsidRDefault="00B2324B" w:rsidP="00B2324B">
      <w:pPr>
        <w:jc w:val="both"/>
        <w:rPr>
          <w:rFonts w:ascii="Aptos" w:eastAsiaTheme="minorEastAsia" w:hAnsi="Aptos"/>
          <w:b/>
        </w:rPr>
      </w:pPr>
    </w:p>
    <w:p w14:paraId="504FD873" w14:textId="39C144BF" w:rsidR="00B2324B" w:rsidRPr="00B2324B" w:rsidRDefault="00B2324B" w:rsidP="00B2324B">
      <w:pPr>
        <w:jc w:val="both"/>
        <w:rPr>
          <w:rFonts w:ascii="Aptos" w:eastAsiaTheme="minorEastAsia" w:hAnsi="Aptos"/>
          <w:bCs/>
        </w:rPr>
      </w:pPr>
      <w:r w:rsidRPr="00B2324B">
        <w:rPr>
          <w:rFonts w:ascii="Aptos" w:eastAsiaTheme="minorEastAsia" w:hAnsi="Aptos"/>
          <w:bCs/>
        </w:rPr>
        <w:t xml:space="preserve">Note: Manufacturing &amp; Welding Drawings are attached at the end of the </w:t>
      </w:r>
      <w:r w:rsidR="002B7729">
        <w:rPr>
          <w:rFonts w:ascii="Aptos" w:eastAsiaTheme="minorEastAsia" w:hAnsi="Aptos"/>
          <w:bCs/>
        </w:rPr>
        <w:t>section</w:t>
      </w:r>
    </w:p>
    <w:p w14:paraId="7C7117D2" w14:textId="77777777" w:rsidR="0026407C" w:rsidRPr="00977999" w:rsidRDefault="0026407C" w:rsidP="00FB713E">
      <w:pPr>
        <w:pStyle w:val="ListParagraph"/>
        <w:jc w:val="both"/>
        <w:rPr>
          <w:rFonts w:ascii="Aptos" w:eastAsiaTheme="minorEastAsia" w:hAnsi="Aptos"/>
          <w:b/>
        </w:rPr>
      </w:pPr>
    </w:p>
    <w:p w14:paraId="6ED4E66A" w14:textId="70937CA3" w:rsidR="00FB713E" w:rsidRPr="00977999" w:rsidRDefault="5386DB30" w:rsidP="69917D59">
      <w:pPr>
        <w:jc w:val="center"/>
        <w:rPr>
          <w:rFonts w:eastAsiaTheme="minorEastAsia"/>
        </w:rPr>
      </w:pPr>
      <w:r>
        <w:rPr>
          <w:noProof/>
        </w:rPr>
        <w:drawing>
          <wp:inline distT="0" distB="0" distL="0" distR="0" wp14:anchorId="594C5041" wp14:editId="1C550C00">
            <wp:extent cx="5943600" cy="5867398"/>
            <wp:effectExtent l="0" t="0" r="0" b="0"/>
            <wp:docPr id="704697998" name="Picture 70469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5867398"/>
                    </a:xfrm>
                    <a:prstGeom prst="rect">
                      <a:avLst/>
                    </a:prstGeom>
                  </pic:spPr>
                </pic:pic>
              </a:graphicData>
            </a:graphic>
          </wp:inline>
        </w:drawing>
      </w:r>
    </w:p>
    <w:p w14:paraId="0B766473" w14:textId="77777777" w:rsidR="00FB713E" w:rsidRPr="00977999" w:rsidRDefault="00FB713E" w:rsidP="69917D59">
      <w:pPr>
        <w:jc w:val="center"/>
        <w:rPr>
          <w:rFonts w:asciiTheme="minorHAnsi" w:eastAsiaTheme="minorEastAsia" w:hAnsiTheme="minorHAnsi" w:cstheme="minorBidi"/>
          <w:b/>
        </w:rPr>
      </w:pPr>
    </w:p>
    <w:p w14:paraId="7DE1F134" w14:textId="42C2EB48" w:rsidR="62AE1693" w:rsidRPr="00977999" w:rsidRDefault="62AE1693" w:rsidP="69917D59">
      <w:pPr>
        <w:jc w:val="center"/>
        <w:rPr>
          <w:rFonts w:asciiTheme="minorHAnsi" w:eastAsiaTheme="minorEastAsia" w:hAnsiTheme="minorHAnsi" w:cstheme="minorBidi"/>
          <w:b/>
        </w:rPr>
      </w:pPr>
      <w:r w:rsidRPr="00977999">
        <w:rPr>
          <w:rFonts w:asciiTheme="minorHAnsi" w:eastAsiaTheme="minorEastAsia" w:hAnsiTheme="minorHAnsi" w:cstheme="minorBidi"/>
          <w:b/>
        </w:rPr>
        <w:t xml:space="preserve">Figure </w:t>
      </w:r>
      <w:r w:rsidR="00DD1C06">
        <w:rPr>
          <w:rFonts w:asciiTheme="minorHAnsi" w:eastAsiaTheme="minorEastAsia" w:hAnsiTheme="minorHAnsi" w:cstheme="minorBidi"/>
          <w:b/>
        </w:rPr>
        <w:t>26</w:t>
      </w:r>
      <w:r w:rsidRPr="00977999">
        <w:rPr>
          <w:rFonts w:asciiTheme="minorHAnsi" w:eastAsiaTheme="minorEastAsia" w:hAnsiTheme="minorHAnsi" w:cstheme="minorBidi"/>
          <w:b/>
        </w:rPr>
        <w:t xml:space="preserve">: </w:t>
      </w:r>
      <w:proofErr w:type="spellStart"/>
      <w:r w:rsidRPr="00977999">
        <w:rPr>
          <w:rFonts w:asciiTheme="minorHAnsi" w:eastAsiaTheme="minorEastAsia" w:hAnsiTheme="minorHAnsi" w:cstheme="minorBidi"/>
          <w:b/>
        </w:rPr>
        <w:t>TerraProbe</w:t>
      </w:r>
      <w:proofErr w:type="spellEnd"/>
      <w:r w:rsidRPr="00977999">
        <w:rPr>
          <w:rFonts w:asciiTheme="minorHAnsi" w:eastAsiaTheme="minorEastAsia" w:hAnsiTheme="minorHAnsi" w:cstheme="minorBidi"/>
          <w:b/>
        </w:rPr>
        <w:t xml:space="preserve"> Isometric View</w:t>
      </w:r>
    </w:p>
    <w:p w14:paraId="42C23096" w14:textId="67DF0A11" w:rsidR="5E144533" w:rsidRPr="00977999" w:rsidRDefault="5E144533" w:rsidP="5E144533">
      <w:pPr>
        <w:jc w:val="center"/>
        <w:rPr>
          <w:rFonts w:asciiTheme="minorHAnsi" w:eastAsiaTheme="minorEastAsia" w:hAnsiTheme="minorHAnsi" w:cstheme="minorBidi"/>
          <w:b/>
        </w:rPr>
      </w:pPr>
    </w:p>
    <w:p w14:paraId="61B7005D" w14:textId="505E4E11" w:rsidR="00FB713E" w:rsidRPr="00977999" w:rsidRDefault="345FF187" w:rsidP="5E144533">
      <w:pPr>
        <w:jc w:val="center"/>
        <w:rPr>
          <w:rFonts w:asciiTheme="minorHAnsi" w:eastAsiaTheme="minorEastAsia" w:hAnsiTheme="minorHAnsi" w:cstheme="minorBidi"/>
          <w:b/>
        </w:rPr>
      </w:pPr>
      <w:r>
        <w:rPr>
          <w:noProof/>
        </w:rPr>
        <w:drawing>
          <wp:inline distT="0" distB="0" distL="0" distR="0" wp14:anchorId="77249BDA" wp14:editId="6A129707">
            <wp:extent cx="3334479" cy="2933700"/>
            <wp:effectExtent l="0" t="0" r="0" b="0"/>
            <wp:docPr id="1587226749" name="Picture 158722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22674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34479" cy="2933700"/>
                    </a:xfrm>
                    <a:prstGeom prst="rect">
                      <a:avLst/>
                    </a:prstGeom>
                  </pic:spPr>
                </pic:pic>
              </a:graphicData>
            </a:graphic>
          </wp:inline>
        </w:drawing>
      </w:r>
    </w:p>
    <w:p w14:paraId="44672E23" w14:textId="77777777" w:rsidR="00FB713E" w:rsidRPr="00977999" w:rsidRDefault="00FB713E" w:rsidP="5E144533">
      <w:pPr>
        <w:jc w:val="center"/>
        <w:rPr>
          <w:rFonts w:asciiTheme="minorHAnsi" w:eastAsiaTheme="minorEastAsia" w:hAnsiTheme="minorHAnsi" w:cstheme="minorBidi"/>
          <w:b/>
        </w:rPr>
      </w:pPr>
    </w:p>
    <w:p w14:paraId="1F92FCBC" w14:textId="6944D3FE" w:rsidR="62AE1693" w:rsidRPr="00977999" w:rsidRDefault="62AE1693" w:rsidP="5E144533">
      <w:pPr>
        <w:jc w:val="center"/>
        <w:rPr>
          <w:rFonts w:asciiTheme="minorHAnsi" w:eastAsiaTheme="minorEastAsia" w:hAnsiTheme="minorHAnsi" w:cstheme="minorBidi"/>
          <w:b/>
        </w:rPr>
      </w:pPr>
      <w:r w:rsidRPr="00977999">
        <w:rPr>
          <w:rFonts w:asciiTheme="minorHAnsi" w:eastAsiaTheme="minorEastAsia" w:hAnsiTheme="minorHAnsi" w:cstheme="minorBidi"/>
          <w:b/>
        </w:rPr>
        <w:t xml:space="preserve">Figure </w:t>
      </w:r>
      <w:r w:rsidR="00DD1C06">
        <w:rPr>
          <w:rFonts w:asciiTheme="minorHAnsi" w:eastAsiaTheme="minorEastAsia" w:hAnsiTheme="minorHAnsi" w:cstheme="minorBidi"/>
          <w:b/>
        </w:rPr>
        <w:t>27</w:t>
      </w:r>
      <w:r w:rsidRPr="00977999">
        <w:rPr>
          <w:rFonts w:asciiTheme="minorHAnsi" w:eastAsiaTheme="minorEastAsia" w:hAnsiTheme="minorHAnsi" w:cstheme="minorBidi"/>
          <w:b/>
        </w:rPr>
        <w:t xml:space="preserve">: </w:t>
      </w:r>
      <w:proofErr w:type="spellStart"/>
      <w:r w:rsidRPr="00977999">
        <w:rPr>
          <w:rFonts w:asciiTheme="minorHAnsi" w:eastAsiaTheme="minorEastAsia" w:hAnsiTheme="minorHAnsi" w:cstheme="minorBidi"/>
          <w:b/>
        </w:rPr>
        <w:t>TerraProbe</w:t>
      </w:r>
      <w:proofErr w:type="spellEnd"/>
      <w:r w:rsidRPr="00977999">
        <w:rPr>
          <w:rFonts w:asciiTheme="minorHAnsi" w:eastAsiaTheme="minorEastAsia" w:hAnsiTheme="minorHAnsi" w:cstheme="minorBidi"/>
          <w:b/>
        </w:rPr>
        <w:t xml:space="preserve"> Front View</w:t>
      </w:r>
    </w:p>
    <w:p w14:paraId="2DD3C5DB" w14:textId="790B55D9" w:rsidR="5E144533" w:rsidRPr="00977999" w:rsidRDefault="5E144533" w:rsidP="5E144533">
      <w:pPr>
        <w:jc w:val="center"/>
        <w:rPr>
          <w:rFonts w:asciiTheme="minorHAnsi" w:eastAsiaTheme="minorEastAsia" w:hAnsiTheme="minorHAnsi" w:cstheme="minorBidi"/>
          <w:b/>
        </w:rPr>
      </w:pPr>
    </w:p>
    <w:p w14:paraId="06A983DE" w14:textId="361896BD" w:rsidR="37B2B0F3" w:rsidRPr="00977999" w:rsidRDefault="37B2B0F3" w:rsidP="69917D59">
      <w:pPr>
        <w:jc w:val="both"/>
        <w:rPr>
          <w:rFonts w:ascii="Aptos" w:hAnsi="Aptos"/>
          <w:b/>
          <w:bCs/>
        </w:rPr>
      </w:pPr>
    </w:p>
    <w:p w14:paraId="777617B5" w14:textId="47E3FD03" w:rsidR="12BED756" w:rsidRPr="00977999" w:rsidRDefault="12BED756" w:rsidP="024C7CA2">
      <w:pPr>
        <w:jc w:val="both"/>
      </w:pPr>
    </w:p>
    <w:p w14:paraId="11736B25" w14:textId="23BB5F04" w:rsidR="004F6CB7" w:rsidRPr="00977999" w:rsidRDefault="03B5AB83" w:rsidP="568FF7AE">
      <w:pPr>
        <w:jc w:val="center"/>
        <w:rPr>
          <w:rFonts w:asciiTheme="minorHAnsi" w:eastAsiaTheme="minorEastAsia" w:hAnsiTheme="minorHAnsi" w:cstheme="minorBidi"/>
          <w:b/>
        </w:rPr>
      </w:pPr>
      <w:r>
        <w:rPr>
          <w:noProof/>
        </w:rPr>
        <w:drawing>
          <wp:inline distT="0" distB="0" distL="0" distR="0" wp14:anchorId="32FBC846" wp14:editId="59493F69">
            <wp:extent cx="4320540" cy="3600448"/>
            <wp:effectExtent l="0" t="0" r="0" b="0"/>
            <wp:docPr id="830074189" name="Picture 83007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540" cy="3600448"/>
                    </a:xfrm>
                    <a:prstGeom prst="rect">
                      <a:avLst/>
                    </a:prstGeom>
                  </pic:spPr>
                </pic:pic>
              </a:graphicData>
            </a:graphic>
          </wp:inline>
        </w:drawing>
      </w:r>
    </w:p>
    <w:p w14:paraId="2F3A7DF3" w14:textId="77777777" w:rsidR="00FB713E" w:rsidRPr="00977999" w:rsidRDefault="00FB713E" w:rsidP="24E0076D">
      <w:pPr>
        <w:jc w:val="center"/>
        <w:rPr>
          <w:rFonts w:asciiTheme="minorHAnsi" w:eastAsiaTheme="minorEastAsia" w:hAnsiTheme="minorHAnsi" w:cstheme="minorBidi"/>
          <w:b/>
        </w:rPr>
      </w:pPr>
    </w:p>
    <w:p w14:paraId="228EF72F" w14:textId="14D2A7AA" w:rsidR="004F6CB7" w:rsidRPr="00977999" w:rsidRDefault="4C5DA159" w:rsidP="24E0076D">
      <w:pPr>
        <w:jc w:val="center"/>
        <w:rPr>
          <w:rFonts w:asciiTheme="minorHAnsi" w:eastAsiaTheme="minorEastAsia" w:hAnsiTheme="minorHAnsi" w:cstheme="minorBidi"/>
          <w:b/>
        </w:rPr>
      </w:pPr>
      <w:r w:rsidRPr="00977999">
        <w:rPr>
          <w:rFonts w:asciiTheme="minorHAnsi" w:eastAsiaTheme="minorEastAsia" w:hAnsiTheme="minorHAnsi" w:cstheme="minorBidi"/>
          <w:b/>
        </w:rPr>
        <w:t xml:space="preserve">Figure </w:t>
      </w:r>
      <w:r w:rsidR="00FB713E" w:rsidRPr="00977999">
        <w:rPr>
          <w:rFonts w:asciiTheme="minorHAnsi" w:eastAsiaTheme="minorEastAsia" w:hAnsiTheme="minorHAnsi" w:cstheme="minorBidi"/>
          <w:b/>
        </w:rPr>
        <w:t>2</w:t>
      </w:r>
      <w:r w:rsidR="00C20BC9">
        <w:rPr>
          <w:rFonts w:asciiTheme="minorHAnsi" w:eastAsiaTheme="minorEastAsia" w:hAnsiTheme="minorHAnsi" w:cstheme="minorBidi"/>
          <w:b/>
        </w:rPr>
        <w:t>8</w:t>
      </w:r>
      <w:r w:rsidRPr="00977999">
        <w:rPr>
          <w:rFonts w:asciiTheme="minorHAnsi" w:eastAsiaTheme="minorEastAsia" w:hAnsiTheme="minorHAnsi" w:cstheme="minorBidi"/>
          <w:b/>
        </w:rPr>
        <w:t xml:space="preserve">: </w:t>
      </w:r>
      <w:proofErr w:type="spellStart"/>
      <w:r w:rsidRPr="00977999">
        <w:rPr>
          <w:rFonts w:asciiTheme="minorHAnsi" w:eastAsiaTheme="minorEastAsia" w:hAnsiTheme="minorHAnsi" w:cstheme="minorBidi"/>
          <w:b/>
        </w:rPr>
        <w:t>TerraProbe</w:t>
      </w:r>
      <w:proofErr w:type="spellEnd"/>
      <w:r w:rsidRPr="00977999">
        <w:rPr>
          <w:rFonts w:asciiTheme="minorHAnsi" w:eastAsiaTheme="minorEastAsia" w:hAnsiTheme="minorHAnsi" w:cstheme="minorBidi"/>
          <w:b/>
        </w:rPr>
        <w:t xml:space="preserve"> Full Assembly Cross Section</w:t>
      </w:r>
    </w:p>
    <w:p w14:paraId="0BE4A684" w14:textId="7ACAF2CF" w:rsidR="004F6CB7" w:rsidRPr="00977999" w:rsidRDefault="004F6CB7" w:rsidP="7A730707">
      <w:pPr>
        <w:jc w:val="both"/>
        <w:rPr>
          <w:rFonts w:ascii="Aptos" w:hAnsi="Aptos"/>
          <w:b/>
          <w:bCs/>
        </w:rPr>
      </w:pPr>
    </w:p>
    <w:p w14:paraId="0F7FE135" w14:textId="2FA9EB50" w:rsidR="004F6CB7" w:rsidRPr="00977999" w:rsidRDefault="3D815A9D" w:rsidP="00FB713E">
      <w:pPr>
        <w:jc w:val="center"/>
        <w:rPr>
          <w:rFonts w:eastAsiaTheme="minorEastAsia"/>
        </w:rPr>
      </w:pPr>
      <w:r>
        <w:rPr>
          <w:noProof/>
        </w:rPr>
        <w:drawing>
          <wp:inline distT="0" distB="0" distL="0" distR="0" wp14:anchorId="5D29D4D8" wp14:editId="4B8A8675">
            <wp:extent cx="4461070" cy="3152775"/>
            <wp:effectExtent l="0" t="0" r="0" b="0"/>
            <wp:docPr id="1818441429" name="Picture 181844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44142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61070" cy="3152775"/>
                    </a:xfrm>
                    <a:prstGeom prst="rect">
                      <a:avLst/>
                    </a:prstGeom>
                  </pic:spPr>
                </pic:pic>
              </a:graphicData>
            </a:graphic>
          </wp:inline>
        </w:drawing>
      </w:r>
    </w:p>
    <w:p w14:paraId="3EBA3470" w14:textId="77777777" w:rsidR="00FB713E" w:rsidRPr="00977999" w:rsidRDefault="00FB713E" w:rsidP="568FF7AE">
      <w:pPr>
        <w:jc w:val="center"/>
        <w:rPr>
          <w:rFonts w:asciiTheme="minorHAnsi" w:eastAsiaTheme="minorEastAsia" w:hAnsiTheme="minorHAnsi" w:cstheme="minorBidi"/>
          <w:b/>
        </w:rPr>
      </w:pPr>
    </w:p>
    <w:p w14:paraId="14077051" w14:textId="1AD68186" w:rsidR="004F6CB7" w:rsidRPr="00977999" w:rsidRDefault="6D0D0B31" w:rsidP="568FF7AE">
      <w:pPr>
        <w:jc w:val="center"/>
        <w:rPr>
          <w:rFonts w:ascii="Aptos" w:eastAsiaTheme="minorEastAsia" w:hAnsi="Aptos"/>
          <w:b/>
        </w:rPr>
      </w:pPr>
      <w:r w:rsidRPr="00977999">
        <w:rPr>
          <w:rFonts w:asciiTheme="minorHAnsi" w:eastAsiaTheme="minorEastAsia" w:hAnsiTheme="minorHAnsi" w:cstheme="minorBidi"/>
          <w:b/>
        </w:rPr>
        <w:t xml:space="preserve">Figure </w:t>
      </w:r>
      <w:r w:rsidR="00FB713E" w:rsidRPr="00977999">
        <w:rPr>
          <w:rFonts w:asciiTheme="minorHAnsi" w:eastAsiaTheme="minorEastAsia" w:hAnsiTheme="minorHAnsi" w:cstheme="minorBidi"/>
          <w:b/>
        </w:rPr>
        <w:t>2</w:t>
      </w:r>
      <w:r w:rsidR="00C20BC9">
        <w:rPr>
          <w:rFonts w:asciiTheme="minorHAnsi" w:eastAsiaTheme="minorEastAsia" w:hAnsiTheme="minorHAnsi" w:cstheme="minorBidi"/>
          <w:b/>
        </w:rPr>
        <w:t>9</w:t>
      </w:r>
      <w:r w:rsidRPr="00977999">
        <w:rPr>
          <w:rFonts w:asciiTheme="minorHAnsi" w:eastAsiaTheme="minorEastAsia" w:hAnsiTheme="minorHAnsi" w:cstheme="minorBidi"/>
          <w:b/>
        </w:rPr>
        <w:t xml:space="preserve">: </w:t>
      </w:r>
      <w:proofErr w:type="spellStart"/>
      <w:r w:rsidRPr="00977999">
        <w:rPr>
          <w:rFonts w:asciiTheme="minorHAnsi" w:eastAsiaTheme="minorEastAsia" w:hAnsiTheme="minorHAnsi" w:cstheme="minorBidi"/>
          <w:b/>
        </w:rPr>
        <w:t>TerraProbe</w:t>
      </w:r>
      <w:proofErr w:type="spellEnd"/>
      <w:r w:rsidRPr="00977999">
        <w:rPr>
          <w:rFonts w:asciiTheme="minorHAnsi" w:eastAsiaTheme="minorEastAsia" w:hAnsiTheme="minorHAnsi" w:cstheme="minorBidi"/>
          <w:b/>
        </w:rPr>
        <w:t xml:space="preserve"> Travel Mode</w:t>
      </w:r>
    </w:p>
    <w:p w14:paraId="15F9702B" w14:textId="3C33DAB3" w:rsidR="004F6CB7" w:rsidRPr="00977999" w:rsidRDefault="004F6CB7" w:rsidP="0443449F">
      <w:pPr>
        <w:jc w:val="center"/>
      </w:pPr>
    </w:p>
    <w:p w14:paraId="32FAB8BE" w14:textId="5278036A" w:rsidR="004F6CB7" w:rsidRPr="00977999" w:rsidRDefault="144F39CC" w:rsidP="0443449F">
      <w:pPr>
        <w:jc w:val="center"/>
        <w:rPr>
          <w:rFonts w:ascii="Aptos" w:hAnsi="Aptos"/>
          <w:b/>
          <w:bCs/>
        </w:rPr>
      </w:pPr>
      <w:r>
        <w:rPr>
          <w:noProof/>
        </w:rPr>
        <w:drawing>
          <wp:inline distT="0" distB="0" distL="0" distR="0" wp14:anchorId="46873DA9" wp14:editId="41183BB2">
            <wp:extent cx="4776258" cy="7012177"/>
            <wp:effectExtent l="0" t="0" r="0" b="0"/>
            <wp:docPr id="366116935" name="Picture 36611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776258" cy="7012177"/>
                    </a:xfrm>
                    <a:prstGeom prst="rect">
                      <a:avLst/>
                    </a:prstGeom>
                  </pic:spPr>
                </pic:pic>
              </a:graphicData>
            </a:graphic>
          </wp:inline>
        </w:drawing>
      </w:r>
    </w:p>
    <w:p w14:paraId="28C6C502" w14:textId="77777777" w:rsidR="00FB713E" w:rsidRPr="00977999" w:rsidRDefault="00FB713E" w:rsidP="407A0721">
      <w:pPr>
        <w:jc w:val="center"/>
        <w:rPr>
          <w:rFonts w:asciiTheme="minorHAnsi" w:eastAsiaTheme="minorEastAsia" w:hAnsiTheme="minorHAnsi" w:cstheme="minorBidi"/>
          <w:b/>
        </w:rPr>
      </w:pPr>
    </w:p>
    <w:p w14:paraId="5D8FBA2F" w14:textId="79563A3F" w:rsidR="3AE2B11D" w:rsidRPr="00977999" w:rsidRDefault="3AE2B11D" w:rsidP="407A0721">
      <w:pPr>
        <w:jc w:val="center"/>
        <w:rPr>
          <w:rFonts w:asciiTheme="minorHAnsi" w:eastAsiaTheme="minorEastAsia" w:hAnsiTheme="minorHAnsi" w:cstheme="minorBidi"/>
          <w:b/>
        </w:rPr>
      </w:pPr>
      <w:r w:rsidRPr="00977999">
        <w:rPr>
          <w:rFonts w:asciiTheme="minorHAnsi" w:eastAsiaTheme="minorEastAsia" w:hAnsiTheme="minorHAnsi" w:cstheme="minorBidi"/>
          <w:b/>
        </w:rPr>
        <w:t xml:space="preserve">Figure </w:t>
      </w:r>
      <w:r w:rsidR="00C20BC9">
        <w:rPr>
          <w:rFonts w:asciiTheme="minorHAnsi" w:eastAsiaTheme="minorEastAsia" w:hAnsiTheme="minorHAnsi" w:cstheme="minorBidi"/>
          <w:b/>
        </w:rPr>
        <w:t>30</w:t>
      </w:r>
      <w:r w:rsidRPr="00977999">
        <w:rPr>
          <w:rFonts w:asciiTheme="minorHAnsi" w:eastAsiaTheme="minorEastAsia" w:hAnsiTheme="minorHAnsi" w:cstheme="minorBidi"/>
          <w:b/>
        </w:rPr>
        <w:t xml:space="preserve">: </w:t>
      </w:r>
      <w:proofErr w:type="spellStart"/>
      <w:r w:rsidRPr="00977999">
        <w:rPr>
          <w:rFonts w:asciiTheme="minorHAnsi" w:eastAsiaTheme="minorEastAsia" w:hAnsiTheme="minorHAnsi" w:cstheme="minorBidi"/>
          <w:b/>
        </w:rPr>
        <w:t>TerraProbe</w:t>
      </w:r>
      <w:proofErr w:type="spellEnd"/>
      <w:r w:rsidRPr="00977999">
        <w:rPr>
          <w:rFonts w:asciiTheme="minorHAnsi" w:eastAsiaTheme="minorEastAsia" w:hAnsiTheme="minorHAnsi" w:cstheme="minorBidi"/>
          <w:b/>
        </w:rPr>
        <w:t xml:space="preserve"> Semi-Exploded Model</w:t>
      </w:r>
    </w:p>
    <w:p w14:paraId="054936A9" w14:textId="18F19EB6" w:rsidR="5D0C7CE5" w:rsidRPr="00977999" w:rsidRDefault="5D0C7CE5" w:rsidP="5D0C7CE5">
      <w:pPr>
        <w:jc w:val="center"/>
      </w:pPr>
    </w:p>
    <w:p w14:paraId="1786F770" w14:textId="1E916236" w:rsidR="004F6CB7" w:rsidRPr="00977999" w:rsidRDefault="74CB6AB6" w:rsidP="0443449F">
      <w:pPr>
        <w:jc w:val="center"/>
        <w:rPr>
          <w:rFonts w:ascii="Aptos" w:hAnsi="Aptos"/>
          <w:b/>
          <w:bCs/>
        </w:rPr>
      </w:pPr>
      <w:r>
        <w:rPr>
          <w:noProof/>
        </w:rPr>
        <w:drawing>
          <wp:inline distT="0" distB="0" distL="0" distR="0" wp14:anchorId="2E7B1B69" wp14:editId="588398D2">
            <wp:extent cx="2733675" cy="5943600"/>
            <wp:effectExtent l="0" t="0" r="0" b="0"/>
            <wp:docPr id="328494189" name="Picture 32849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49418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p>
    <w:p w14:paraId="2FFB5067" w14:textId="77777777" w:rsidR="00FB713E" w:rsidRPr="00977999" w:rsidRDefault="00FB713E" w:rsidP="0443449F">
      <w:pPr>
        <w:jc w:val="center"/>
        <w:rPr>
          <w:rFonts w:asciiTheme="minorHAnsi" w:eastAsiaTheme="minorEastAsia" w:hAnsiTheme="minorHAnsi" w:cstheme="minorBidi"/>
          <w:b/>
        </w:rPr>
      </w:pPr>
    </w:p>
    <w:p w14:paraId="515159CB" w14:textId="2C77AB76" w:rsidR="004F6CB7" w:rsidRPr="00977999" w:rsidRDefault="6C5CA7C7" w:rsidP="0443449F">
      <w:pPr>
        <w:jc w:val="center"/>
        <w:rPr>
          <w:rFonts w:asciiTheme="minorHAnsi" w:eastAsiaTheme="minorEastAsia" w:hAnsiTheme="minorHAnsi" w:cstheme="minorBidi"/>
          <w:b/>
        </w:rPr>
      </w:pPr>
      <w:r w:rsidRPr="00977999">
        <w:rPr>
          <w:rFonts w:asciiTheme="minorHAnsi" w:eastAsiaTheme="minorEastAsia" w:hAnsiTheme="minorHAnsi" w:cstheme="minorBidi"/>
          <w:b/>
        </w:rPr>
        <w:t xml:space="preserve">Figure </w:t>
      </w:r>
      <w:r w:rsidR="00C20BC9">
        <w:rPr>
          <w:rFonts w:asciiTheme="minorHAnsi" w:eastAsiaTheme="minorEastAsia" w:hAnsiTheme="minorHAnsi" w:cstheme="minorBidi"/>
          <w:b/>
        </w:rPr>
        <w:t>31</w:t>
      </w:r>
      <w:r w:rsidRPr="00977999">
        <w:rPr>
          <w:rFonts w:asciiTheme="minorHAnsi" w:eastAsiaTheme="minorEastAsia" w:hAnsiTheme="minorHAnsi" w:cstheme="minorBidi"/>
          <w:b/>
        </w:rPr>
        <w:t>: Payload Chamber</w:t>
      </w:r>
    </w:p>
    <w:p w14:paraId="0A71152A" w14:textId="68077148" w:rsidR="5AB3BE09" w:rsidRPr="00977999" w:rsidRDefault="5AB3BE09" w:rsidP="5AB3BE09">
      <w:pPr>
        <w:jc w:val="center"/>
        <w:rPr>
          <w:rFonts w:asciiTheme="minorHAnsi" w:eastAsiaTheme="minorEastAsia" w:hAnsiTheme="minorHAnsi" w:cstheme="minorBidi"/>
          <w:b/>
          <w:bCs/>
        </w:rPr>
      </w:pPr>
    </w:p>
    <w:p w14:paraId="3EDB6560" w14:textId="11B9C9A2" w:rsidR="004F6CB7" w:rsidRPr="00977999" w:rsidRDefault="578115F1" w:rsidP="33B70C3E">
      <w:pPr>
        <w:jc w:val="center"/>
        <w:rPr>
          <w:rFonts w:asciiTheme="minorHAnsi" w:eastAsiaTheme="minorEastAsia" w:hAnsiTheme="minorHAnsi" w:cstheme="minorBidi"/>
          <w:b/>
          <w:bCs/>
        </w:rPr>
      </w:pPr>
      <w:r>
        <w:rPr>
          <w:noProof/>
        </w:rPr>
        <w:drawing>
          <wp:inline distT="0" distB="0" distL="0" distR="0" wp14:anchorId="63E3BCF8" wp14:editId="4FD1D6D2">
            <wp:extent cx="5429250" cy="2671121"/>
            <wp:effectExtent l="0" t="0" r="0" b="0"/>
            <wp:docPr id="115467413" name="Picture 11546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29250" cy="2671121"/>
                    </a:xfrm>
                    <a:prstGeom prst="rect">
                      <a:avLst/>
                    </a:prstGeom>
                  </pic:spPr>
                </pic:pic>
              </a:graphicData>
            </a:graphic>
          </wp:inline>
        </w:drawing>
      </w:r>
    </w:p>
    <w:p w14:paraId="55BEB59D" w14:textId="77777777" w:rsidR="00FB713E" w:rsidRPr="00977999" w:rsidRDefault="00FB713E" w:rsidP="5D0C7CE5">
      <w:pPr>
        <w:jc w:val="center"/>
        <w:rPr>
          <w:rFonts w:asciiTheme="minorHAnsi" w:eastAsiaTheme="minorEastAsia" w:hAnsiTheme="minorHAnsi" w:cstheme="minorBidi"/>
          <w:b/>
        </w:rPr>
      </w:pPr>
    </w:p>
    <w:p w14:paraId="3DA3A60A" w14:textId="6B6BB6F6" w:rsidR="004F6CB7" w:rsidRPr="00977999" w:rsidRDefault="5F17EB4A" w:rsidP="5D0C7CE5">
      <w:pPr>
        <w:jc w:val="center"/>
        <w:rPr>
          <w:rFonts w:asciiTheme="minorHAnsi" w:eastAsiaTheme="minorEastAsia" w:hAnsiTheme="minorHAnsi" w:cstheme="minorBidi"/>
          <w:b/>
        </w:rPr>
      </w:pPr>
      <w:r w:rsidRPr="00977999">
        <w:rPr>
          <w:rFonts w:asciiTheme="minorHAnsi" w:eastAsiaTheme="minorEastAsia" w:hAnsiTheme="minorHAnsi" w:cstheme="minorBidi"/>
          <w:b/>
        </w:rPr>
        <w:t xml:space="preserve">Figure </w:t>
      </w:r>
      <w:r w:rsidR="00C20BC9">
        <w:rPr>
          <w:rFonts w:asciiTheme="minorHAnsi" w:eastAsiaTheme="minorEastAsia" w:hAnsiTheme="minorHAnsi" w:cstheme="minorBidi"/>
          <w:b/>
        </w:rPr>
        <w:t>32</w:t>
      </w:r>
      <w:r w:rsidRPr="00977999">
        <w:rPr>
          <w:rFonts w:asciiTheme="minorHAnsi" w:eastAsiaTheme="minorEastAsia" w:hAnsiTheme="minorHAnsi" w:cstheme="minorBidi"/>
          <w:b/>
        </w:rPr>
        <w:t>: Shell and Racks Close-Up Cross Section</w:t>
      </w:r>
    </w:p>
    <w:p w14:paraId="1B70E668" w14:textId="7FDF6B92" w:rsidR="004F6CB7" w:rsidRPr="00977999" w:rsidRDefault="588E28EB" w:rsidP="0E8B3F0D">
      <w:pPr>
        <w:jc w:val="center"/>
        <w:rPr>
          <w:rFonts w:ascii="Aptos" w:hAnsi="Aptos"/>
          <w:b/>
          <w:bCs/>
        </w:rPr>
      </w:pPr>
      <w:r>
        <w:rPr>
          <w:noProof/>
        </w:rPr>
        <w:drawing>
          <wp:inline distT="0" distB="0" distL="0" distR="0" wp14:anchorId="242FAB4F" wp14:editId="4EF2ED3A">
            <wp:extent cx="3533775" cy="5943600"/>
            <wp:effectExtent l="0" t="0" r="0" b="0"/>
            <wp:docPr id="1825494789" name="Picture 182549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33775" cy="5943600"/>
                    </a:xfrm>
                    <a:prstGeom prst="rect">
                      <a:avLst/>
                    </a:prstGeom>
                  </pic:spPr>
                </pic:pic>
              </a:graphicData>
            </a:graphic>
          </wp:inline>
        </w:drawing>
      </w:r>
    </w:p>
    <w:p w14:paraId="27CB3ED1" w14:textId="77777777" w:rsidR="00FB713E" w:rsidRPr="00977999" w:rsidRDefault="00FB713E" w:rsidP="0E8B3F0D">
      <w:pPr>
        <w:jc w:val="center"/>
        <w:rPr>
          <w:rFonts w:asciiTheme="minorHAnsi" w:eastAsiaTheme="minorEastAsia" w:hAnsiTheme="minorHAnsi" w:cstheme="minorBidi"/>
          <w:b/>
        </w:rPr>
      </w:pPr>
    </w:p>
    <w:p w14:paraId="45742EA2" w14:textId="56637B3F" w:rsidR="004F6CB7" w:rsidRPr="00977999" w:rsidRDefault="1C4EE6A6" w:rsidP="0E8B3F0D">
      <w:pPr>
        <w:jc w:val="center"/>
        <w:rPr>
          <w:rFonts w:asciiTheme="minorHAnsi" w:eastAsiaTheme="minorEastAsia" w:hAnsiTheme="minorHAnsi" w:cstheme="minorBidi"/>
          <w:b/>
        </w:rPr>
      </w:pPr>
      <w:r w:rsidRPr="00977999">
        <w:rPr>
          <w:rFonts w:asciiTheme="minorHAnsi" w:eastAsiaTheme="minorEastAsia" w:hAnsiTheme="minorHAnsi" w:cstheme="minorBidi"/>
          <w:b/>
        </w:rPr>
        <w:t xml:space="preserve">Figure </w:t>
      </w:r>
      <w:r w:rsidR="00C20BC9">
        <w:rPr>
          <w:rFonts w:asciiTheme="minorHAnsi" w:eastAsiaTheme="minorEastAsia" w:hAnsiTheme="minorHAnsi" w:cstheme="minorBidi"/>
          <w:b/>
        </w:rPr>
        <w:t>33</w:t>
      </w:r>
      <w:r w:rsidR="00FB713E" w:rsidRPr="00977999">
        <w:rPr>
          <w:rFonts w:asciiTheme="minorHAnsi" w:eastAsiaTheme="minorEastAsia" w:hAnsiTheme="minorHAnsi" w:cstheme="minorBidi"/>
          <w:b/>
        </w:rPr>
        <w:t>:</w:t>
      </w:r>
      <w:r w:rsidRPr="00977999">
        <w:rPr>
          <w:rFonts w:asciiTheme="minorHAnsi" w:eastAsiaTheme="minorEastAsia" w:hAnsiTheme="minorHAnsi" w:cstheme="minorBidi"/>
          <w:b/>
        </w:rPr>
        <w:t xml:space="preserve"> Shell and Racks Sub-Assembly</w:t>
      </w:r>
    </w:p>
    <w:p w14:paraId="784C2518" w14:textId="535AE7A2" w:rsidR="004F6CB7" w:rsidRPr="00977999" w:rsidRDefault="34410EB9" w:rsidP="5110B5B2">
      <w:pPr>
        <w:jc w:val="center"/>
        <w:rPr>
          <w:rFonts w:asciiTheme="minorHAnsi" w:eastAsiaTheme="minorEastAsia" w:hAnsiTheme="minorHAnsi" w:cstheme="minorBidi"/>
          <w:b/>
          <w:bCs/>
        </w:rPr>
      </w:pPr>
      <w:r>
        <w:rPr>
          <w:noProof/>
        </w:rPr>
        <w:drawing>
          <wp:inline distT="0" distB="0" distL="0" distR="0" wp14:anchorId="5185F779" wp14:editId="7BD86A32">
            <wp:extent cx="5238750" cy="3316196"/>
            <wp:effectExtent l="0" t="0" r="0" b="0"/>
            <wp:docPr id="291735056" name="Picture 29173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8750" cy="3316196"/>
                    </a:xfrm>
                    <a:prstGeom prst="rect">
                      <a:avLst/>
                    </a:prstGeom>
                  </pic:spPr>
                </pic:pic>
              </a:graphicData>
            </a:graphic>
          </wp:inline>
        </w:drawing>
      </w:r>
    </w:p>
    <w:p w14:paraId="20A8EBF3" w14:textId="77777777" w:rsidR="00FB713E" w:rsidRPr="00977999" w:rsidRDefault="00FB713E" w:rsidP="0C9D0573">
      <w:pPr>
        <w:jc w:val="center"/>
        <w:rPr>
          <w:rFonts w:asciiTheme="minorHAnsi" w:eastAsiaTheme="minorEastAsia" w:hAnsiTheme="minorHAnsi" w:cstheme="minorBidi"/>
          <w:b/>
        </w:rPr>
      </w:pPr>
    </w:p>
    <w:p w14:paraId="3C704593" w14:textId="742B5F42" w:rsidR="004F6CB7" w:rsidRPr="00977999" w:rsidRDefault="7BC947F7" w:rsidP="0C9D0573">
      <w:pPr>
        <w:jc w:val="center"/>
        <w:rPr>
          <w:rFonts w:asciiTheme="minorHAnsi" w:eastAsiaTheme="minorEastAsia" w:hAnsiTheme="minorHAnsi" w:cstheme="minorBidi"/>
          <w:b/>
        </w:rPr>
      </w:pPr>
      <w:r w:rsidRPr="00977999">
        <w:rPr>
          <w:rFonts w:asciiTheme="minorHAnsi" w:eastAsiaTheme="minorEastAsia" w:hAnsiTheme="minorHAnsi" w:cstheme="minorBidi"/>
          <w:b/>
        </w:rPr>
        <w:t xml:space="preserve">Figure </w:t>
      </w:r>
      <w:r w:rsidR="00C20BC9">
        <w:rPr>
          <w:rFonts w:asciiTheme="minorHAnsi" w:eastAsiaTheme="minorEastAsia" w:hAnsiTheme="minorHAnsi" w:cstheme="minorBidi"/>
          <w:b/>
        </w:rPr>
        <w:t>34</w:t>
      </w:r>
      <w:r w:rsidRPr="00977999">
        <w:rPr>
          <w:rFonts w:asciiTheme="minorHAnsi" w:eastAsiaTheme="minorEastAsia" w:hAnsiTheme="minorHAnsi" w:cstheme="minorBidi"/>
          <w:b/>
        </w:rPr>
        <w:t xml:space="preserve">: </w:t>
      </w:r>
      <w:proofErr w:type="spellStart"/>
      <w:r w:rsidRPr="00977999">
        <w:rPr>
          <w:rFonts w:asciiTheme="minorHAnsi" w:eastAsiaTheme="minorEastAsia" w:hAnsiTheme="minorHAnsi" w:cstheme="minorBidi"/>
          <w:b/>
        </w:rPr>
        <w:t>TerraProbe</w:t>
      </w:r>
      <w:proofErr w:type="spellEnd"/>
      <w:r w:rsidRPr="00977999">
        <w:rPr>
          <w:rFonts w:asciiTheme="minorHAnsi" w:eastAsiaTheme="minorEastAsia" w:hAnsiTheme="minorHAnsi" w:cstheme="minorBidi"/>
          <w:b/>
        </w:rPr>
        <w:t xml:space="preserve"> Top View (Lid Off)</w:t>
      </w:r>
    </w:p>
    <w:p w14:paraId="34706BCD" w14:textId="761E4B48" w:rsidR="5110B5B2" w:rsidRPr="00977999" w:rsidRDefault="5110B5B2" w:rsidP="5110B5B2">
      <w:pPr>
        <w:jc w:val="center"/>
        <w:rPr>
          <w:rFonts w:asciiTheme="minorHAnsi" w:eastAsiaTheme="minorEastAsia" w:hAnsiTheme="minorHAnsi" w:cstheme="minorBidi"/>
          <w:b/>
          <w:bCs/>
        </w:rPr>
      </w:pPr>
    </w:p>
    <w:p w14:paraId="0AA1E86E" w14:textId="61C73D0D" w:rsidR="004F6CB7" w:rsidRPr="00977999" w:rsidRDefault="67ECE200" w:rsidP="0CEA99C6">
      <w:pPr>
        <w:jc w:val="center"/>
        <w:rPr>
          <w:rFonts w:asciiTheme="minorHAnsi" w:eastAsiaTheme="minorEastAsia" w:hAnsiTheme="minorHAnsi" w:cstheme="minorBidi"/>
          <w:b/>
          <w:bCs/>
        </w:rPr>
      </w:pPr>
      <w:r>
        <w:rPr>
          <w:noProof/>
        </w:rPr>
        <w:drawing>
          <wp:inline distT="0" distB="0" distL="0" distR="0" wp14:anchorId="6EE50835" wp14:editId="0D9C61E3">
            <wp:extent cx="5943600" cy="3495675"/>
            <wp:effectExtent l="0" t="0" r="0" b="0"/>
            <wp:docPr id="279902825" name="Picture 27990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7C24924F" w14:textId="77777777" w:rsidR="00FB713E" w:rsidRPr="00977999" w:rsidRDefault="00FB713E" w:rsidP="2865A77B">
      <w:pPr>
        <w:jc w:val="center"/>
        <w:rPr>
          <w:rFonts w:asciiTheme="minorHAnsi" w:eastAsiaTheme="minorEastAsia" w:hAnsiTheme="minorHAnsi" w:cstheme="minorBidi"/>
          <w:b/>
        </w:rPr>
      </w:pPr>
    </w:p>
    <w:p w14:paraId="7EC6EA7B" w14:textId="7475C124" w:rsidR="004F6CB7" w:rsidRPr="00977999" w:rsidRDefault="4DEBEC5B" w:rsidP="2865A77B">
      <w:pPr>
        <w:jc w:val="center"/>
        <w:rPr>
          <w:rFonts w:asciiTheme="minorHAnsi" w:eastAsiaTheme="minorEastAsia" w:hAnsiTheme="minorHAnsi" w:cstheme="minorBidi"/>
          <w:b/>
        </w:rPr>
      </w:pPr>
      <w:r w:rsidRPr="00977999">
        <w:rPr>
          <w:rFonts w:asciiTheme="minorHAnsi" w:eastAsiaTheme="minorEastAsia" w:hAnsiTheme="minorHAnsi" w:cstheme="minorBidi"/>
          <w:b/>
        </w:rPr>
        <w:t xml:space="preserve">Figure </w:t>
      </w:r>
      <w:r w:rsidR="00FB713E" w:rsidRPr="00977999">
        <w:rPr>
          <w:rFonts w:asciiTheme="minorHAnsi" w:eastAsiaTheme="minorEastAsia" w:hAnsiTheme="minorHAnsi" w:cstheme="minorBidi"/>
          <w:b/>
        </w:rPr>
        <w:t>3</w:t>
      </w:r>
      <w:r w:rsidR="00C20BC9">
        <w:rPr>
          <w:rFonts w:asciiTheme="minorHAnsi" w:eastAsiaTheme="minorEastAsia" w:hAnsiTheme="minorHAnsi" w:cstheme="minorBidi"/>
          <w:b/>
        </w:rPr>
        <w:t>5</w:t>
      </w:r>
      <w:r w:rsidRPr="00977999">
        <w:rPr>
          <w:rFonts w:asciiTheme="minorHAnsi" w:eastAsiaTheme="minorEastAsia" w:hAnsiTheme="minorHAnsi" w:cstheme="minorBidi"/>
          <w:b/>
        </w:rPr>
        <w:t xml:space="preserve">: </w:t>
      </w:r>
      <w:proofErr w:type="spellStart"/>
      <w:r w:rsidRPr="00977999">
        <w:rPr>
          <w:rFonts w:asciiTheme="minorHAnsi" w:eastAsiaTheme="minorEastAsia" w:hAnsiTheme="minorHAnsi" w:cstheme="minorBidi"/>
          <w:b/>
        </w:rPr>
        <w:t>TerraProbe</w:t>
      </w:r>
      <w:proofErr w:type="spellEnd"/>
      <w:r w:rsidRPr="00977999">
        <w:rPr>
          <w:rFonts w:asciiTheme="minorHAnsi" w:eastAsiaTheme="minorEastAsia" w:hAnsiTheme="minorHAnsi" w:cstheme="minorBidi"/>
          <w:b/>
        </w:rPr>
        <w:t xml:space="preserve"> Top View (Lid On)</w:t>
      </w:r>
    </w:p>
    <w:p w14:paraId="613CAF30" w14:textId="02790488" w:rsidR="00FB713E" w:rsidRPr="00977999" w:rsidRDefault="589B6F6E" w:rsidP="5D0C7CE5">
      <w:pPr>
        <w:jc w:val="center"/>
        <w:rPr>
          <w:rFonts w:asciiTheme="minorHAnsi" w:eastAsiaTheme="minorEastAsia" w:hAnsiTheme="minorHAnsi" w:cstheme="minorBidi"/>
          <w:b/>
        </w:rPr>
      </w:pPr>
      <w:r>
        <w:rPr>
          <w:noProof/>
        </w:rPr>
        <w:drawing>
          <wp:inline distT="0" distB="0" distL="0" distR="0" wp14:anchorId="4AD1BDD6" wp14:editId="3391CFAA">
            <wp:extent cx="5086350" cy="4181566"/>
            <wp:effectExtent l="0" t="0" r="0" b="0"/>
            <wp:docPr id="1114031421" name="Picture 111403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86350" cy="4181566"/>
                    </a:xfrm>
                    <a:prstGeom prst="rect">
                      <a:avLst/>
                    </a:prstGeom>
                  </pic:spPr>
                </pic:pic>
              </a:graphicData>
            </a:graphic>
          </wp:inline>
        </w:drawing>
      </w:r>
    </w:p>
    <w:p w14:paraId="265A879B" w14:textId="77777777" w:rsidR="00FB713E" w:rsidRPr="00977999" w:rsidRDefault="00FB713E" w:rsidP="5D0C7CE5">
      <w:pPr>
        <w:jc w:val="center"/>
        <w:rPr>
          <w:rFonts w:asciiTheme="minorHAnsi" w:eastAsiaTheme="minorEastAsia" w:hAnsiTheme="minorHAnsi" w:cstheme="minorBidi"/>
          <w:b/>
        </w:rPr>
      </w:pPr>
    </w:p>
    <w:p w14:paraId="386A8579" w14:textId="0AE0F40B" w:rsidR="004F6CB7" w:rsidRPr="00977999" w:rsidRDefault="2CF4D5AF" w:rsidP="5D0C7CE5">
      <w:pPr>
        <w:jc w:val="center"/>
        <w:rPr>
          <w:rFonts w:asciiTheme="minorHAnsi" w:eastAsiaTheme="minorEastAsia" w:hAnsiTheme="minorHAnsi" w:cstheme="minorBidi"/>
          <w:b/>
        </w:rPr>
      </w:pPr>
      <w:r w:rsidRPr="00977999">
        <w:rPr>
          <w:rFonts w:asciiTheme="minorHAnsi" w:eastAsiaTheme="minorEastAsia" w:hAnsiTheme="minorHAnsi" w:cstheme="minorBidi"/>
          <w:b/>
        </w:rPr>
        <w:t xml:space="preserve">Figure </w:t>
      </w:r>
      <w:r w:rsidR="00FB713E" w:rsidRPr="00977999">
        <w:rPr>
          <w:rFonts w:asciiTheme="minorHAnsi" w:eastAsiaTheme="minorEastAsia" w:hAnsiTheme="minorHAnsi" w:cstheme="minorBidi"/>
          <w:b/>
        </w:rPr>
        <w:t>3</w:t>
      </w:r>
      <w:r w:rsidR="00C20BC9">
        <w:rPr>
          <w:rFonts w:asciiTheme="minorHAnsi" w:eastAsiaTheme="minorEastAsia" w:hAnsiTheme="minorHAnsi" w:cstheme="minorBidi"/>
          <w:b/>
        </w:rPr>
        <w:t>6</w:t>
      </w:r>
      <w:r w:rsidRPr="00977999">
        <w:rPr>
          <w:rFonts w:asciiTheme="minorHAnsi" w:eastAsiaTheme="minorEastAsia" w:hAnsiTheme="minorHAnsi" w:cstheme="minorBidi"/>
          <w:b/>
        </w:rPr>
        <w:t>: Shaft, Key, and Pinion Close-Up</w:t>
      </w:r>
    </w:p>
    <w:p w14:paraId="6C81B623" w14:textId="77777777" w:rsidR="00FB713E" w:rsidRPr="00977999" w:rsidRDefault="00FB713E" w:rsidP="5D0C7CE5">
      <w:pPr>
        <w:jc w:val="center"/>
        <w:rPr>
          <w:rFonts w:asciiTheme="minorHAnsi" w:eastAsiaTheme="minorEastAsia" w:hAnsiTheme="minorHAnsi" w:cstheme="minorBidi"/>
          <w:b/>
        </w:rPr>
      </w:pPr>
    </w:p>
    <w:p w14:paraId="2D3689CC" w14:textId="23D57B45" w:rsidR="00FB713E" w:rsidRPr="00977999" w:rsidRDefault="1DBBB1CF" w:rsidP="7063319A">
      <w:pPr>
        <w:jc w:val="center"/>
        <w:rPr>
          <w:rFonts w:asciiTheme="minorHAnsi" w:eastAsiaTheme="minorEastAsia" w:hAnsiTheme="minorHAnsi" w:cstheme="minorBidi"/>
          <w:b/>
        </w:rPr>
      </w:pPr>
      <w:r>
        <w:rPr>
          <w:noProof/>
        </w:rPr>
        <w:drawing>
          <wp:inline distT="0" distB="0" distL="0" distR="0" wp14:anchorId="55D15886" wp14:editId="4979C55A">
            <wp:extent cx="5943600" cy="2752725"/>
            <wp:effectExtent l="0" t="0" r="0" b="0"/>
            <wp:docPr id="991789987" name="Picture 99178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2B46EBDE" w14:textId="77777777" w:rsidR="00FB713E" w:rsidRPr="00977999" w:rsidRDefault="00FB713E" w:rsidP="7063319A">
      <w:pPr>
        <w:jc w:val="center"/>
        <w:rPr>
          <w:rFonts w:asciiTheme="minorHAnsi" w:eastAsiaTheme="minorEastAsia" w:hAnsiTheme="minorHAnsi" w:cstheme="minorBidi"/>
          <w:b/>
        </w:rPr>
      </w:pPr>
    </w:p>
    <w:p w14:paraId="76F13804" w14:textId="10DDE27F" w:rsidR="004F6CB7" w:rsidRPr="00977999" w:rsidRDefault="39C17251" w:rsidP="7063319A">
      <w:pPr>
        <w:jc w:val="center"/>
        <w:rPr>
          <w:rFonts w:asciiTheme="minorHAnsi" w:eastAsiaTheme="minorEastAsia" w:hAnsiTheme="minorHAnsi" w:cstheme="minorBidi"/>
          <w:b/>
        </w:rPr>
      </w:pPr>
      <w:r w:rsidRPr="00977999">
        <w:rPr>
          <w:rFonts w:asciiTheme="minorHAnsi" w:eastAsiaTheme="minorEastAsia" w:hAnsiTheme="minorHAnsi" w:cstheme="minorBidi"/>
          <w:b/>
        </w:rPr>
        <w:t xml:space="preserve">Figure </w:t>
      </w:r>
      <w:r w:rsidR="00FB713E" w:rsidRPr="00977999">
        <w:rPr>
          <w:rFonts w:asciiTheme="minorHAnsi" w:eastAsiaTheme="minorEastAsia" w:hAnsiTheme="minorHAnsi" w:cstheme="minorBidi"/>
          <w:b/>
        </w:rPr>
        <w:t>3</w:t>
      </w:r>
      <w:r w:rsidR="00C20BC9">
        <w:rPr>
          <w:rFonts w:asciiTheme="minorHAnsi" w:eastAsiaTheme="minorEastAsia" w:hAnsiTheme="minorHAnsi" w:cstheme="minorBidi"/>
          <w:b/>
        </w:rPr>
        <w:t>7</w:t>
      </w:r>
      <w:r w:rsidRPr="00977999">
        <w:rPr>
          <w:rFonts w:asciiTheme="minorHAnsi" w:eastAsiaTheme="minorEastAsia" w:hAnsiTheme="minorHAnsi" w:cstheme="minorBidi"/>
          <w:b/>
        </w:rPr>
        <w:t xml:space="preserve">: </w:t>
      </w:r>
      <w:proofErr w:type="spellStart"/>
      <w:r w:rsidRPr="00977999">
        <w:rPr>
          <w:rFonts w:asciiTheme="minorHAnsi" w:eastAsiaTheme="minorEastAsia" w:hAnsiTheme="minorHAnsi" w:cstheme="minorBidi"/>
          <w:b/>
        </w:rPr>
        <w:t>TerraProbe</w:t>
      </w:r>
      <w:proofErr w:type="spellEnd"/>
      <w:r w:rsidRPr="00977999">
        <w:rPr>
          <w:rFonts w:asciiTheme="minorHAnsi" w:eastAsiaTheme="minorEastAsia" w:hAnsiTheme="minorHAnsi" w:cstheme="minorBidi"/>
          <w:b/>
        </w:rPr>
        <w:t xml:space="preserve"> Side View Cross Section</w:t>
      </w:r>
    </w:p>
    <w:p w14:paraId="19EC9EBF" w14:textId="259804EA" w:rsidR="5D2AE36D" w:rsidRPr="00977999" w:rsidRDefault="5D2AE36D" w:rsidP="00C20BC9">
      <w:pPr>
        <w:rPr>
          <w:rFonts w:asciiTheme="minorHAnsi" w:eastAsiaTheme="minorEastAsia" w:hAnsiTheme="minorHAnsi" w:cstheme="minorBidi"/>
          <w:b/>
          <w:bCs/>
        </w:rPr>
      </w:pPr>
    </w:p>
    <w:p w14:paraId="38E16A06" w14:textId="64377AD6" w:rsidR="004F6CB7" w:rsidRPr="00977999" w:rsidRDefault="65B0E898" w:rsidP="6B7EF3C7">
      <w:pPr>
        <w:jc w:val="center"/>
        <w:rPr>
          <w:rFonts w:asciiTheme="minorHAnsi" w:eastAsiaTheme="minorEastAsia" w:hAnsiTheme="minorHAnsi" w:cstheme="minorBidi"/>
          <w:b/>
          <w:bCs/>
        </w:rPr>
      </w:pPr>
      <w:r>
        <w:rPr>
          <w:noProof/>
        </w:rPr>
        <w:drawing>
          <wp:inline distT="0" distB="0" distL="0" distR="0" wp14:anchorId="5D78CB0F" wp14:editId="35C336A4">
            <wp:extent cx="5305425" cy="2958794"/>
            <wp:effectExtent l="0" t="0" r="0" b="0"/>
            <wp:docPr id="528529169" name="Picture 528529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05425" cy="2958794"/>
                    </a:xfrm>
                    <a:prstGeom prst="rect">
                      <a:avLst/>
                    </a:prstGeom>
                  </pic:spPr>
                </pic:pic>
              </a:graphicData>
            </a:graphic>
          </wp:inline>
        </w:drawing>
      </w:r>
    </w:p>
    <w:p w14:paraId="5F38DEB8" w14:textId="77777777" w:rsidR="00FB713E" w:rsidRPr="00977999" w:rsidRDefault="00FB713E" w:rsidP="343E9A49">
      <w:pPr>
        <w:jc w:val="center"/>
        <w:rPr>
          <w:rFonts w:asciiTheme="minorHAnsi" w:eastAsiaTheme="minorEastAsia" w:hAnsiTheme="minorHAnsi" w:cstheme="minorBidi"/>
          <w:b/>
        </w:rPr>
      </w:pPr>
    </w:p>
    <w:p w14:paraId="59B16E2A" w14:textId="62A0427C" w:rsidR="009C6081" w:rsidRPr="00977999" w:rsidRDefault="1B2EEDD3" w:rsidP="343E9A49">
      <w:pPr>
        <w:jc w:val="center"/>
        <w:rPr>
          <w:rFonts w:asciiTheme="minorHAnsi" w:eastAsiaTheme="minorEastAsia" w:hAnsiTheme="minorHAnsi" w:cstheme="minorBidi"/>
          <w:b/>
        </w:rPr>
      </w:pPr>
      <w:r w:rsidRPr="00977999">
        <w:rPr>
          <w:rFonts w:asciiTheme="minorHAnsi" w:eastAsiaTheme="minorEastAsia" w:hAnsiTheme="minorHAnsi" w:cstheme="minorBidi"/>
          <w:b/>
        </w:rPr>
        <w:t xml:space="preserve">Figure </w:t>
      </w:r>
      <w:r w:rsidR="00FB713E" w:rsidRPr="00977999">
        <w:rPr>
          <w:rFonts w:asciiTheme="minorHAnsi" w:eastAsiaTheme="minorEastAsia" w:hAnsiTheme="minorHAnsi" w:cstheme="minorBidi"/>
          <w:b/>
        </w:rPr>
        <w:t>3</w:t>
      </w:r>
      <w:r w:rsidR="00C20BC9">
        <w:rPr>
          <w:rFonts w:asciiTheme="minorHAnsi" w:eastAsiaTheme="minorEastAsia" w:hAnsiTheme="minorHAnsi" w:cstheme="minorBidi"/>
          <w:b/>
        </w:rPr>
        <w:t>8</w:t>
      </w:r>
      <w:r w:rsidRPr="00977999">
        <w:rPr>
          <w:rFonts w:asciiTheme="minorHAnsi" w:eastAsiaTheme="minorEastAsia" w:hAnsiTheme="minorHAnsi" w:cstheme="minorBidi"/>
          <w:b/>
        </w:rPr>
        <w:t>: Gear, Rack, and Pinion Close-Up</w:t>
      </w:r>
    </w:p>
    <w:p w14:paraId="4461A741" w14:textId="284B086E" w:rsidR="009C6081" w:rsidRPr="00977999" w:rsidRDefault="004C3D44" w:rsidP="343E9A49">
      <w:pPr>
        <w:jc w:val="center"/>
        <w:rPr>
          <w:rFonts w:asciiTheme="minorHAnsi" w:eastAsiaTheme="minorEastAsia" w:hAnsiTheme="minorHAnsi" w:cstheme="minorBidi"/>
          <w:b/>
        </w:rPr>
      </w:pPr>
      <w:r w:rsidRPr="004C3D44">
        <w:rPr>
          <w:rFonts w:asciiTheme="minorHAnsi" w:eastAsiaTheme="minorEastAsia" w:hAnsiTheme="minorHAnsi" w:cstheme="minorBidi"/>
          <w:b/>
          <w:noProof/>
        </w:rPr>
        <w:drawing>
          <wp:anchor distT="0" distB="0" distL="114300" distR="114300" simplePos="0" relativeHeight="251658256" behindDoc="0" locked="0" layoutInCell="1" allowOverlap="1" wp14:anchorId="0131634F" wp14:editId="3DCE8CBA">
            <wp:simplePos x="0" y="0"/>
            <wp:positionH relativeFrom="column">
              <wp:posOffset>3361055</wp:posOffset>
            </wp:positionH>
            <wp:positionV relativeFrom="paragraph">
              <wp:posOffset>245745</wp:posOffset>
            </wp:positionV>
            <wp:extent cx="3013710" cy="2059305"/>
            <wp:effectExtent l="0" t="0" r="0" b="0"/>
            <wp:wrapSquare wrapText="bothSides"/>
            <wp:docPr id="6" name="Picture 5" descr="A grey rectangular object with a circuit board inside&#10;&#10;AI-generated content may be incorrect.">
              <a:extLst xmlns:a="http://schemas.openxmlformats.org/drawingml/2006/main">
                <a:ext uri="{FF2B5EF4-FFF2-40B4-BE49-F238E27FC236}">
                  <a16:creationId xmlns:a16="http://schemas.microsoft.com/office/drawing/2014/main" id="{4723C683-742A-CD11-B674-3E6ABF177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ey rectangular object with a circuit board inside&#10;&#10;AI-generated content may be incorrect.">
                      <a:extLst>
                        <a:ext uri="{FF2B5EF4-FFF2-40B4-BE49-F238E27FC236}">
                          <a16:creationId xmlns:a16="http://schemas.microsoft.com/office/drawing/2014/main" id="{4723C683-742A-CD11-B674-3E6ABF177DA7}"/>
                        </a:ext>
                      </a:extLst>
                    </pic:cNvPr>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013710" cy="2059305"/>
                    </a:xfrm>
                    <a:prstGeom prst="rect">
                      <a:avLst/>
                    </a:prstGeom>
                  </pic:spPr>
                </pic:pic>
              </a:graphicData>
            </a:graphic>
            <wp14:sizeRelH relativeFrom="margin">
              <wp14:pctWidth>0</wp14:pctWidth>
            </wp14:sizeRelH>
            <wp14:sizeRelV relativeFrom="margin">
              <wp14:pctHeight>0</wp14:pctHeight>
            </wp14:sizeRelV>
          </wp:anchor>
        </w:drawing>
      </w:r>
    </w:p>
    <w:p w14:paraId="0B577BD7" w14:textId="618F254C" w:rsidR="009C6081" w:rsidRPr="00977999" w:rsidRDefault="004C3D44" w:rsidP="004C3D44">
      <w:pPr>
        <w:rPr>
          <w:rFonts w:asciiTheme="minorHAnsi" w:eastAsiaTheme="minorEastAsia" w:hAnsiTheme="minorHAnsi" w:cstheme="minorBidi"/>
          <w:b/>
        </w:rPr>
      </w:pPr>
      <w:r w:rsidRPr="001C1DC5">
        <w:rPr>
          <w:rFonts w:asciiTheme="minorHAnsi" w:eastAsiaTheme="minorEastAsia" w:hAnsiTheme="minorHAnsi" w:cstheme="minorBidi"/>
          <w:b/>
          <w:noProof/>
        </w:rPr>
        <w:drawing>
          <wp:anchor distT="0" distB="0" distL="114300" distR="114300" simplePos="0" relativeHeight="251658255" behindDoc="0" locked="0" layoutInCell="1" allowOverlap="1" wp14:anchorId="161708E4" wp14:editId="24501255">
            <wp:simplePos x="0" y="0"/>
            <wp:positionH relativeFrom="margin">
              <wp:align>left</wp:align>
            </wp:positionH>
            <wp:positionV relativeFrom="paragraph">
              <wp:posOffset>78740</wp:posOffset>
            </wp:positionV>
            <wp:extent cx="3175000" cy="2054225"/>
            <wp:effectExtent l="0" t="0" r="6350" b="3175"/>
            <wp:wrapSquare wrapText="bothSides"/>
            <wp:docPr id="1016953164" name="Picture 2" descr="A grey rectangular object with holes and holes&#10;&#10;AI-generated content may be incorrect.">
              <a:extLst xmlns:a="http://schemas.openxmlformats.org/drawingml/2006/main">
                <a:ext uri="{FF2B5EF4-FFF2-40B4-BE49-F238E27FC236}">
                  <a16:creationId xmlns:a16="http://schemas.microsoft.com/office/drawing/2014/main" id="{FED06BF7-05F7-FFD2-BD7B-784BFAE3BA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53164" name="Picture 2" descr="A grey rectangular object with holes and holes&#10;&#10;AI-generated content may be incorrect.">
                      <a:extLst>
                        <a:ext uri="{FF2B5EF4-FFF2-40B4-BE49-F238E27FC236}">
                          <a16:creationId xmlns:a16="http://schemas.microsoft.com/office/drawing/2014/main" id="{FED06BF7-05F7-FFD2-BD7B-784BFAE3BA16}"/>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175000" cy="2054225"/>
                    </a:xfrm>
                    <a:prstGeom prst="rect">
                      <a:avLst/>
                    </a:prstGeom>
                  </pic:spPr>
                </pic:pic>
              </a:graphicData>
            </a:graphic>
            <wp14:sizeRelH relativeFrom="margin">
              <wp14:pctWidth>0</wp14:pctWidth>
            </wp14:sizeRelH>
            <wp14:sizeRelV relativeFrom="margin">
              <wp14:pctHeight>0</wp14:pctHeight>
            </wp14:sizeRelV>
          </wp:anchor>
        </w:drawing>
      </w:r>
    </w:p>
    <w:p w14:paraId="45B346CD" w14:textId="38B0CC9C" w:rsidR="00614BE0" w:rsidRPr="00C20BC9" w:rsidRDefault="009C6081" w:rsidP="00C20BC9">
      <w:pPr>
        <w:jc w:val="center"/>
        <w:rPr>
          <w:rFonts w:asciiTheme="minorHAnsi" w:eastAsiaTheme="minorEastAsia" w:hAnsiTheme="minorHAnsi" w:cstheme="minorBidi"/>
          <w:b/>
        </w:rPr>
      </w:pPr>
      <w:r w:rsidRPr="00977999">
        <w:rPr>
          <w:rFonts w:asciiTheme="minorHAnsi" w:eastAsiaTheme="minorEastAsia" w:hAnsiTheme="minorHAnsi" w:cstheme="minorBidi"/>
          <w:b/>
        </w:rPr>
        <w:t>Figure 3</w:t>
      </w:r>
      <w:r w:rsidR="00C20BC9">
        <w:rPr>
          <w:rFonts w:asciiTheme="minorHAnsi" w:eastAsiaTheme="minorEastAsia" w:hAnsiTheme="minorHAnsi" w:cstheme="minorBidi"/>
          <w:b/>
        </w:rPr>
        <w:t>9</w:t>
      </w:r>
      <w:r w:rsidRPr="00977999">
        <w:rPr>
          <w:rFonts w:asciiTheme="minorHAnsi" w:eastAsiaTheme="minorEastAsia" w:hAnsiTheme="minorHAnsi" w:cstheme="minorBidi"/>
          <w:b/>
        </w:rPr>
        <w:t>: Soil Testing Probe (NPK &amp; Moisture)</w:t>
      </w:r>
    </w:p>
    <w:p w14:paraId="1621AD67" w14:textId="77777777" w:rsidR="00D57C27" w:rsidRPr="00977999" w:rsidRDefault="00D57C27" w:rsidP="00D57C27">
      <w:pPr>
        <w:pStyle w:val="paragraph"/>
        <w:rPr>
          <w:rFonts w:ascii="Aptos" w:hAnsi="Aptos"/>
        </w:rPr>
      </w:pPr>
      <w:r w:rsidRPr="00977999">
        <w:rPr>
          <w:rFonts w:ascii="Aptos" w:hAnsi="Aptos"/>
          <w:b/>
          <w:bCs/>
        </w:rPr>
        <w:tab/>
      </w:r>
      <w:r w:rsidRPr="00977999">
        <w:rPr>
          <w:rFonts w:ascii="Aptos" w:hAnsi="Aptos"/>
        </w:rPr>
        <w:t>Motors serve as the main driving mechanism for the rack and pinion system, allowing the Terra Probe to penetrate through the ground. Based on calculations from the analysis section of this report, a low-torque motor with 35W power and 30 RPM was required. Consequently, two 12V DC motors (</w:t>
      </w:r>
      <w:proofErr w:type="spellStart"/>
      <w:r w:rsidRPr="00977999">
        <w:rPr>
          <w:rFonts w:ascii="Aptos" w:hAnsi="Aptos"/>
        </w:rPr>
        <w:t>Hitiland</w:t>
      </w:r>
      <w:proofErr w:type="spellEnd"/>
      <w:r w:rsidRPr="00977999">
        <w:rPr>
          <w:rFonts w:ascii="Aptos" w:hAnsi="Aptos"/>
        </w:rPr>
        <w:t xml:space="preserve">, DC Gear Motor, 12V, China) operating at 30 RPM were selected to operate the system. To control these motors, an L298N Dual H-Bridge motor driver module was used, allowing simultaneous control and power distribution to both motors. The system was programmed using an Arduino Uno microcontroller for computing power and ease of use. A 12V </w:t>
      </w:r>
      <w:proofErr w:type="spellStart"/>
      <w:r w:rsidRPr="00977999">
        <w:rPr>
          <w:rFonts w:ascii="Aptos" w:hAnsi="Aptos"/>
        </w:rPr>
        <w:t>Talentcell</w:t>
      </w:r>
      <w:proofErr w:type="spellEnd"/>
      <w:r w:rsidRPr="00977999">
        <w:rPr>
          <w:rFonts w:ascii="Aptos" w:hAnsi="Aptos"/>
        </w:rPr>
        <w:t xml:space="preserve"> rechargeable lithium-ion battery (3000mAh) powered the motors while also supplying 5V to the Arduino Uno. For user functionality and safety, a switch was incorporated to turn the rack and pinion system on and off, including emergency shutdown capability. A red button is also attached to the designed to act as a limit switch, preventing the rack and pinion from digging once the max height of the payload is reached.</w:t>
      </w:r>
    </w:p>
    <w:p w14:paraId="2A13EF89" w14:textId="2E8E266A" w:rsidR="00D57C27" w:rsidRDefault="00D57C27" w:rsidP="00D57C27">
      <w:pPr>
        <w:pStyle w:val="paragraph"/>
        <w:ind w:firstLine="720"/>
        <w:rPr>
          <w:rFonts w:ascii="Aptos" w:hAnsi="Aptos"/>
        </w:rPr>
      </w:pPr>
      <w:r w:rsidRPr="00977999">
        <w:rPr>
          <w:rFonts w:ascii="Aptos" w:hAnsi="Aptos"/>
        </w:rPr>
        <w:t>The circuit diagram below illustrates the motor control system, detailing all components mentioned above along with their pin connections to the Arduino. Additionally, a barrel plug connects the battery to the motor driver for seamless wiring integration.</w:t>
      </w:r>
    </w:p>
    <w:p w14:paraId="4015BB73" w14:textId="5693A60A" w:rsidR="0443449F" w:rsidRPr="00C07965" w:rsidRDefault="00C07965" w:rsidP="00C20BC9">
      <w:pPr>
        <w:pStyle w:val="paragraph"/>
        <w:ind w:firstLine="720"/>
        <w:jc w:val="center"/>
        <w:rPr>
          <w:rFonts w:ascii="Aptos" w:hAnsi="Aptos"/>
        </w:rPr>
      </w:pPr>
      <w:r w:rsidRPr="00977999">
        <w:rPr>
          <w:rFonts w:ascii="Aptos" w:hAnsi="Aptos"/>
          <w:b/>
          <w:noProof/>
        </w:rPr>
        <w:drawing>
          <wp:inline distT="0" distB="0" distL="0" distR="0" wp14:anchorId="7DAE4CEB" wp14:editId="22C9BDFF">
            <wp:extent cx="4723695" cy="3609892"/>
            <wp:effectExtent l="0" t="0" r="1270" b="0"/>
            <wp:docPr id="1862556427"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6366" name="Picture 1" descr="A diagram of a circuit board&#10;&#10;AI-generated content may be incorrect."/>
                    <pic:cNvPicPr/>
                  </pic:nvPicPr>
                  <pic:blipFill>
                    <a:blip r:embed="rId82"/>
                    <a:stretch>
                      <a:fillRect/>
                    </a:stretch>
                  </pic:blipFill>
                  <pic:spPr>
                    <a:xfrm>
                      <a:off x="0" y="0"/>
                      <a:ext cx="4735203" cy="3618686"/>
                    </a:xfrm>
                    <a:prstGeom prst="rect">
                      <a:avLst/>
                    </a:prstGeom>
                  </pic:spPr>
                </pic:pic>
              </a:graphicData>
            </a:graphic>
          </wp:inline>
        </w:drawing>
      </w:r>
    </w:p>
    <w:p w14:paraId="4D029176" w14:textId="7A0A30E0" w:rsidR="00614BE0" w:rsidRPr="00977999" w:rsidRDefault="00614BE0" w:rsidP="00614BE0">
      <w:pPr>
        <w:jc w:val="center"/>
        <w:rPr>
          <w:rFonts w:asciiTheme="minorHAnsi" w:eastAsiaTheme="minorEastAsia" w:hAnsiTheme="minorHAnsi" w:cstheme="minorBidi"/>
          <w:b/>
        </w:rPr>
      </w:pPr>
      <w:r w:rsidRPr="00977999">
        <w:rPr>
          <w:rFonts w:asciiTheme="minorHAnsi" w:eastAsiaTheme="minorEastAsia" w:hAnsiTheme="minorHAnsi" w:cstheme="minorBidi"/>
          <w:b/>
        </w:rPr>
        <w:t xml:space="preserve">Figure </w:t>
      </w:r>
      <w:r w:rsidR="00C20BC9">
        <w:rPr>
          <w:rFonts w:asciiTheme="minorHAnsi" w:eastAsiaTheme="minorEastAsia" w:hAnsiTheme="minorHAnsi" w:cstheme="minorBidi"/>
          <w:b/>
        </w:rPr>
        <w:t>40</w:t>
      </w:r>
      <w:r w:rsidRPr="00977999">
        <w:rPr>
          <w:rFonts w:asciiTheme="minorHAnsi" w:eastAsiaTheme="minorEastAsia" w:hAnsiTheme="minorHAnsi" w:cstheme="minorBidi"/>
          <w:b/>
        </w:rPr>
        <w:t>: Electrical Diagram of Motor Controller System</w:t>
      </w:r>
    </w:p>
    <w:p w14:paraId="2669F878" w14:textId="77777777" w:rsidR="00614BE0" w:rsidRPr="00977999" w:rsidRDefault="00614BE0" w:rsidP="50104449">
      <w:pPr>
        <w:jc w:val="both"/>
        <w:rPr>
          <w:rFonts w:ascii="Aptos" w:eastAsiaTheme="majorEastAsia" w:hAnsi="Aptos"/>
          <w:b/>
        </w:rPr>
      </w:pPr>
    </w:p>
    <w:p w14:paraId="151C0C6E" w14:textId="133F3A6C" w:rsidR="00A34AA5" w:rsidRPr="00977999" w:rsidRDefault="00A34AA5" w:rsidP="00A34AA5">
      <w:pPr>
        <w:pStyle w:val="paragraph"/>
        <w:spacing w:before="0" w:beforeAutospacing="0" w:after="0" w:afterAutospacing="0"/>
        <w:ind w:firstLine="720"/>
        <w:jc w:val="both"/>
        <w:rPr>
          <w:rFonts w:asciiTheme="minorHAnsi" w:hAnsiTheme="minorHAnsi"/>
        </w:rPr>
      </w:pPr>
      <w:r w:rsidRPr="00977999">
        <w:rPr>
          <w:rFonts w:asciiTheme="minorHAnsi" w:hAnsiTheme="minorHAnsi"/>
        </w:rPr>
        <w:t xml:space="preserve">The </w:t>
      </w:r>
      <w:proofErr w:type="spellStart"/>
      <w:r w:rsidRPr="00977999">
        <w:rPr>
          <w:rFonts w:asciiTheme="minorHAnsi" w:hAnsiTheme="minorHAnsi"/>
        </w:rPr>
        <w:t>TerraProbe</w:t>
      </w:r>
      <w:proofErr w:type="spellEnd"/>
      <w:r w:rsidRPr="00977999">
        <w:rPr>
          <w:rFonts w:asciiTheme="minorHAnsi" w:hAnsiTheme="minorHAnsi"/>
        </w:rPr>
        <w:t xml:space="preserve"> system is designed to collect, process, and visualize soil data in real time, integrating both hardware and software components. The data acquisition process begins with embedded sensors connected to an Arduino Mega, which captures and processes real-time soil readings. These readings are stored on an SD card module, ensuring data integrity across multiple depths. The probe's consumable inner payload design features slits at five distinct depths (</w:t>
      </w:r>
      <w:r w:rsidR="005A2BFB">
        <w:rPr>
          <w:rFonts w:asciiTheme="minorHAnsi" w:hAnsiTheme="minorHAnsi"/>
        </w:rPr>
        <w:t>2”, 4”, 6”, 8”</w:t>
      </w:r>
      <w:r w:rsidRPr="00977999">
        <w:rPr>
          <w:rFonts w:asciiTheme="minorHAnsi" w:hAnsiTheme="minorHAnsi"/>
        </w:rPr>
        <w:t>) allowing precise multi-layer soil analysis. Depth selection is controlled through five physical buttons on the probe, enabling structured data collection across all layers. To achieve the project objectives, the following components were used: Arduino Mega, OLED display, NPK soil sensor, soil moisture sensor, transceiver module, SD card module, and 5 analog button</w:t>
      </w:r>
      <w:r w:rsidR="00B2324B">
        <w:rPr>
          <w:rFonts w:asciiTheme="minorHAnsi" w:hAnsiTheme="minorHAnsi"/>
        </w:rPr>
        <w:t>s</w:t>
      </w:r>
      <w:r w:rsidRPr="00977999">
        <w:rPr>
          <w:rFonts w:asciiTheme="minorHAnsi" w:hAnsiTheme="minorHAnsi"/>
        </w:rPr>
        <w:t>.</w:t>
      </w:r>
    </w:p>
    <w:p w14:paraId="70158AAF" w14:textId="77777777" w:rsidR="00A34AA5" w:rsidRPr="00977999" w:rsidRDefault="00A34AA5" w:rsidP="00A34AA5">
      <w:pPr>
        <w:pStyle w:val="paragraph"/>
        <w:spacing w:before="0" w:beforeAutospacing="0" w:after="0" w:afterAutospacing="0"/>
        <w:ind w:firstLine="720"/>
        <w:jc w:val="both"/>
        <w:rPr>
          <w:rFonts w:asciiTheme="minorHAnsi" w:hAnsiTheme="minorHAnsi"/>
        </w:rPr>
      </w:pPr>
    </w:p>
    <w:p w14:paraId="05765AA8" w14:textId="77777777" w:rsidR="00A34AA5" w:rsidRPr="00977999" w:rsidRDefault="00A34AA5" w:rsidP="00A34AA5">
      <w:pPr>
        <w:pStyle w:val="paragraph"/>
        <w:spacing w:before="0" w:beforeAutospacing="0" w:after="0" w:afterAutospacing="0"/>
        <w:ind w:firstLine="720"/>
        <w:jc w:val="both"/>
        <w:rPr>
          <w:rFonts w:asciiTheme="minorHAnsi" w:hAnsiTheme="minorHAnsi"/>
        </w:rPr>
      </w:pPr>
      <w:r w:rsidRPr="00977999">
        <w:rPr>
          <w:rFonts w:asciiTheme="minorHAnsi" w:hAnsiTheme="minorHAnsi"/>
        </w:rPr>
        <w:t>The Arduino Mega was selected due to its superior computing capability and the availability of multiple pin outputs, making it suitable for this multi-sensor data acquisition system. A 12V battery was used to power the NPK soil sensor while also providing a regulated 5V supply for the Arduino Mega. The NPK soil sensor, which measures nutrient levels in the soil (Nitrogen, Potassium, Phosphorus), required an RS485 communication protocol. To facilitate this, a transceiver module was used to convert Arduino’s UART signals into RS485, enabling proper interfacing. Additionally, a capacitive soil moisture sensor was integrated to measure the water content in the soil.</w:t>
      </w:r>
    </w:p>
    <w:p w14:paraId="288094E8" w14:textId="77777777" w:rsidR="00A34AA5" w:rsidRPr="00977999" w:rsidRDefault="00A34AA5" w:rsidP="00A34AA5">
      <w:pPr>
        <w:pStyle w:val="paragraph"/>
        <w:spacing w:before="0" w:beforeAutospacing="0" w:after="0" w:afterAutospacing="0"/>
        <w:ind w:firstLine="720"/>
        <w:jc w:val="both"/>
        <w:rPr>
          <w:rFonts w:asciiTheme="minorHAnsi" w:hAnsiTheme="minorHAnsi"/>
        </w:rPr>
      </w:pPr>
    </w:p>
    <w:p w14:paraId="67DD52C2" w14:textId="0C35718F" w:rsidR="00A34AA5" w:rsidRPr="00977999" w:rsidRDefault="00A34AA5" w:rsidP="00A34AA5">
      <w:pPr>
        <w:pStyle w:val="paragraph"/>
        <w:spacing w:before="0" w:beforeAutospacing="0" w:after="0" w:afterAutospacing="0"/>
        <w:ind w:firstLine="720"/>
        <w:jc w:val="both"/>
        <w:rPr>
          <w:rFonts w:asciiTheme="minorHAnsi" w:hAnsiTheme="minorHAnsi"/>
        </w:rPr>
      </w:pPr>
      <w:r w:rsidRPr="00ED2964">
        <w:rPr>
          <w:rFonts w:asciiTheme="minorHAnsi" w:hAnsiTheme="minorHAnsi"/>
          <w:color w:val="FF0000"/>
        </w:rPr>
        <w:t xml:space="preserve">For user interaction, </w:t>
      </w:r>
      <w:r w:rsidR="0000700B" w:rsidRPr="00ED2964">
        <w:rPr>
          <w:rFonts w:asciiTheme="minorHAnsi" w:hAnsiTheme="minorHAnsi"/>
          <w:color w:val="FF0000"/>
        </w:rPr>
        <w:t>5 buttons were placed</w:t>
      </w:r>
      <w:r w:rsidRPr="00ED2964">
        <w:rPr>
          <w:rFonts w:asciiTheme="minorHAnsi" w:hAnsiTheme="minorHAnsi"/>
          <w:color w:val="FF0000"/>
        </w:rPr>
        <w:t xml:space="preserve"> to control the data collection process. </w:t>
      </w:r>
      <w:r w:rsidR="0000700B" w:rsidRPr="00ED2964">
        <w:rPr>
          <w:rFonts w:asciiTheme="minorHAnsi" w:hAnsiTheme="minorHAnsi"/>
          <w:color w:val="FF0000"/>
        </w:rPr>
        <w:t>This changed from the</w:t>
      </w:r>
      <w:r w:rsidRPr="00ED2964">
        <w:rPr>
          <w:rFonts w:asciiTheme="minorHAnsi" w:hAnsiTheme="minorHAnsi"/>
          <w:color w:val="FF0000"/>
        </w:rPr>
        <w:t xml:space="preserve"> 5-in-1 analog button</w:t>
      </w:r>
      <w:r w:rsidR="005F56F9" w:rsidRPr="00ED2964">
        <w:rPr>
          <w:rFonts w:asciiTheme="minorHAnsi" w:hAnsiTheme="minorHAnsi"/>
          <w:color w:val="FF0000"/>
        </w:rPr>
        <w:t xml:space="preserve"> that was proposed in CDR due to sourcing and delivery challenges</w:t>
      </w:r>
      <w:r w:rsidR="00ED2964" w:rsidRPr="00ED2964">
        <w:rPr>
          <w:rFonts w:asciiTheme="minorHAnsi" w:hAnsiTheme="minorHAnsi"/>
          <w:color w:val="FF0000"/>
        </w:rPr>
        <w:t>. However, the device functioned the same way as intended. Modifications had to be made to the CAD design to fit in 5 button slots rather than a button module</w:t>
      </w:r>
      <w:r w:rsidRPr="00ED2964">
        <w:rPr>
          <w:rFonts w:asciiTheme="minorHAnsi" w:hAnsiTheme="minorHAnsi"/>
          <w:color w:val="FF0000"/>
        </w:rPr>
        <w:t xml:space="preserve">. </w:t>
      </w:r>
      <w:r w:rsidRPr="00977999">
        <w:rPr>
          <w:rFonts w:asciiTheme="minorHAnsi" w:hAnsiTheme="minorHAnsi"/>
        </w:rPr>
        <w:t>The system's operational status and data collection updates were displayed on an OLED screen. Once data was acquired, it was stored in a .</w:t>
      </w:r>
      <w:r w:rsidR="005A2BFB">
        <w:rPr>
          <w:rFonts w:asciiTheme="minorHAnsi" w:hAnsiTheme="minorHAnsi"/>
        </w:rPr>
        <w:t>txt</w:t>
      </w:r>
      <w:r w:rsidRPr="00977999">
        <w:rPr>
          <w:rFonts w:asciiTheme="minorHAnsi" w:hAnsiTheme="minorHAnsi"/>
        </w:rPr>
        <w:t xml:space="preserve"> file, which recorded measurements at different depths. The SD card module enabled the transfer and storage of this data onto an SD card, ensuring convenient access for further analysis.</w:t>
      </w:r>
    </w:p>
    <w:p w14:paraId="30BCCB72" w14:textId="77777777" w:rsidR="00A34AA5" w:rsidRPr="00977999" w:rsidRDefault="00A34AA5" w:rsidP="00A34AA5">
      <w:pPr>
        <w:pStyle w:val="paragraph"/>
        <w:spacing w:before="0" w:beforeAutospacing="0" w:after="0" w:afterAutospacing="0"/>
        <w:ind w:firstLine="720"/>
        <w:jc w:val="both"/>
        <w:rPr>
          <w:rFonts w:asciiTheme="minorHAnsi" w:hAnsiTheme="minorHAnsi"/>
        </w:rPr>
      </w:pPr>
    </w:p>
    <w:p w14:paraId="55D5AEA0" w14:textId="77777777" w:rsidR="00A34AA5" w:rsidRPr="00977999" w:rsidRDefault="00A34AA5" w:rsidP="00A34AA5">
      <w:pPr>
        <w:pStyle w:val="paragraph"/>
        <w:spacing w:before="0" w:beforeAutospacing="0" w:after="0" w:afterAutospacing="0"/>
        <w:ind w:firstLine="720"/>
        <w:jc w:val="both"/>
        <w:rPr>
          <w:rFonts w:asciiTheme="minorHAnsi" w:hAnsiTheme="minorHAnsi"/>
        </w:rPr>
      </w:pPr>
      <w:r w:rsidRPr="00977999">
        <w:rPr>
          <w:rFonts w:asciiTheme="minorHAnsi" w:hAnsiTheme="minorHAnsi"/>
        </w:rPr>
        <w:t>By integrating these components, a data acquisition system was developed as a secondary function of this project. The following diagram illustrates the wiring connections and pin assignments between the Arduino and the various sensors.</w:t>
      </w:r>
    </w:p>
    <w:p w14:paraId="019924A5" w14:textId="77777777" w:rsidR="00A34AA5" w:rsidRPr="00977999" w:rsidRDefault="00A34AA5" w:rsidP="00A34AA5">
      <w:pPr>
        <w:pStyle w:val="paragraph"/>
        <w:spacing w:before="0" w:beforeAutospacing="0" w:after="0" w:afterAutospacing="0"/>
        <w:ind w:firstLine="720"/>
        <w:jc w:val="both"/>
        <w:rPr>
          <w:rFonts w:asciiTheme="minorHAnsi" w:hAnsiTheme="minorHAnsi"/>
        </w:rPr>
      </w:pPr>
    </w:p>
    <w:p w14:paraId="61908004" w14:textId="7EF81287" w:rsidR="00614BE0" w:rsidRPr="00977999" w:rsidRDefault="3D46F55D" w:rsidP="00614BE0">
      <w:pPr>
        <w:jc w:val="center"/>
        <w:rPr>
          <w:rFonts w:eastAsiaTheme="majorEastAsia"/>
        </w:rPr>
      </w:pPr>
      <w:r>
        <w:rPr>
          <w:noProof/>
        </w:rPr>
        <w:drawing>
          <wp:inline distT="0" distB="0" distL="0" distR="0" wp14:anchorId="26EF8A33" wp14:editId="214C1B16">
            <wp:extent cx="5003800" cy="3863905"/>
            <wp:effectExtent l="0" t="0" r="6350" b="3810"/>
            <wp:docPr id="373401556" name="Picture 37340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008116" cy="3867237"/>
                    </a:xfrm>
                    <a:prstGeom prst="rect">
                      <a:avLst/>
                    </a:prstGeom>
                  </pic:spPr>
                </pic:pic>
              </a:graphicData>
            </a:graphic>
          </wp:inline>
        </w:drawing>
      </w:r>
    </w:p>
    <w:p w14:paraId="3F2C43A9" w14:textId="77777777" w:rsidR="00614BE0" w:rsidRPr="00977999" w:rsidRDefault="00614BE0" w:rsidP="00614BE0">
      <w:pPr>
        <w:rPr>
          <w:rFonts w:ascii="Aptos" w:eastAsiaTheme="majorEastAsia" w:hAnsi="Aptos"/>
          <w:b/>
        </w:rPr>
      </w:pPr>
    </w:p>
    <w:p w14:paraId="0583780E" w14:textId="6BA5FC9E" w:rsidR="00614BE0" w:rsidRPr="00977999" w:rsidRDefault="00614BE0" w:rsidP="00614BE0">
      <w:pPr>
        <w:jc w:val="center"/>
        <w:rPr>
          <w:rFonts w:ascii="Aptos" w:eastAsiaTheme="majorEastAsia" w:hAnsi="Aptos"/>
          <w:b/>
        </w:rPr>
      </w:pPr>
      <w:r w:rsidRPr="00977999">
        <w:rPr>
          <w:rFonts w:ascii="Aptos" w:eastAsiaTheme="majorEastAsia" w:hAnsi="Aptos"/>
          <w:b/>
        </w:rPr>
        <w:t>Figure 4</w:t>
      </w:r>
      <w:r w:rsidR="00F04D20">
        <w:rPr>
          <w:rFonts w:ascii="Aptos" w:eastAsiaTheme="majorEastAsia" w:hAnsi="Aptos"/>
          <w:b/>
        </w:rPr>
        <w:t>1</w:t>
      </w:r>
      <w:r w:rsidRPr="00977999">
        <w:rPr>
          <w:rFonts w:ascii="Aptos" w:eastAsiaTheme="majorEastAsia" w:hAnsi="Aptos"/>
          <w:b/>
        </w:rPr>
        <w:t>: Electrical Diagram of Soil Testing Probe (Data Acquisition System)</w:t>
      </w:r>
    </w:p>
    <w:p w14:paraId="0B14F716" w14:textId="77777777" w:rsidR="00614BE0" w:rsidRPr="00977999" w:rsidRDefault="00614BE0" w:rsidP="00614BE0">
      <w:pPr>
        <w:jc w:val="center"/>
        <w:rPr>
          <w:rFonts w:ascii="Aptos" w:eastAsiaTheme="majorEastAsia" w:hAnsi="Aptos"/>
          <w:b/>
        </w:rPr>
      </w:pPr>
    </w:p>
    <w:p w14:paraId="4D285772" w14:textId="77777777" w:rsidR="00614BE0" w:rsidRPr="00977999" w:rsidRDefault="00614BE0" w:rsidP="00614BE0">
      <w:pPr>
        <w:jc w:val="center"/>
        <w:rPr>
          <w:rFonts w:ascii="Aptos" w:eastAsiaTheme="majorEastAsia" w:hAnsi="Aptos"/>
          <w:b/>
        </w:rPr>
      </w:pPr>
      <w:r w:rsidRPr="00977999">
        <w:rPr>
          <w:rFonts w:ascii="Aptos" w:hAnsi="Aptos"/>
          <w:b/>
          <w:bCs/>
          <w:noProof/>
        </w:rPr>
        <w:drawing>
          <wp:inline distT="0" distB="0" distL="0" distR="0" wp14:anchorId="478234CA" wp14:editId="7CDB898E">
            <wp:extent cx="5545667" cy="3117067"/>
            <wp:effectExtent l="0" t="0" r="0" b="7620"/>
            <wp:docPr id="1631033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7496" name="Picture 1" descr="A screenshot of a computer screen&#10;&#10;AI-generated content may be incorrect."/>
                    <pic:cNvPicPr/>
                  </pic:nvPicPr>
                  <pic:blipFill>
                    <a:blip r:embed="rId27"/>
                    <a:stretch>
                      <a:fillRect/>
                    </a:stretch>
                  </pic:blipFill>
                  <pic:spPr>
                    <a:xfrm>
                      <a:off x="0" y="0"/>
                      <a:ext cx="5573654" cy="3132797"/>
                    </a:xfrm>
                    <a:prstGeom prst="rect">
                      <a:avLst/>
                    </a:prstGeom>
                  </pic:spPr>
                </pic:pic>
              </a:graphicData>
            </a:graphic>
          </wp:inline>
        </w:drawing>
      </w:r>
    </w:p>
    <w:p w14:paraId="40D9B075" w14:textId="77777777" w:rsidR="00614BE0" w:rsidRPr="00977999" w:rsidRDefault="00614BE0" w:rsidP="00614BE0">
      <w:pPr>
        <w:rPr>
          <w:rFonts w:ascii="Aptos" w:eastAsiaTheme="majorEastAsia" w:hAnsi="Aptos"/>
          <w:b/>
        </w:rPr>
      </w:pPr>
    </w:p>
    <w:p w14:paraId="181DA875" w14:textId="7AD77978" w:rsidR="00614BE0" w:rsidRPr="00977999" w:rsidRDefault="00614BE0" w:rsidP="003F7FA7">
      <w:pPr>
        <w:jc w:val="center"/>
        <w:rPr>
          <w:rFonts w:ascii="Aptos" w:eastAsiaTheme="majorEastAsia" w:hAnsi="Aptos"/>
          <w:b/>
        </w:rPr>
      </w:pPr>
      <w:r w:rsidRPr="00977999">
        <w:rPr>
          <w:rFonts w:ascii="Aptos" w:eastAsiaTheme="majorEastAsia" w:hAnsi="Aptos"/>
          <w:b/>
        </w:rPr>
        <w:t>Figure 4</w:t>
      </w:r>
      <w:r w:rsidR="00F04D20">
        <w:rPr>
          <w:rFonts w:ascii="Aptos" w:eastAsiaTheme="majorEastAsia" w:hAnsi="Aptos"/>
          <w:b/>
        </w:rPr>
        <w:t>2</w:t>
      </w:r>
      <w:r w:rsidRPr="00977999">
        <w:rPr>
          <w:rFonts w:ascii="Aptos" w:eastAsiaTheme="majorEastAsia" w:hAnsi="Aptos"/>
          <w:b/>
        </w:rPr>
        <w:t>: Design of Sample Dashboard Set-Up</w:t>
      </w:r>
    </w:p>
    <w:p w14:paraId="41890831" w14:textId="77777777" w:rsidR="00DF4CB3" w:rsidRPr="00977999" w:rsidRDefault="00DF4CB3" w:rsidP="00DF4CB3">
      <w:pPr>
        <w:rPr>
          <w:rFonts w:ascii="Aptos" w:eastAsiaTheme="majorEastAsia" w:hAnsi="Aptos"/>
          <w:b/>
        </w:rPr>
      </w:pPr>
    </w:p>
    <w:p w14:paraId="6808F495" w14:textId="6A22A341" w:rsidR="00DF4CB3" w:rsidRPr="00977999" w:rsidRDefault="00DF4CB3" w:rsidP="00CE2012">
      <w:pPr>
        <w:rPr>
          <w:rFonts w:ascii="Aptos" w:eastAsiaTheme="majorEastAsia" w:hAnsi="Aptos"/>
          <w:b/>
        </w:rPr>
        <w:sectPr w:rsidR="00DF4CB3" w:rsidRPr="00977999" w:rsidSect="003327EC">
          <w:pgSz w:w="12240" w:h="15840"/>
          <w:pgMar w:top="1440" w:right="1440" w:bottom="1440" w:left="1440" w:header="720" w:footer="720" w:gutter="0"/>
          <w:cols w:space="720"/>
          <w:titlePg/>
          <w:docGrid w:linePitch="360"/>
        </w:sectPr>
      </w:pPr>
    </w:p>
    <w:p w14:paraId="00DA2226" w14:textId="77777777" w:rsidR="00EF252D" w:rsidRPr="00977999" w:rsidRDefault="00EF252D" w:rsidP="00EF252D">
      <w:pPr>
        <w:jc w:val="both"/>
        <w:rPr>
          <w:rFonts w:asciiTheme="minorHAnsi" w:eastAsiaTheme="minorEastAsia" w:hAnsiTheme="minorHAnsi" w:cstheme="minorBidi"/>
          <w:b/>
          <w:bCs/>
        </w:rPr>
      </w:pPr>
    </w:p>
    <w:p w14:paraId="3AD53431" w14:textId="303DA0C2" w:rsidR="005B56F0" w:rsidRPr="00977999" w:rsidRDefault="003A6DE5" w:rsidP="00290326">
      <w:pPr>
        <w:pStyle w:val="ListParagraph"/>
        <w:numPr>
          <w:ilvl w:val="0"/>
          <w:numId w:val="13"/>
        </w:numPr>
        <w:jc w:val="both"/>
        <w:rPr>
          <w:rFonts w:asciiTheme="minorHAnsi" w:eastAsiaTheme="minorEastAsia" w:hAnsiTheme="minorHAnsi" w:cstheme="minorBidi"/>
          <w:b/>
        </w:rPr>
      </w:pPr>
      <w:r w:rsidRPr="00977999">
        <w:rPr>
          <w:rFonts w:ascii="Aptos" w:hAnsi="Aptos"/>
          <w:b/>
          <w:bCs/>
        </w:rPr>
        <w:t>Analysis</w:t>
      </w:r>
    </w:p>
    <w:p w14:paraId="6F492ED7" w14:textId="77777777" w:rsidR="005B56F0" w:rsidRPr="00977999" w:rsidRDefault="005B56F0" w:rsidP="005B56F0">
      <w:pPr>
        <w:pStyle w:val="ListParagraph"/>
        <w:jc w:val="both"/>
        <w:rPr>
          <w:rFonts w:asciiTheme="minorHAnsi" w:eastAsiaTheme="minorEastAsia" w:hAnsiTheme="minorHAnsi" w:cstheme="minorBidi"/>
          <w:b/>
        </w:rPr>
      </w:pPr>
    </w:p>
    <w:p w14:paraId="367BA019" w14:textId="3F20A01E" w:rsidR="00CE4B17" w:rsidRPr="00977999" w:rsidRDefault="0094756D" w:rsidP="005B56F0">
      <w:pPr>
        <w:pStyle w:val="paragraph"/>
        <w:spacing w:before="0" w:beforeAutospacing="0" w:after="0" w:afterAutospacing="0"/>
        <w:jc w:val="both"/>
        <w:textAlignment w:val="baseline"/>
        <w:rPr>
          <w:rFonts w:ascii="Aptos" w:hAnsi="Aptos"/>
          <w:b/>
          <w:bCs/>
        </w:rPr>
      </w:pPr>
      <w:r w:rsidRPr="00977999">
        <w:rPr>
          <w:rFonts w:ascii="Aptos" w:hAnsi="Aptos"/>
          <w:b/>
          <w:bCs/>
        </w:rPr>
        <w:t xml:space="preserve">Required Tangential Force </w:t>
      </w:r>
      <w:r w:rsidR="00AD0A33" w:rsidRPr="00977999">
        <w:rPr>
          <w:rFonts w:ascii="Aptos" w:hAnsi="Aptos"/>
          <w:b/>
          <w:bCs/>
        </w:rPr>
        <w:t>from</w:t>
      </w:r>
      <w:r w:rsidRPr="00977999">
        <w:rPr>
          <w:rFonts w:ascii="Aptos" w:hAnsi="Aptos"/>
          <w:b/>
          <w:bCs/>
        </w:rPr>
        <w:t xml:space="preserve"> Gears</w:t>
      </w:r>
    </w:p>
    <w:p w14:paraId="37F57AEE" w14:textId="77777777" w:rsidR="00CE4B17" w:rsidRPr="00977999" w:rsidRDefault="00CE4B17" w:rsidP="005B56F0">
      <w:pPr>
        <w:pStyle w:val="paragraph"/>
        <w:spacing w:before="0" w:beforeAutospacing="0" w:after="0" w:afterAutospacing="0"/>
        <w:jc w:val="both"/>
        <w:textAlignment w:val="baseline"/>
        <w:rPr>
          <w:rFonts w:ascii="Aptos" w:hAnsi="Aptos"/>
        </w:rPr>
      </w:pPr>
    </w:p>
    <w:p w14:paraId="204020BB" w14:textId="681631A6" w:rsidR="005B56F0" w:rsidRPr="00977999" w:rsidRDefault="005B56F0" w:rsidP="005B56F0">
      <w:pPr>
        <w:pStyle w:val="paragraph"/>
        <w:spacing w:before="0" w:beforeAutospacing="0" w:after="0" w:afterAutospacing="0"/>
        <w:jc w:val="both"/>
        <w:textAlignment w:val="baseline"/>
        <w:rPr>
          <w:rFonts w:ascii="Aptos" w:hAnsi="Aptos"/>
        </w:rPr>
      </w:pPr>
      <w:r w:rsidRPr="00977999">
        <w:rPr>
          <w:rFonts w:ascii="Aptos" w:hAnsi="Aptos"/>
        </w:rPr>
        <w:t>This section lays out one model that could be used to analyze the required Torque/Force to push the robot the required height into the soil. To determine all the forces that acted on the robot body, a free body diagram was used</w:t>
      </w:r>
    </w:p>
    <w:p w14:paraId="5734731C" w14:textId="77777777" w:rsidR="005B56F0" w:rsidRPr="00977999" w:rsidRDefault="005B56F0" w:rsidP="005B56F0">
      <w:pPr>
        <w:pStyle w:val="paragraph"/>
        <w:spacing w:before="0" w:beforeAutospacing="0" w:after="0" w:afterAutospacing="0"/>
        <w:textAlignment w:val="baseline"/>
        <w:rPr>
          <w:rFonts w:ascii="Aptos" w:hAnsi="Aptos"/>
        </w:rPr>
      </w:pPr>
    </w:p>
    <w:p w14:paraId="26822312" w14:textId="77777777" w:rsidR="008C0151" w:rsidRPr="00977999" w:rsidRDefault="008C0151" w:rsidP="005B56F0">
      <w:pPr>
        <w:pStyle w:val="paragraph"/>
        <w:spacing w:before="0" w:beforeAutospacing="0" w:after="0" w:afterAutospacing="0"/>
        <w:jc w:val="center"/>
        <w:textAlignment w:val="baseline"/>
        <w:rPr>
          <w:rFonts w:ascii="Aptos" w:eastAsiaTheme="majorEastAsia" w:hAnsi="Aptos"/>
          <w:b/>
          <w:bCs/>
        </w:rPr>
      </w:pPr>
    </w:p>
    <w:p w14:paraId="1230D676" w14:textId="737FDAE4" w:rsidR="005B56F0" w:rsidRPr="00977999" w:rsidRDefault="00C23632" w:rsidP="005B56F0">
      <w:pPr>
        <w:pStyle w:val="paragraph"/>
        <w:spacing w:before="0" w:beforeAutospacing="0" w:after="0" w:afterAutospacing="0"/>
        <w:jc w:val="center"/>
        <w:textAlignment w:val="baseline"/>
        <w:rPr>
          <w:rFonts w:ascii="Aptos" w:eastAsiaTheme="majorEastAsia" w:hAnsi="Aptos"/>
          <w:b/>
          <w:bCs/>
        </w:rPr>
      </w:pPr>
      <w:r w:rsidRPr="00977999">
        <w:rPr>
          <w:rFonts w:ascii="Aptos" w:eastAsiaTheme="majorEastAsia" w:hAnsi="Aptos"/>
          <w:b/>
          <w:bCs/>
          <w:noProof/>
        </w:rPr>
        <w:drawing>
          <wp:inline distT="0" distB="0" distL="0" distR="0" wp14:anchorId="0AFD4DF9" wp14:editId="53FB7E76">
            <wp:extent cx="5543550" cy="4264861"/>
            <wp:effectExtent l="0" t="0" r="0" b="2540"/>
            <wp:docPr id="133840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9549" name=""/>
                    <pic:cNvPicPr/>
                  </pic:nvPicPr>
                  <pic:blipFill>
                    <a:blip r:embed="rId46"/>
                    <a:stretch>
                      <a:fillRect/>
                    </a:stretch>
                  </pic:blipFill>
                  <pic:spPr>
                    <a:xfrm>
                      <a:off x="0" y="0"/>
                      <a:ext cx="5584488" cy="4296356"/>
                    </a:xfrm>
                    <a:prstGeom prst="rect">
                      <a:avLst/>
                    </a:prstGeom>
                  </pic:spPr>
                </pic:pic>
              </a:graphicData>
            </a:graphic>
          </wp:inline>
        </w:drawing>
      </w:r>
    </w:p>
    <w:p w14:paraId="76A025CF" w14:textId="77777777" w:rsidR="005B56F0" w:rsidRPr="00977999" w:rsidRDefault="005B56F0" w:rsidP="005B56F0">
      <w:pPr>
        <w:pStyle w:val="paragraph"/>
        <w:spacing w:before="0" w:beforeAutospacing="0" w:after="0" w:afterAutospacing="0"/>
        <w:jc w:val="center"/>
        <w:textAlignment w:val="baseline"/>
        <w:rPr>
          <w:rFonts w:ascii="Aptos" w:eastAsiaTheme="majorEastAsia" w:hAnsi="Aptos"/>
          <w:b/>
          <w:bCs/>
        </w:rPr>
      </w:pPr>
    </w:p>
    <w:p w14:paraId="78D77832" w14:textId="2ADD61CF" w:rsidR="005B56F0" w:rsidRPr="00977999" w:rsidRDefault="005B56F0" w:rsidP="005B56F0">
      <w:pPr>
        <w:pStyle w:val="paragraph"/>
        <w:spacing w:before="0" w:beforeAutospacing="0" w:after="0" w:afterAutospacing="0"/>
        <w:jc w:val="center"/>
        <w:textAlignment w:val="baseline"/>
        <w:rPr>
          <w:rFonts w:ascii="Aptos" w:eastAsiaTheme="majorEastAsia" w:hAnsi="Aptos"/>
          <w:b/>
          <w:bCs/>
        </w:rPr>
      </w:pPr>
      <w:r w:rsidRPr="00977999">
        <w:rPr>
          <w:rFonts w:ascii="Aptos" w:eastAsiaTheme="majorEastAsia" w:hAnsi="Aptos"/>
          <w:b/>
          <w:bCs/>
        </w:rPr>
        <w:t xml:space="preserve">Figure </w:t>
      </w:r>
      <w:r w:rsidR="00F04D20">
        <w:rPr>
          <w:rFonts w:ascii="Aptos" w:eastAsiaTheme="majorEastAsia" w:hAnsi="Aptos"/>
          <w:b/>
          <w:bCs/>
        </w:rPr>
        <w:t>43</w:t>
      </w:r>
      <w:r w:rsidRPr="00977999">
        <w:rPr>
          <w:rFonts w:ascii="Aptos" w:eastAsiaTheme="majorEastAsia" w:hAnsi="Aptos"/>
          <w:b/>
          <w:bCs/>
        </w:rPr>
        <w:t>: Free Body Diagram</w:t>
      </w:r>
    </w:p>
    <w:p w14:paraId="7D2B1C0F" w14:textId="77777777" w:rsidR="005B56F0" w:rsidRPr="00977999" w:rsidRDefault="005B56F0" w:rsidP="005B56F0">
      <w:pPr>
        <w:pStyle w:val="paragraph"/>
        <w:spacing w:before="0" w:beforeAutospacing="0" w:after="0" w:afterAutospacing="0"/>
        <w:jc w:val="center"/>
        <w:textAlignment w:val="baseline"/>
        <w:rPr>
          <w:rFonts w:ascii="Aptos" w:eastAsiaTheme="majorEastAsia" w:hAnsi="Aptos"/>
        </w:rPr>
      </w:pPr>
    </w:p>
    <w:p w14:paraId="79E05C10" w14:textId="77777777" w:rsidR="005B56F0" w:rsidRPr="00977999" w:rsidRDefault="005B56F0" w:rsidP="00290326">
      <w:pPr>
        <w:pStyle w:val="paragraph"/>
        <w:numPr>
          <w:ilvl w:val="0"/>
          <w:numId w:val="10"/>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g=9.81 m</m:t>
        </m:r>
        <m:sSup>
          <m:sSupPr>
            <m:ctrlPr>
              <w:rPr>
                <w:rFonts w:ascii="Cambria Math" w:eastAsiaTheme="majorEastAsia" w:hAnsi="Cambria Math"/>
                <w:i/>
              </w:rPr>
            </m:ctrlPr>
          </m:sSupPr>
          <m:e>
            <m:r>
              <w:rPr>
                <w:rFonts w:ascii="Cambria Math" w:eastAsiaTheme="majorEastAsia" w:hAnsi="Cambria Math"/>
              </w:rPr>
              <m:t>s</m:t>
            </m:r>
          </m:e>
          <m:sup>
            <m:r>
              <w:rPr>
                <w:rFonts w:ascii="Cambria Math" w:eastAsiaTheme="majorEastAsia" w:hAnsi="Cambria Math"/>
              </w:rPr>
              <m:t>-2</m:t>
            </m:r>
          </m:sup>
        </m:sSup>
      </m:oMath>
      <w:r w:rsidRPr="00977999">
        <w:rPr>
          <w:rFonts w:ascii="Aptos" w:eastAsiaTheme="majorEastAsia" w:hAnsi="Aptos"/>
        </w:rPr>
        <w:t xml:space="preserve"> is the gravitational acceleration</w:t>
      </w:r>
    </w:p>
    <w:p w14:paraId="2F38D251" w14:textId="77777777" w:rsidR="005B56F0" w:rsidRPr="00977999" w:rsidRDefault="005B56F0" w:rsidP="00290326">
      <w:pPr>
        <w:pStyle w:val="paragraph"/>
        <w:numPr>
          <w:ilvl w:val="0"/>
          <w:numId w:val="10"/>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a</m:t>
        </m:r>
      </m:oMath>
      <w:r w:rsidRPr="00977999">
        <w:rPr>
          <w:rFonts w:ascii="Aptos" w:eastAsiaTheme="majorEastAsia" w:hAnsi="Aptos"/>
        </w:rPr>
        <w:t xml:space="preserve"> is the internal side length of the internal payload</w:t>
      </w:r>
    </w:p>
    <w:p w14:paraId="31E934AF" w14:textId="77777777" w:rsidR="005B56F0" w:rsidRPr="00977999" w:rsidRDefault="005B56F0" w:rsidP="00290326">
      <w:pPr>
        <w:pStyle w:val="paragraph"/>
        <w:numPr>
          <w:ilvl w:val="0"/>
          <w:numId w:val="10"/>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b</m:t>
        </m:r>
      </m:oMath>
      <w:r w:rsidRPr="00977999">
        <w:rPr>
          <w:rFonts w:ascii="Aptos" w:eastAsiaTheme="majorEastAsia" w:hAnsi="Aptos"/>
        </w:rPr>
        <w:t xml:space="preserve"> is the external side length of the external guidance system</w:t>
      </w:r>
    </w:p>
    <w:p w14:paraId="5A96ED72" w14:textId="77777777" w:rsidR="005B56F0" w:rsidRPr="00977999" w:rsidRDefault="00783A66" w:rsidP="00290326">
      <w:pPr>
        <w:pStyle w:val="paragraph"/>
        <w:numPr>
          <w:ilvl w:val="0"/>
          <w:numId w:val="10"/>
        </w:numPr>
        <w:spacing w:before="0" w:beforeAutospacing="0" w:after="0" w:afterAutospacing="0"/>
        <w:jc w:val="both"/>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o</m:t>
            </m:r>
          </m:sub>
        </m:sSub>
        <m:r>
          <w:rPr>
            <w:rFonts w:ascii="Cambria Math" w:eastAsiaTheme="majorEastAsia" w:hAnsi="Cambria Math"/>
          </w:rPr>
          <m:t>=</m:t>
        </m:r>
        <m:sSup>
          <m:sSupPr>
            <m:ctrlPr>
              <w:rPr>
                <w:rFonts w:ascii="Cambria Math" w:eastAsiaTheme="majorEastAsia" w:hAnsi="Cambria Math"/>
                <w:i/>
              </w:rPr>
            </m:ctrlPr>
          </m:sSupPr>
          <m:e>
            <m:r>
              <w:rPr>
                <w:rFonts w:ascii="Cambria Math" w:eastAsiaTheme="majorEastAsia" w:hAnsi="Cambria Math"/>
              </w:rPr>
              <m:t>a</m:t>
            </m:r>
          </m:e>
          <m:sup>
            <m:r>
              <w:rPr>
                <w:rFonts w:ascii="Cambria Math" w:eastAsiaTheme="majorEastAsia" w:hAnsi="Cambria Math"/>
              </w:rPr>
              <m:t>2</m:t>
            </m:r>
          </m:sup>
        </m:sSup>
      </m:oMath>
      <w:r w:rsidR="005B56F0" w:rsidRPr="00977999">
        <w:rPr>
          <w:rFonts w:ascii="Aptos" w:eastAsiaTheme="majorEastAsia" w:hAnsi="Aptos"/>
        </w:rPr>
        <w:t xml:space="preserve"> is the external cross-sectional area</w:t>
      </w:r>
    </w:p>
    <w:p w14:paraId="6B202061" w14:textId="77777777" w:rsidR="005B56F0" w:rsidRPr="00977999" w:rsidRDefault="00783A66" w:rsidP="00290326">
      <w:pPr>
        <w:pStyle w:val="paragraph"/>
        <w:numPr>
          <w:ilvl w:val="0"/>
          <w:numId w:val="10"/>
        </w:numPr>
        <w:spacing w:before="0" w:beforeAutospacing="0" w:after="0" w:afterAutospacing="0"/>
        <w:jc w:val="both"/>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i</m:t>
            </m:r>
          </m:sub>
        </m:sSub>
        <m:r>
          <w:rPr>
            <w:rFonts w:ascii="Cambria Math" w:eastAsiaTheme="majorEastAsia" w:hAnsi="Cambria Math"/>
          </w:rPr>
          <m:t>=</m:t>
        </m:r>
        <m:sSup>
          <m:sSupPr>
            <m:ctrlPr>
              <w:rPr>
                <w:rFonts w:ascii="Cambria Math" w:eastAsiaTheme="majorEastAsia" w:hAnsi="Cambria Math"/>
                <w:i/>
              </w:rPr>
            </m:ctrlPr>
          </m:sSupPr>
          <m:e>
            <m:r>
              <w:rPr>
                <w:rFonts w:ascii="Cambria Math" w:eastAsiaTheme="majorEastAsia" w:hAnsi="Cambria Math"/>
              </w:rPr>
              <m:t>b</m:t>
            </m:r>
          </m:e>
          <m:sup>
            <m:r>
              <w:rPr>
                <w:rFonts w:ascii="Cambria Math" w:eastAsiaTheme="majorEastAsia" w:hAnsi="Cambria Math"/>
              </w:rPr>
              <m:t>2</m:t>
            </m:r>
          </m:sup>
        </m:sSup>
      </m:oMath>
      <w:r w:rsidR="005B56F0" w:rsidRPr="00977999">
        <w:rPr>
          <w:rFonts w:ascii="Aptos" w:eastAsiaTheme="majorEastAsia" w:hAnsi="Aptos"/>
        </w:rPr>
        <w:t xml:space="preserve"> is the internal cross-sectional area</w:t>
      </w:r>
    </w:p>
    <w:p w14:paraId="4A870DA4" w14:textId="77777777" w:rsidR="005B56F0" w:rsidRPr="00977999" w:rsidRDefault="005B56F0" w:rsidP="00290326">
      <w:pPr>
        <w:pStyle w:val="paragraph"/>
        <w:numPr>
          <w:ilvl w:val="0"/>
          <w:numId w:val="10"/>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z</m:t>
        </m:r>
      </m:oMath>
      <w:r w:rsidRPr="00977999">
        <w:rPr>
          <w:rFonts w:ascii="Aptos" w:eastAsiaTheme="majorEastAsia" w:hAnsi="Aptos"/>
        </w:rPr>
        <w:t xml:space="preserve"> is the depth into the soil</w:t>
      </w:r>
    </w:p>
    <w:p w14:paraId="3A2335B4" w14:textId="77777777" w:rsidR="005B56F0" w:rsidRPr="00977999" w:rsidRDefault="00783A66" w:rsidP="00290326">
      <w:pPr>
        <w:pStyle w:val="paragraph"/>
        <w:numPr>
          <w:ilvl w:val="0"/>
          <w:numId w:val="10"/>
        </w:numPr>
        <w:spacing w:before="0" w:beforeAutospacing="0" w:after="0" w:afterAutospacing="0"/>
        <w:jc w:val="both"/>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s,o</m:t>
            </m:r>
          </m:sub>
        </m:sSub>
        <m:r>
          <w:rPr>
            <w:rFonts w:ascii="Cambria Math" w:eastAsiaTheme="majorEastAsia" w:hAnsi="Cambria Math"/>
          </w:rPr>
          <m:t>=4az</m:t>
        </m:r>
      </m:oMath>
      <w:r w:rsidR="005B56F0" w:rsidRPr="00977999">
        <w:rPr>
          <w:rFonts w:ascii="Aptos" w:eastAsiaTheme="majorEastAsia" w:hAnsi="Aptos"/>
        </w:rPr>
        <w:t xml:space="preserve"> external surface area exposed to soil</w:t>
      </w:r>
    </w:p>
    <w:p w14:paraId="73D00E28" w14:textId="77777777" w:rsidR="005B56F0" w:rsidRPr="00977999" w:rsidRDefault="00783A66" w:rsidP="00290326">
      <w:pPr>
        <w:pStyle w:val="paragraph"/>
        <w:numPr>
          <w:ilvl w:val="0"/>
          <w:numId w:val="10"/>
        </w:numPr>
        <w:spacing w:before="0" w:beforeAutospacing="0" w:after="0" w:afterAutospacing="0"/>
        <w:jc w:val="both"/>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s,i</m:t>
            </m:r>
          </m:sub>
        </m:sSub>
        <m:r>
          <w:rPr>
            <w:rFonts w:ascii="Cambria Math" w:eastAsiaTheme="majorEastAsia" w:hAnsi="Cambria Math"/>
          </w:rPr>
          <m:t>=4bz</m:t>
        </m:r>
      </m:oMath>
      <w:r w:rsidR="005B56F0" w:rsidRPr="00977999">
        <w:rPr>
          <w:rFonts w:ascii="Aptos" w:eastAsiaTheme="majorEastAsia" w:hAnsi="Aptos"/>
        </w:rPr>
        <w:t xml:space="preserve"> internal surface area exposed to soil</w:t>
      </w:r>
    </w:p>
    <w:p w14:paraId="0FBC1796" w14:textId="77777777" w:rsidR="005B56F0" w:rsidRPr="00977999" w:rsidRDefault="005B56F0" w:rsidP="00290326">
      <w:pPr>
        <w:pStyle w:val="paragraph"/>
        <w:numPr>
          <w:ilvl w:val="0"/>
          <w:numId w:val="10"/>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M</m:t>
        </m:r>
      </m:oMath>
      <w:r w:rsidRPr="00977999">
        <w:rPr>
          <w:rFonts w:ascii="Aptos" w:eastAsiaTheme="majorEastAsia" w:hAnsi="Aptos"/>
        </w:rPr>
        <w:t xml:space="preserve"> is the mass of the robot unit</w:t>
      </w:r>
    </w:p>
    <w:p w14:paraId="3DE17D21" w14:textId="77777777" w:rsidR="005B56F0" w:rsidRPr="00977999" w:rsidRDefault="00783A66" w:rsidP="00290326">
      <w:pPr>
        <w:pStyle w:val="paragraph"/>
        <w:numPr>
          <w:ilvl w:val="0"/>
          <w:numId w:val="10"/>
        </w:numPr>
        <w:spacing w:before="0" w:beforeAutospacing="0" w:after="0" w:afterAutospacing="0"/>
        <w:jc w:val="both"/>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W</m:t>
            </m:r>
          </m:e>
          <m:sub>
            <m:r>
              <w:rPr>
                <w:rFonts w:ascii="Cambria Math" w:eastAsiaTheme="majorEastAsia" w:hAnsi="Cambria Math"/>
              </w:rPr>
              <m:t>robot</m:t>
            </m:r>
          </m:sub>
        </m:sSub>
        <m:r>
          <w:rPr>
            <w:rFonts w:ascii="Cambria Math" w:eastAsiaTheme="majorEastAsia" w:hAnsi="Cambria Math"/>
          </w:rPr>
          <m:t xml:space="preserve">=Mg </m:t>
        </m:r>
      </m:oMath>
      <w:r w:rsidR="005B56F0" w:rsidRPr="00977999">
        <w:rPr>
          <w:rFonts w:ascii="Aptos" w:eastAsiaTheme="majorEastAsia" w:hAnsi="Aptos"/>
        </w:rPr>
        <w:t xml:space="preserve">is the weight of the robot unit </w:t>
      </w:r>
    </w:p>
    <w:p w14:paraId="0E8A3834" w14:textId="77777777" w:rsidR="005B56F0" w:rsidRPr="00977999" w:rsidRDefault="005B56F0" w:rsidP="00290326">
      <w:pPr>
        <w:pStyle w:val="paragraph"/>
        <w:numPr>
          <w:ilvl w:val="0"/>
          <w:numId w:val="10"/>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θ</m:t>
        </m:r>
      </m:oMath>
      <w:r w:rsidRPr="00977999">
        <w:rPr>
          <w:rFonts w:ascii="Aptos" w:eastAsiaTheme="majorEastAsia" w:hAnsi="Aptos"/>
        </w:rPr>
        <w:t xml:space="preserve"> is the angle of the chamfer at the bottom</w:t>
      </w:r>
    </w:p>
    <w:p w14:paraId="679AD4DE" w14:textId="77777777" w:rsidR="005B56F0" w:rsidRPr="00977999" w:rsidRDefault="005B56F0" w:rsidP="00290326">
      <w:pPr>
        <w:pStyle w:val="paragraph"/>
        <w:numPr>
          <w:ilvl w:val="0"/>
          <w:numId w:val="10"/>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∆z</m:t>
        </m:r>
      </m:oMath>
      <w:r w:rsidRPr="00977999">
        <w:rPr>
          <w:rFonts w:ascii="Aptos" w:eastAsiaTheme="majorEastAsia" w:hAnsi="Aptos"/>
        </w:rPr>
        <w:t xml:space="preserve"> is the height of the chamfer</w:t>
      </w:r>
    </w:p>
    <w:p w14:paraId="39E52868" w14:textId="77777777" w:rsidR="005B56F0" w:rsidRPr="00977999" w:rsidRDefault="00783A66" w:rsidP="00290326">
      <w:pPr>
        <w:pStyle w:val="paragraph"/>
        <w:numPr>
          <w:ilvl w:val="0"/>
          <w:numId w:val="10"/>
        </w:numPr>
        <w:spacing w:before="0" w:beforeAutospacing="0" w:after="0" w:afterAutospacing="0"/>
        <w:jc w:val="both"/>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slant</m:t>
            </m:r>
          </m:sub>
        </m:sSub>
      </m:oMath>
      <w:r w:rsidR="005B56F0" w:rsidRPr="00977999">
        <w:rPr>
          <w:rFonts w:ascii="Aptos" w:eastAsiaTheme="majorEastAsia" w:hAnsi="Aptos"/>
        </w:rPr>
        <w:t xml:space="preserve"> is the surface area of the chamfer</w:t>
      </w:r>
    </w:p>
    <w:p w14:paraId="274BFCDE" w14:textId="77777777" w:rsidR="005B56F0" w:rsidRPr="00977999" w:rsidRDefault="005B56F0" w:rsidP="00290326">
      <w:pPr>
        <w:pStyle w:val="paragraph"/>
        <w:numPr>
          <w:ilvl w:val="0"/>
          <w:numId w:val="10"/>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γ</m:t>
        </m:r>
      </m:oMath>
      <w:r w:rsidRPr="00977999">
        <w:rPr>
          <w:rFonts w:ascii="Aptos" w:eastAsiaTheme="majorEastAsia" w:hAnsi="Aptos"/>
        </w:rPr>
        <w:t xml:space="preserve"> is the unit weight of the soil</w:t>
      </w:r>
    </w:p>
    <w:p w14:paraId="29309762" w14:textId="77777777" w:rsidR="005B56F0" w:rsidRPr="00977999" w:rsidRDefault="005B56F0" w:rsidP="00290326">
      <w:pPr>
        <w:pStyle w:val="paragraph"/>
        <w:numPr>
          <w:ilvl w:val="0"/>
          <w:numId w:val="10"/>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ρ</m:t>
        </m:r>
      </m:oMath>
      <w:r w:rsidRPr="00977999">
        <w:rPr>
          <w:rFonts w:ascii="Aptos" w:eastAsiaTheme="majorEastAsia" w:hAnsi="Aptos"/>
        </w:rPr>
        <w:t xml:space="preserve"> is the density of the soil</w:t>
      </w:r>
    </w:p>
    <w:p w14:paraId="482C500F" w14:textId="77777777" w:rsidR="005B56F0" w:rsidRPr="00977999" w:rsidRDefault="00783A66" w:rsidP="00290326">
      <w:pPr>
        <w:pStyle w:val="paragraph"/>
        <w:numPr>
          <w:ilvl w:val="0"/>
          <w:numId w:val="10"/>
        </w:numPr>
        <w:spacing w:before="0" w:beforeAutospacing="0" w:after="0" w:afterAutospacing="0"/>
        <w:jc w:val="both"/>
        <w:textAlignment w:val="baseline"/>
        <w:rPr>
          <w:rFonts w:ascii="Aptos" w:eastAsiaTheme="majorEastAsia" w:hAnsi="Aptos"/>
        </w:rPr>
      </w:pPr>
      <m:oMath>
        <m:sSup>
          <m:sSupPr>
            <m:ctrlPr>
              <w:rPr>
                <w:rFonts w:ascii="Cambria Math" w:eastAsiaTheme="majorEastAsia" w:hAnsi="Cambria Math"/>
                <w:i/>
              </w:rPr>
            </m:ctrlPr>
          </m:sSupPr>
          <m:e>
            <m:r>
              <w:rPr>
                <w:rFonts w:ascii="Cambria Math" w:eastAsiaTheme="majorEastAsia" w:hAnsi="Cambria Math"/>
              </w:rPr>
              <m:t>c</m:t>
            </m:r>
          </m:e>
          <m:sup>
            <m:r>
              <w:rPr>
                <w:rFonts w:ascii="Cambria Math" w:eastAsiaTheme="majorEastAsia" w:hAnsi="Cambria Math"/>
              </w:rPr>
              <m:t>'</m:t>
            </m:r>
          </m:sup>
        </m:sSup>
      </m:oMath>
      <w:r w:rsidR="005B56F0" w:rsidRPr="00977999">
        <w:rPr>
          <w:rFonts w:ascii="Aptos" w:eastAsiaTheme="majorEastAsia" w:hAnsi="Aptos"/>
        </w:rPr>
        <w:t xml:space="preserve"> is the effective cohesion coefficient of the soil</w:t>
      </w:r>
    </w:p>
    <w:p w14:paraId="670837E6" w14:textId="77777777" w:rsidR="005B56F0" w:rsidRPr="00977999" w:rsidRDefault="005B56F0" w:rsidP="00290326">
      <w:pPr>
        <w:pStyle w:val="paragraph"/>
        <w:numPr>
          <w:ilvl w:val="0"/>
          <w:numId w:val="10"/>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Փ</m:t>
        </m:r>
      </m:oMath>
      <w:r w:rsidRPr="00977999">
        <w:rPr>
          <w:rFonts w:ascii="Aptos" w:eastAsiaTheme="majorEastAsia" w:hAnsi="Aptos"/>
        </w:rPr>
        <w:t xml:space="preserve"> is the friction angle of the soil</w:t>
      </w:r>
    </w:p>
    <w:p w14:paraId="41555456" w14:textId="77777777" w:rsidR="005B56F0" w:rsidRPr="00977999" w:rsidRDefault="005B56F0" w:rsidP="00290326">
      <w:pPr>
        <w:pStyle w:val="paragraph"/>
        <w:numPr>
          <w:ilvl w:val="0"/>
          <w:numId w:val="10"/>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m= ρ</m:t>
        </m:r>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i</m:t>
            </m:r>
          </m:sub>
        </m:sSub>
        <m:r>
          <w:rPr>
            <w:rFonts w:ascii="Cambria Math" w:eastAsiaTheme="majorEastAsia" w:hAnsi="Cambria Math"/>
          </w:rPr>
          <m:t>z</m:t>
        </m:r>
      </m:oMath>
      <w:r w:rsidRPr="00977999">
        <w:rPr>
          <w:rFonts w:ascii="Aptos" w:eastAsiaTheme="majorEastAsia" w:hAnsi="Aptos"/>
        </w:rPr>
        <w:t xml:space="preserve"> is the mass of the collected soil</w:t>
      </w:r>
    </w:p>
    <w:p w14:paraId="019142A9" w14:textId="77777777" w:rsidR="005B56F0" w:rsidRPr="00977999" w:rsidRDefault="00783A66" w:rsidP="00290326">
      <w:pPr>
        <w:pStyle w:val="paragraph"/>
        <w:numPr>
          <w:ilvl w:val="0"/>
          <w:numId w:val="10"/>
        </w:numPr>
        <w:spacing w:before="0" w:beforeAutospacing="0" w:after="0" w:afterAutospacing="0"/>
        <w:jc w:val="both"/>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W</m:t>
            </m:r>
          </m:e>
          <m:sub>
            <m:r>
              <w:rPr>
                <w:rFonts w:ascii="Cambria Math" w:eastAsiaTheme="majorEastAsia" w:hAnsi="Cambria Math"/>
              </w:rPr>
              <m:t>soil</m:t>
            </m:r>
          </m:sub>
        </m:sSub>
        <m:r>
          <w:rPr>
            <w:rFonts w:ascii="Cambria Math" w:eastAsiaTheme="majorEastAsia" w:hAnsi="Cambria Math"/>
          </w:rPr>
          <m:t>= mg</m:t>
        </m:r>
      </m:oMath>
      <w:r w:rsidR="005B56F0" w:rsidRPr="00977999">
        <w:rPr>
          <w:rFonts w:ascii="Aptos" w:eastAsiaTheme="majorEastAsia" w:hAnsi="Aptos"/>
        </w:rPr>
        <w:t xml:space="preserve"> is the weight of the collected soil</w:t>
      </w:r>
    </w:p>
    <w:p w14:paraId="3CB6F196" w14:textId="77777777" w:rsidR="005B56F0" w:rsidRPr="00977999" w:rsidRDefault="005B56F0" w:rsidP="00290326">
      <w:pPr>
        <w:pStyle w:val="paragraph"/>
        <w:numPr>
          <w:ilvl w:val="0"/>
          <w:numId w:val="10"/>
        </w:numPr>
        <w:spacing w:before="0" w:beforeAutospacing="0" w:after="0" w:afterAutospacing="0"/>
        <w:jc w:val="both"/>
        <w:textAlignment w:val="baseline"/>
        <w:rPr>
          <w:rFonts w:ascii="Aptos" w:eastAsiaTheme="majorEastAsia" w:hAnsi="Aptos"/>
        </w:rPr>
      </w:pPr>
      <m:oMath>
        <m:r>
          <w:rPr>
            <w:rFonts w:ascii="Cambria Math" w:eastAsiaTheme="majorEastAsia" w:hAnsi="Cambria Math"/>
          </w:rPr>
          <m:t>F</m:t>
        </m:r>
      </m:oMath>
      <w:r w:rsidRPr="00977999">
        <w:rPr>
          <w:rFonts w:ascii="Aptos" w:eastAsiaTheme="majorEastAsia" w:hAnsi="Aptos"/>
        </w:rPr>
        <w:t xml:space="preserve"> is the required input force (we are solving for this)</w:t>
      </w:r>
    </w:p>
    <w:p w14:paraId="515ED711" w14:textId="77777777" w:rsidR="005B56F0" w:rsidRPr="00977999" w:rsidRDefault="00783A66" w:rsidP="00290326">
      <w:pPr>
        <w:pStyle w:val="paragraph"/>
        <w:numPr>
          <w:ilvl w:val="0"/>
          <w:numId w:val="10"/>
        </w:numPr>
        <w:spacing w:before="0" w:beforeAutospacing="0" w:after="0" w:afterAutospacing="0"/>
        <w:jc w:val="both"/>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o</m:t>
            </m:r>
          </m:sub>
        </m:sSub>
      </m:oMath>
      <w:r w:rsidR="005B56F0" w:rsidRPr="00977999">
        <w:rPr>
          <w:rFonts w:ascii="Aptos" w:eastAsiaTheme="majorEastAsia" w:hAnsi="Aptos"/>
        </w:rPr>
        <w:t xml:space="preserve"> is the external friction</w:t>
      </w:r>
    </w:p>
    <w:p w14:paraId="3E6D88BC" w14:textId="77777777" w:rsidR="005B56F0" w:rsidRPr="00977999" w:rsidRDefault="00783A66" w:rsidP="00290326">
      <w:pPr>
        <w:pStyle w:val="paragraph"/>
        <w:numPr>
          <w:ilvl w:val="0"/>
          <w:numId w:val="10"/>
        </w:numPr>
        <w:spacing w:before="0" w:beforeAutospacing="0" w:after="0" w:afterAutospacing="0"/>
        <w:jc w:val="both"/>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i</m:t>
            </m:r>
          </m:sub>
        </m:sSub>
      </m:oMath>
      <w:r w:rsidR="005B56F0" w:rsidRPr="00977999">
        <w:rPr>
          <w:rFonts w:ascii="Aptos" w:eastAsiaTheme="majorEastAsia" w:hAnsi="Aptos"/>
        </w:rPr>
        <w:t xml:space="preserve"> is the internal friction</w:t>
      </w:r>
    </w:p>
    <w:p w14:paraId="0B235ACF" w14:textId="77777777" w:rsidR="005B56F0" w:rsidRPr="00977999" w:rsidRDefault="00783A66" w:rsidP="00290326">
      <w:pPr>
        <w:pStyle w:val="paragraph"/>
        <w:numPr>
          <w:ilvl w:val="0"/>
          <w:numId w:val="10"/>
        </w:numPr>
        <w:spacing w:before="0" w:beforeAutospacing="0" w:after="0" w:afterAutospacing="0"/>
        <w:jc w:val="both"/>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soil,static</m:t>
            </m:r>
          </m:sub>
        </m:sSub>
      </m:oMath>
      <w:r w:rsidR="005B56F0" w:rsidRPr="00977999">
        <w:rPr>
          <w:rFonts w:ascii="Aptos" w:eastAsiaTheme="majorEastAsia" w:hAnsi="Aptos"/>
        </w:rPr>
        <w:t xml:space="preserve"> is the “soil-static” pressure on the chamfer</w:t>
      </w:r>
    </w:p>
    <w:p w14:paraId="665F67C0" w14:textId="77777777" w:rsidR="005B56F0" w:rsidRPr="00977999" w:rsidRDefault="005B56F0" w:rsidP="005B56F0">
      <w:pPr>
        <w:pStyle w:val="paragraph"/>
        <w:spacing w:before="0" w:beforeAutospacing="0" w:after="0" w:afterAutospacing="0"/>
        <w:textAlignment w:val="baseline"/>
        <w:rPr>
          <w:rFonts w:ascii="Aptos" w:eastAsiaTheme="majorEastAsia" w:hAnsi="Aptos"/>
        </w:rPr>
      </w:pPr>
    </w:p>
    <w:p w14:paraId="751C258F" w14:textId="77777777" w:rsidR="005B56F0" w:rsidRPr="00977999" w:rsidRDefault="005B56F0" w:rsidP="005B56F0">
      <w:pPr>
        <w:pStyle w:val="paragraph"/>
        <w:spacing w:before="0" w:beforeAutospacing="0" w:after="0" w:afterAutospacing="0"/>
        <w:ind w:firstLine="360"/>
        <w:jc w:val="both"/>
        <w:textAlignment w:val="baseline"/>
        <w:rPr>
          <w:rFonts w:ascii="Aptos" w:eastAsiaTheme="majorEastAsia" w:hAnsi="Aptos"/>
        </w:rPr>
      </w:pPr>
      <w:r w:rsidRPr="00977999">
        <w:rPr>
          <w:rFonts w:ascii="Aptos" w:eastAsiaTheme="majorEastAsia" w:hAnsi="Aptos"/>
        </w:rPr>
        <w:t xml:space="preserve">Using the free body diagram, we can find the equation of motion in the </w:t>
      </w:r>
      <m:oMath>
        <m:r>
          <w:rPr>
            <w:rFonts w:ascii="Cambria Math" w:eastAsiaTheme="majorEastAsia" w:hAnsi="Cambria Math"/>
          </w:rPr>
          <m:t>z</m:t>
        </m:r>
      </m:oMath>
      <w:r w:rsidRPr="00977999">
        <w:rPr>
          <w:rFonts w:ascii="Aptos" w:eastAsiaTheme="majorEastAsia" w:hAnsi="Aptos"/>
        </w:rPr>
        <w:t xml:space="preserve"> direction and that would be our governing equation</w:t>
      </w:r>
    </w:p>
    <w:p w14:paraId="53D9E5F8" w14:textId="77777777" w:rsidR="005B56F0" w:rsidRPr="00977999" w:rsidRDefault="005B56F0" w:rsidP="005B56F0">
      <w:pPr>
        <w:pStyle w:val="paragraph"/>
        <w:spacing w:before="0" w:beforeAutospacing="0" w:after="0" w:afterAutospacing="0"/>
        <w:textAlignment w:val="baseline"/>
        <w:rPr>
          <w:rFonts w:ascii="Aptos" w:eastAsiaTheme="majorEastAsia" w:hAnsi="Aptos"/>
        </w:rPr>
      </w:pPr>
    </w:p>
    <w:p w14:paraId="69584138" w14:textId="77777777" w:rsidR="005B56F0" w:rsidRPr="00977999" w:rsidRDefault="00783A66" w:rsidP="005B56F0">
      <w:pPr>
        <w:pStyle w:val="paragraph"/>
        <w:tabs>
          <w:tab w:val="decimal" w:pos="5040"/>
          <w:tab w:val="decimal" w:pos="9180"/>
        </w:tabs>
        <w:spacing w:before="0" w:beforeAutospacing="0" w:after="0" w:afterAutospacing="0"/>
        <w:textAlignment w:val="baseline"/>
        <w:rPr>
          <w:rFonts w:ascii="Aptos" w:eastAsiaTheme="majorEastAsia" w:hAnsi="Aptos"/>
        </w:rPr>
      </w:pPr>
      <m:oMath>
        <m:nary>
          <m:naryPr>
            <m:chr m:val="∑"/>
            <m:limLoc m:val="undOvr"/>
            <m:subHide m:val="1"/>
            <m:supHide m:val="1"/>
            <m:ctrlPr>
              <w:rPr>
                <w:rFonts w:ascii="Cambria Math" w:eastAsiaTheme="majorEastAsia" w:hAnsi="Cambria Math"/>
                <w:i/>
              </w:rPr>
            </m:ctrlPr>
          </m:naryPr>
          <m:sub/>
          <m:sup/>
          <m:e>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z</m:t>
                </m:r>
              </m:sub>
            </m:sSub>
            <m:r>
              <w:rPr>
                <w:rFonts w:ascii="Cambria Math" w:eastAsiaTheme="majorEastAsia" w:hAnsi="Cambria Math"/>
              </w:rPr>
              <m:t>=2F+</m:t>
            </m:r>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W</m:t>
                </m:r>
              </m:e>
              <m:sub>
                <m:r>
                  <w:rPr>
                    <w:rFonts w:ascii="Cambria Math" w:eastAsiaTheme="majorEastAsia" w:hAnsi="Cambria Math"/>
                  </w:rPr>
                  <m:t>robot</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W</m:t>
                </m:r>
              </m:e>
              <m:sub>
                <m:r>
                  <w:rPr>
                    <w:rFonts w:ascii="Cambria Math" w:eastAsiaTheme="majorEastAsia" w:hAnsi="Cambria Math"/>
                  </w:rPr>
                  <m:t>soil</m:t>
                </m:r>
              </m:sub>
            </m:sSub>
          </m:e>
        </m:nary>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o</m:t>
            </m:r>
          </m:sub>
        </m:sSub>
        <m:r>
          <w:rPr>
            <w:rFonts w:ascii="Cambria Math" w:eastAsiaTheme="majorEastAsia" w:hAnsi="Cambria Math"/>
          </w:rPr>
          <m:t xml:space="preserve">  -</m:t>
        </m:r>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soi</m:t>
            </m:r>
            <m:sSub>
              <m:sSubPr>
                <m:ctrlPr>
                  <w:rPr>
                    <w:rFonts w:ascii="Cambria Math" w:eastAsiaTheme="majorEastAsia" w:hAnsi="Cambria Math"/>
                    <w:i/>
                  </w:rPr>
                </m:ctrlPr>
              </m:sSubPr>
              <m:e>
                <m:r>
                  <w:rPr>
                    <w:rFonts w:ascii="Cambria Math" w:eastAsiaTheme="majorEastAsia" w:hAnsi="Cambria Math"/>
                  </w:rPr>
                  <m:t>l</m:t>
                </m:r>
              </m:e>
              <m:sub>
                <m:r>
                  <w:rPr>
                    <w:rFonts w:ascii="Cambria Math" w:eastAsiaTheme="majorEastAsia" w:hAnsi="Cambria Math"/>
                  </w:rPr>
                  <m:t>static</m:t>
                </m:r>
              </m:sub>
            </m:sSub>
          </m:sub>
        </m:sSub>
        <m:r>
          <w:rPr>
            <w:rFonts w:ascii="Cambria Math" w:eastAsiaTheme="majorEastAsia" w:hAnsi="Cambria Math"/>
          </w:rPr>
          <m:t>=</m:t>
        </m:r>
        <m:d>
          <m:dPr>
            <m:ctrlPr>
              <w:rPr>
                <w:rFonts w:ascii="Cambria Math" w:eastAsiaTheme="majorEastAsia" w:hAnsi="Cambria Math"/>
                <w:i/>
              </w:rPr>
            </m:ctrlPr>
          </m:dPr>
          <m:e>
            <m:r>
              <w:rPr>
                <w:rFonts w:ascii="Cambria Math" w:eastAsiaTheme="majorEastAsia" w:hAnsi="Cambria Math"/>
              </w:rPr>
              <m:t>m+M</m:t>
            </m:r>
          </m:e>
        </m:d>
        <m:acc>
          <m:accPr>
            <m:chr m:val="̈"/>
            <m:ctrlPr>
              <w:rPr>
                <w:rFonts w:ascii="Cambria Math" w:eastAsiaTheme="majorEastAsia" w:hAnsi="Cambria Math"/>
                <w:i/>
              </w:rPr>
            </m:ctrlPr>
          </m:accPr>
          <m:e>
            <m:r>
              <w:rPr>
                <w:rFonts w:ascii="Cambria Math" w:eastAsiaTheme="majorEastAsia" w:hAnsi="Cambria Math"/>
              </w:rPr>
              <m:t>z</m:t>
            </m:r>
          </m:e>
        </m:acc>
      </m:oMath>
      <w:r w:rsidR="005B56F0" w:rsidRPr="00977999">
        <w:rPr>
          <w:rFonts w:ascii="Aptos" w:eastAsiaTheme="majorEastAsia" w:hAnsi="Aptos"/>
        </w:rPr>
        <w:t xml:space="preserve"> </w:t>
      </w:r>
      <w:r w:rsidR="005B56F0" w:rsidRPr="00977999">
        <w:rPr>
          <w:rFonts w:ascii="Aptos" w:eastAsiaTheme="majorEastAsia" w:hAnsi="Aptos"/>
        </w:rPr>
        <w:tab/>
      </w:r>
      <m:oMath>
        <m:d>
          <m:dPr>
            <m:ctrlPr>
              <w:rPr>
                <w:rFonts w:ascii="Cambria Math" w:eastAsiaTheme="majorEastAsia" w:hAnsi="Cambria Math"/>
                <w:i/>
              </w:rPr>
            </m:ctrlPr>
          </m:dPr>
          <m:e>
            <m:r>
              <w:rPr>
                <w:rFonts w:ascii="Cambria Math" w:eastAsiaTheme="majorEastAsia" w:hAnsi="Cambria Math"/>
              </w:rPr>
              <m:t>1</m:t>
            </m:r>
          </m:e>
        </m:d>
      </m:oMath>
    </w:p>
    <w:p w14:paraId="79CAF149" w14:textId="77777777" w:rsidR="005B56F0" w:rsidRPr="00977999" w:rsidRDefault="005B56F0" w:rsidP="005B56F0">
      <w:pPr>
        <w:pStyle w:val="paragraph"/>
        <w:spacing w:before="0" w:beforeAutospacing="0" w:after="0" w:afterAutospacing="0"/>
        <w:jc w:val="both"/>
        <w:textAlignment w:val="baseline"/>
        <w:rPr>
          <w:rFonts w:ascii="Aptos" w:eastAsiaTheme="majorEastAsia" w:hAnsi="Aptos"/>
        </w:rPr>
      </w:pPr>
    </w:p>
    <w:p w14:paraId="79976597" w14:textId="66FD9CB3" w:rsidR="005B56F0" w:rsidRPr="00977999" w:rsidRDefault="005B56F0" w:rsidP="005B56F0">
      <w:pPr>
        <w:pStyle w:val="paragraph"/>
        <w:spacing w:before="0" w:beforeAutospacing="0" w:after="0" w:afterAutospacing="0"/>
        <w:ind w:firstLine="720"/>
        <w:jc w:val="both"/>
        <w:textAlignment w:val="baseline"/>
        <w:rPr>
          <w:rFonts w:ascii="Aptos" w:eastAsiaTheme="majorEastAsia" w:hAnsi="Aptos"/>
        </w:rPr>
      </w:pPr>
      <w:r w:rsidRPr="00977999">
        <w:rPr>
          <w:rFonts w:ascii="Aptos" w:eastAsiaTheme="majorEastAsia" w:hAnsi="Aptos"/>
        </w:rPr>
        <w:t xml:space="preserve">We need to ensure that </w:t>
      </w:r>
      <m:oMath>
        <m:acc>
          <m:accPr>
            <m:chr m:val="̈"/>
            <m:ctrlPr>
              <w:rPr>
                <w:rFonts w:ascii="Cambria Math" w:eastAsiaTheme="majorEastAsia" w:hAnsi="Cambria Math"/>
                <w:i/>
              </w:rPr>
            </m:ctrlPr>
          </m:accPr>
          <m:e>
            <m:r>
              <w:rPr>
                <w:rFonts w:ascii="Cambria Math" w:eastAsiaTheme="majorEastAsia" w:hAnsi="Cambria Math"/>
              </w:rPr>
              <m:t>z</m:t>
            </m:r>
          </m:e>
        </m:acc>
        <m:r>
          <w:rPr>
            <w:rFonts w:ascii="Cambria Math" w:eastAsiaTheme="majorEastAsia" w:hAnsi="Cambria Math"/>
          </w:rPr>
          <m:t xml:space="preserve"> </m:t>
        </m:r>
      </m:oMath>
      <w:r w:rsidRPr="00977999">
        <w:rPr>
          <w:rFonts w:ascii="Aptos" w:eastAsiaTheme="majorEastAsia" w:hAnsi="Aptos"/>
        </w:rPr>
        <w:t xml:space="preserve">(the acceleration) is always greater than or equal to zero until the desired height is reached. Once that is solved, the robot can be run at reverse at the same Force/Torque. However, there remain many unknowns: </w:t>
      </w:r>
      <m:oMath>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i</m:t>
            </m:r>
          </m:sub>
        </m:sSub>
        <m:r>
          <w:rPr>
            <w:rFonts w:ascii="Cambria Math" w:eastAsiaTheme="majorEastAsia" w:hAnsi="Cambria Math"/>
          </w:rPr>
          <m:t xml:space="preserve">, </m:t>
        </m:r>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o</m:t>
            </m:r>
          </m:sub>
        </m:sSub>
        <m:r>
          <w:rPr>
            <w:rFonts w:ascii="Cambria Math" w:eastAsiaTheme="majorEastAsia" w:hAnsi="Cambria Math"/>
          </w:rPr>
          <m:t xml:space="preserve">, and </m:t>
        </m:r>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soi</m:t>
            </m:r>
            <m:sSub>
              <m:sSubPr>
                <m:ctrlPr>
                  <w:rPr>
                    <w:rFonts w:ascii="Cambria Math" w:eastAsiaTheme="majorEastAsia" w:hAnsi="Cambria Math"/>
                    <w:i/>
                  </w:rPr>
                </m:ctrlPr>
              </m:sSubPr>
              <m:e>
                <m:r>
                  <w:rPr>
                    <w:rFonts w:ascii="Cambria Math" w:eastAsiaTheme="majorEastAsia" w:hAnsi="Cambria Math"/>
                  </w:rPr>
                  <m:t>l</m:t>
                </m:r>
              </m:e>
              <m:sub>
                <m:r>
                  <w:rPr>
                    <w:rFonts w:ascii="Cambria Math" w:eastAsiaTheme="majorEastAsia" w:hAnsi="Cambria Math"/>
                  </w:rPr>
                  <m:t>static</m:t>
                </m:r>
              </m:sub>
            </m:sSub>
          </m:sub>
        </m:sSub>
        <m:r>
          <w:rPr>
            <w:rFonts w:ascii="Cambria Math" w:eastAsiaTheme="majorEastAsia" w:hAnsi="Cambria Math"/>
          </w:rPr>
          <m:t xml:space="preserve"> </m:t>
        </m:r>
      </m:oMath>
      <w:r w:rsidRPr="00977999">
        <w:rPr>
          <w:rFonts w:ascii="Aptos" w:eastAsiaTheme="majorEastAsia" w:hAnsi="Aptos"/>
        </w:rPr>
        <w:t xml:space="preserve">. According to Purdue University, the following equations can be used to determine the </w:t>
      </w:r>
      <w:r w:rsidR="00CC3112" w:rsidRPr="00977999">
        <w:rPr>
          <w:rFonts w:ascii="Aptos" w:eastAsiaTheme="majorEastAsia" w:hAnsi="Aptos"/>
        </w:rPr>
        <w:t>unknown</w:t>
      </w:r>
      <w:r w:rsidR="00CC3112">
        <w:rPr>
          <w:rFonts w:ascii="Aptos" w:eastAsiaTheme="majorEastAsia" w:hAnsi="Aptos"/>
        </w:rPr>
        <w:t>.</w:t>
      </w:r>
    </w:p>
    <w:p w14:paraId="40215D99" w14:textId="77777777" w:rsidR="005B56F0" w:rsidRPr="00977999" w:rsidRDefault="005B56F0" w:rsidP="005B56F0">
      <w:pPr>
        <w:pStyle w:val="paragraph"/>
        <w:spacing w:before="0" w:beforeAutospacing="0" w:after="0" w:afterAutospacing="0"/>
        <w:textAlignment w:val="baseline"/>
        <w:rPr>
          <w:rFonts w:ascii="Aptos" w:eastAsiaTheme="majorEastAsia" w:hAnsi="Aptos"/>
        </w:rPr>
      </w:pPr>
    </w:p>
    <w:p w14:paraId="5B108747" w14:textId="77777777" w:rsidR="005B56F0" w:rsidRPr="00977999" w:rsidRDefault="00783A66" w:rsidP="005B56F0">
      <w:pPr>
        <w:pStyle w:val="paragraph"/>
        <w:tabs>
          <w:tab w:val="decimal" w:pos="5040"/>
          <w:tab w:val="decimal" w:pos="9180"/>
        </w:tabs>
        <w:spacing w:before="0" w:beforeAutospacing="0" w:after="0" w:afterAutospacing="0"/>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i</m:t>
            </m:r>
          </m:sub>
        </m:sSub>
        <m:func>
          <m:funcPr>
            <m:ctrlPr>
              <w:rPr>
                <w:rFonts w:ascii="Cambria Math" w:eastAsiaTheme="majorEastAsia" w:hAnsi="Cambria Math"/>
                <w:i/>
              </w:rPr>
            </m:ctrlPr>
          </m:funcPr>
          <m:fName>
            <m:r>
              <m:rPr>
                <m:sty m:val="p"/>
              </m:rPr>
              <w:rPr>
                <w:rFonts w:ascii="Cambria Math" w:eastAsiaTheme="majorEastAsia" w:hAnsi="Cambria Math"/>
              </w:rPr>
              <m:t>tan</m:t>
            </m:r>
          </m:fName>
          <m:e>
            <m:d>
              <m:dPr>
                <m:ctrlPr>
                  <w:rPr>
                    <w:rFonts w:ascii="Cambria Math" w:eastAsiaTheme="majorEastAsia" w:hAnsi="Cambria Math"/>
                    <w:i/>
                  </w:rPr>
                </m:ctrlPr>
              </m:dPr>
              <m:e>
                <m:r>
                  <w:rPr>
                    <w:rFonts w:ascii="Cambria Math" w:eastAsiaTheme="majorEastAsia" w:hAnsi="Cambria Math"/>
                  </w:rPr>
                  <m:t>Փ</m:t>
                </m:r>
              </m:e>
            </m:d>
          </m:e>
        </m:func>
      </m:oMath>
      <w:r w:rsidR="005B56F0" w:rsidRPr="00977999">
        <w:rPr>
          <w:rFonts w:ascii="Aptos" w:eastAsiaTheme="majorEastAsia" w:hAnsi="Aptos"/>
        </w:rPr>
        <w:tab/>
      </w:r>
      <w:r w:rsidR="005B56F0" w:rsidRPr="00977999">
        <w:rPr>
          <w:rFonts w:ascii="Aptos" w:eastAsiaTheme="majorEastAsia" w:hAnsi="Aptos"/>
        </w:rPr>
        <w:tab/>
      </w:r>
      <m:oMath>
        <m:d>
          <m:dPr>
            <m:ctrlPr>
              <w:rPr>
                <w:rFonts w:ascii="Cambria Math" w:eastAsiaTheme="majorEastAsia" w:hAnsi="Cambria Math"/>
                <w:i/>
              </w:rPr>
            </m:ctrlPr>
          </m:dPr>
          <m:e>
            <m:r>
              <w:rPr>
                <w:rFonts w:ascii="Cambria Math" w:eastAsiaTheme="majorEastAsia" w:hAnsi="Cambria Math"/>
              </w:rPr>
              <m:t>2</m:t>
            </m:r>
          </m:e>
        </m:d>
      </m:oMath>
    </w:p>
    <w:p w14:paraId="2422A0B0" w14:textId="77777777" w:rsidR="005B56F0" w:rsidRPr="00977999" w:rsidRDefault="005B56F0" w:rsidP="005B56F0">
      <w:pPr>
        <w:pStyle w:val="paragraph"/>
        <w:tabs>
          <w:tab w:val="decimal" w:pos="5040"/>
          <w:tab w:val="decimal" w:pos="9180"/>
        </w:tabs>
        <w:spacing w:before="0" w:beforeAutospacing="0" w:after="0" w:afterAutospacing="0"/>
        <w:textAlignment w:val="baseline"/>
        <w:rPr>
          <w:rFonts w:ascii="Aptos" w:eastAsiaTheme="majorEastAsia" w:hAnsi="Aptos"/>
        </w:rPr>
      </w:pPr>
    </w:p>
    <w:p w14:paraId="5F7B3702" w14:textId="77777777" w:rsidR="005B56F0" w:rsidRPr="00977999" w:rsidRDefault="00783A66" w:rsidP="005B56F0">
      <w:pPr>
        <w:pStyle w:val="paragraph"/>
        <w:tabs>
          <w:tab w:val="decimal" w:pos="5040"/>
          <w:tab w:val="decimal" w:pos="9180"/>
        </w:tabs>
        <w:spacing w:before="0" w:beforeAutospacing="0" w:after="0" w:afterAutospacing="0"/>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o</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o</m:t>
            </m:r>
          </m:sub>
        </m:sSub>
        <m:func>
          <m:funcPr>
            <m:ctrlPr>
              <w:rPr>
                <w:rFonts w:ascii="Cambria Math" w:eastAsiaTheme="majorEastAsia" w:hAnsi="Cambria Math"/>
                <w:i/>
              </w:rPr>
            </m:ctrlPr>
          </m:funcPr>
          <m:fName>
            <m:r>
              <m:rPr>
                <m:sty m:val="p"/>
              </m:rPr>
              <w:rPr>
                <w:rFonts w:ascii="Cambria Math" w:eastAsiaTheme="majorEastAsia" w:hAnsi="Cambria Math"/>
              </w:rPr>
              <m:t>tan</m:t>
            </m:r>
          </m:fName>
          <m:e>
            <m:d>
              <m:dPr>
                <m:ctrlPr>
                  <w:rPr>
                    <w:rFonts w:ascii="Cambria Math" w:eastAsiaTheme="majorEastAsia" w:hAnsi="Cambria Math"/>
                    <w:i/>
                  </w:rPr>
                </m:ctrlPr>
              </m:dPr>
              <m:e>
                <m:r>
                  <w:rPr>
                    <w:rFonts w:ascii="Cambria Math" w:eastAsiaTheme="majorEastAsia" w:hAnsi="Cambria Math"/>
                  </w:rPr>
                  <m:t>Փ</m:t>
                </m:r>
              </m:e>
            </m:d>
          </m:e>
        </m:func>
      </m:oMath>
      <w:r w:rsidR="005B56F0" w:rsidRPr="00977999">
        <w:rPr>
          <w:rFonts w:ascii="Aptos" w:eastAsiaTheme="majorEastAsia" w:hAnsi="Aptos"/>
        </w:rPr>
        <w:tab/>
      </w:r>
      <w:r w:rsidR="005B56F0" w:rsidRPr="00977999">
        <w:rPr>
          <w:rFonts w:ascii="Aptos" w:eastAsiaTheme="majorEastAsia" w:hAnsi="Aptos"/>
        </w:rPr>
        <w:tab/>
      </w:r>
      <m:oMath>
        <m:d>
          <m:dPr>
            <m:ctrlPr>
              <w:rPr>
                <w:rFonts w:ascii="Cambria Math" w:eastAsiaTheme="majorEastAsia" w:hAnsi="Cambria Math"/>
                <w:i/>
              </w:rPr>
            </m:ctrlPr>
          </m:dPr>
          <m:e>
            <m:r>
              <w:rPr>
                <w:rFonts w:ascii="Cambria Math" w:eastAsiaTheme="majorEastAsia" w:hAnsi="Cambria Math"/>
              </w:rPr>
              <m:t>3</m:t>
            </m:r>
          </m:e>
        </m:d>
      </m:oMath>
    </w:p>
    <w:p w14:paraId="14FA34FA" w14:textId="77777777" w:rsidR="005B56F0" w:rsidRPr="00977999" w:rsidRDefault="005B56F0" w:rsidP="005B56F0">
      <w:pPr>
        <w:pStyle w:val="paragraph"/>
        <w:spacing w:before="0" w:beforeAutospacing="0" w:after="0" w:afterAutospacing="0"/>
        <w:textAlignment w:val="baseline"/>
        <w:rPr>
          <w:rFonts w:ascii="Aptos" w:eastAsiaTheme="majorEastAsia" w:hAnsi="Aptos"/>
        </w:rPr>
      </w:pPr>
    </w:p>
    <w:p w14:paraId="5DCF07DA" w14:textId="77777777" w:rsidR="005B56F0" w:rsidRPr="00977999" w:rsidRDefault="005B56F0" w:rsidP="005B56F0">
      <w:pPr>
        <w:pStyle w:val="paragraph"/>
        <w:spacing w:before="0" w:beforeAutospacing="0" w:after="0" w:afterAutospacing="0"/>
        <w:ind w:firstLine="720"/>
        <w:jc w:val="both"/>
        <w:textAlignment w:val="baseline"/>
        <w:rPr>
          <w:rFonts w:ascii="Aptos" w:eastAsiaTheme="majorEastAsia" w:hAnsi="Aptos"/>
        </w:rPr>
      </w:pPr>
      <w:r w:rsidRPr="00977999">
        <w:rPr>
          <w:rFonts w:ascii="Aptos" w:eastAsiaTheme="majorEastAsia" w:hAnsi="Aptos"/>
        </w:rPr>
        <w:t xml:space="preserve">Where </w:t>
      </w:r>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i</m:t>
            </m:r>
          </m:sub>
        </m:sSub>
      </m:oMath>
      <w:r w:rsidRPr="00977999">
        <w:rPr>
          <w:rFonts w:ascii="Aptos" w:eastAsiaTheme="majorEastAsia" w:hAnsi="Aptos"/>
        </w:rPr>
        <w:t xml:space="preserve"> and </w:t>
      </w:r>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o</m:t>
            </m:r>
          </m:sub>
        </m:sSub>
      </m:oMath>
      <w:r w:rsidRPr="00977999">
        <w:rPr>
          <w:rFonts w:ascii="Aptos" w:eastAsiaTheme="majorEastAsia" w:hAnsi="Aptos"/>
        </w:rPr>
        <w:t xml:space="preserve"> are the normal forces acting on the internal and external walls respectively (the hydrostatic equivalent force on each of the 4 sides of the walls)</w:t>
      </w:r>
    </w:p>
    <w:p w14:paraId="6A6D1667" w14:textId="77777777" w:rsidR="005B56F0" w:rsidRPr="00977999" w:rsidRDefault="005B56F0" w:rsidP="005B56F0">
      <w:pPr>
        <w:pStyle w:val="paragraph"/>
        <w:spacing w:before="0" w:beforeAutospacing="0" w:after="0" w:afterAutospacing="0"/>
        <w:textAlignment w:val="baseline"/>
        <w:rPr>
          <w:rFonts w:ascii="Aptos" w:eastAsiaTheme="majorEastAsia" w:hAnsi="Aptos"/>
        </w:rPr>
      </w:pPr>
    </w:p>
    <w:p w14:paraId="76014FF2" w14:textId="77777777" w:rsidR="005B56F0" w:rsidRPr="00977999" w:rsidRDefault="00783A66" w:rsidP="005B56F0">
      <w:pPr>
        <w:pStyle w:val="paragraph"/>
        <w:tabs>
          <w:tab w:val="decimal" w:pos="5040"/>
          <w:tab w:val="decimal" w:pos="9180"/>
        </w:tabs>
        <w:spacing w:before="0" w:beforeAutospacing="0" w:after="0" w:afterAutospacing="0"/>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i</m:t>
            </m:r>
          </m:sub>
        </m:sSub>
        <m:r>
          <w:rPr>
            <w:rFonts w:ascii="Cambria Math" w:eastAsiaTheme="majorEastAsia" w:hAnsi="Cambria Math"/>
          </w:rPr>
          <m:t>=</m:t>
        </m:r>
        <m:f>
          <m:fPr>
            <m:ctrlPr>
              <w:rPr>
                <w:rFonts w:ascii="Cambria Math" w:eastAsiaTheme="majorEastAsia" w:hAnsi="Cambria Math"/>
                <w:i/>
              </w:rPr>
            </m:ctrlPr>
          </m:fPr>
          <m:num>
            <m:r>
              <w:rPr>
                <w:rFonts w:ascii="Cambria Math" w:eastAsiaTheme="majorEastAsia" w:hAnsi="Cambria Math"/>
              </w:rPr>
              <m:t>1</m:t>
            </m:r>
          </m:num>
          <m:den>
            <m:r>
              <w:rPr>
                <w:rFonts w:ascii="Cambria Math" w:eastAsiaTheme="majorEastAsia" w:hAnsi="Cambria Math"/>
              </w:rPr>
              <m:t>2</m:t>
            </m:r>
          </m:den>
        </m:f>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i</m:t>
            </m:r>
          </m:sub>
        </m:sSub>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s,i</m:t>
            </m:r>
          </m:sub>
        </m:sSub>
        <m:r>
          <w:rPr>
            <w:rFonts w:ascii="Cambria Math" w:eastAsiaTheme="majorEastAsia" w:hAnsi="Cambria Math"/>
          </w:rPr>
          <m:t xml:space="preserve">) </m:t>
        </m:r>
      </m:oMath>
      <w:r w:rsidR="005B56F0" w:rsidRPr="00977999">
        <w:rPr>
          <w:rFonts w:ascii="Aptos" w:eastAsiaTheme="majorEastAsia" w:hAnsi="Aptos"/>
        </w:rPr>
        <w:tab/>
      </w:r>
      <w:r w:rsidR="005B56F0" w:rsidRPr="00977999">
        <w:rPr>
          <w:rFonts w:ascii="Aptos" w:eastAsiaTheme="majorEastAsia" w:hAnsi="Aptos"/>
        </w:rPr>
        <w:tab/>
      </w:r>
      <m:oMath>
        <m:d>
          <m:dPr>
            <m:ctrlPr>
              <w:rPr>
                <w:rFonts w:ascii="Cambria Math" w:eastAsiaTheme="majorEastAsia" w:hAnsi="Cambria Math"/>
                <w:i/>
              </w:rPr>
            </m:ctrlPr>
          </m:dPr>
          <m:e>
            <m:r>
              <w:rPr>
                <w:rFonts w:ascii="Cambria Math" w:eastAsiaTheme="majorEastAsia" w:hAnsi="Cambria Math"/>
              </w:rPr>
              <m:t>2.1</m:t>
            </m:r>
          </m:e>
        </m:d>
      </m:oMath>
    </w:p>
    <w:p w14:paraId="2B64F1A6" w14:textId="77777777" w:rsidR="005B56F0" w:rsidRPr="00977999" w:rsidRDefault="005B56F0" w:rsidP="005B56F0">
      <w:pPr>
        <w:pStyle w:val="paragraph"/>
        <w:tabs>
          <w:tab w:val="decimal" w:pos="5040"/>
          <w:tab w:val="decimal" w:pos="9180"/>
        </w:tabs>
        <w:spacing w:before="0" w:beforeAutospacing="0" w:after="0" w:afterAutospacing="0"/>
        <w:textAlignment w:val="baseline"/>
        <w:rPr>
          <w:rFonts w:ascii="Aptos" w:eastAsiaTheme="majorEastAsia" w:hAnsi="Aptos"/>
        </w:rPr>
      </w:pPr>
    </w:p>
    <w:p w14:paraId="5A973529" w14:textId="77777777" w:rsidR="005B56F0" w:rsidRPr="00977999" w:rsidRDefault="00783A66" w:rsidP="005B56F0">
      <w:pPr>
        <w:pStyle w:val="paragraph"/>
        <w:tabs>
          <w:tab w:val="decimal" w:pos="5040"/>
          <w:tab w:val="decimal" w:pos="9180"/>
        </w:tabs>
        <w:spacing w:before="0" w:beforeAutospacing="0" w:after="0" w:afterAutospacing="0"/>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O</m:t>
            </m:r>
          </m:sub>
        </m:sSub>
        <m:r>
          <w:rPr>
            <w:rFonts w:ascii="Cambria Math" w:eastAsiaTheme="majorEastAsia" w:hAnsi="Cambria Math"/>
          </w:rPr>
          <m:t>=</m:t>
        </m:r>
        <m:f>
          <m:fPr>
            <m:ctrlPr>
              <w:rPr>
                <w:rFonts w:ascii="Cambria Math" w:eastAsiaTheme="majorEastAsia" w:hAnsi="Cambria Math"/>
                <w:i/>
              </w:rPr>
            </m:ctrlPr>
          </m:fPr>
          <m:num>
            <m:r>
              <w:rPr>
                <w:rFonts w:ascii="Cambria Math" w:eastAsiaTheme="majorEastAsia" w:hAnsi="Cambria Math"/>
              </w:rPr>
              <m:t>1</m:t>
            </m:r>
          </m:num>
          <m:den>
            <m:r>
              <w:rPr>
                <w:rFonts w:ascii="Cambria Math" w:eastAsiaTheme="majorEastAsia" w:hAnsi="Cambria Math"/>
              </w:rPr>
              <m:t>2</m:t>
            </m:r>
          </m:den>
        </m:f>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o</m:t>
            </m:r>
          </m:sub>
        </m:sSub>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s,o</m:t>
            </m:r>
          </m:sub>
        </m:sSub>
        <m:r>
          <w:rPr>
            <w:rFonts w:ascii="Cambria Math" w:eastAsiaTheme="majorEastAsia" w:hAnsi="Cambria Math"/>
          </w:rPr>
          <m:t xml:space="preserve">) </m:t>
        </m:r>
      </m:oMath>
      <w:r w:rsidR="005B56F0" w:rsidRPr="00977999">
        <w:rPr>
          <w:rFonts w:ascii="Aptos" w:eastAsiaTheme="majorEastAsia" w:hAnsi="Aptos"/>
        </w:rPr>
        <w:tab/>
      </w:r>
      <w:r w:rsidR="005B56F0" w:rsidRPr="00977999">
        <w:rPr>
          <w:rFonts w:ascii="Aptos" w:eastAsiaTheme="majorEastAsia" w:hAnsi="Aptos"/>
        </w:rPr>
        <w:tab/>
      </w:r>
      <m:oMath>
        <m:d>
          <m:dPr>
            <m:ctrlPr>
              <w:rPr>
                <w:rFonts w:ascii="Cambria Math" w:eastAsiaTheme="majorEastAsia" w:hAnsi="Cambria Math"/>
                <w:i/>
              </w:rPr>
            </m:ctrlPr>
          </m:dPr>
          <m:e>
            <m:r>
              <w:rPr>
                <w:rFonts w:ascii="Cambria Math" w:eastAsiaTheme="majorEastAsia" w:hAnsi="Cambria Math"/>
              </w:rPr>
              <m:t>3.1</m:t>
            </m:r>
          </m:e>
        </m:d>
      </m:oMath>
    </w:p>
    <w:p w14:paraId="75DF4726" w14:textId="77777777" w:rsidR="005B56F0" w:rsidRPr="00977999" w:rsidRDefault="005B56F0" w:rsidP="005B56F0">
      <w:pPr>
        <w:pStyle w:val="paragraph"/>
        <w:spacing w:before="0" w:beforeAutospacing="0" w:after="0" w:afterAutospacing="0"/>
        <w:textAlignment w:val="baseline"/>
        <w:rPr>
          <w:rFonts w:ascii="Aptos" w:eastAsiaTheme="majorEastAsia" w:hAnsi="Aptos"/>
        </w:rPr>
      </w:pPr>
    </w:p>
    <w:p w14:paraId="11B9742B" w14:textId="77777777" w:rsidR="005B56F0" w:rsidRPr="00977999" w:rsidRDefault="005B56F0" w:rsidP="005B56F0">
      <w:pPr>
        <w:pStyle w:val="paragraph"/>
        <w:spacing w:before="0" w:beforeAutospacing="0" w:after="0" w:afterAutospacing="0"/>
        <w:ind w:firstLine="720"/>
        <w:jc w:val="both"/>
        <w:textAlignment w:val="baseline"/>
        <w:rPr>
          <w:rFonts w:ascii="Aptos" w:eastAsiaTheme="majorEastAsia" w:hAnsi="Aptos"/>
        </w:rPr>
      </w:pPr>
      <w:r w:rsidRPr="00977999">
        <w:rPr>
          <w:rFonts w:ascii="Aptos" w:eastAsiaTheme="majorEastAsia" w:hAnsi="Aptos"/>
        </w:rPr>
        <w:t xml:space="preserve">Where </w:t>
      </w: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i</m:t>
            </m:r>
          </m:sub>
        </m:sSub>
      </m:oMath>
      <w:r w:rsidRPr="00977999">
        <w:rPr>
          <w:rFonts w:ascii="Aptos" w:eastAsiaTheme="majorEastAsia" w:hAnsi="Aptos"/>
        </w:rPr>
        <w:t xml:space="preserve"> and </w:t>
      </w: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o</m:t>
            </m:r>
          </m:sub>
        </m:sSub>
        <m:r>
          <w:rPr>
            <w:rFonts w:ascii="Cambria Math" w:eastAsiaTheme="majorEastAsia" w:hAnsi="Cambria Math"/>
          </w:rPr>
          <m:t xml:space="preserve"> </m:t>
        </m:r>
      </m:oMath>
      <w:r w:rsidRPr="00977999">
        <w:rPr>
          <w:rFonts w:ascii="Aptos" w:eastAsiaTheme="majorEastAsia" w:hAnsi="Aptos"/>
        </w:rPr>
        <w:t>are the maximum lateral pressure acting on the internal and external surface respectively. The pressure can be calculated from the Active and Passive earth theory (Purdue et.al). Since the robot is moving through the soil on the external surface, it would experience passive pressure. On the other hand, since the soil is moving through the internal surface, it would experience active pressure. The equations can be seen below</w:t>
      </w:r>
    </w:p>
    <w:p w14:paraId="12AA56BD" w14:textId="77777777" w:rsidR="005B56F0" w:rsidRPr="00977999" w:rsidRDefault="005B56F0" w:rsidP="005B56F0">
      <w:pPr>
        <w:pStyle w:val="paragraph"/>
        <w:spacing w:before="0" w:beforeAutospacing="0" w:after="0" w:afterAutospacing="0"/>
        <w:textAlignment w:val="baseline"/>
        <w:rPr>
          <w:rFonts w:ascii="Aptos" w:eastAsiaTheme="majorEastAsia" w:hAnsi="Aptos"/>
        </w:rPr>
      </w:pPr>
    </w:p>
    <w:p w14:paraId="2BCE3E38" w14:textId="77777777" w:rsidR="005B56F0" w:rsidRPr="00977999" w:rsidRDefault="00783A66" w:rsidP="005B56F0">
      <w:pPr>
        <w:pStyle w:val="paragraph"/>
        <w:tabs>
          <w:tab w:val="decimal" w:pos="5040"/>
          <w:tab w:val="decimal" w:pos="9180"/>
        </w:tabs>
        <w:spacing w:before="0" w:beforeAutospacing="0" w:after="0" w:afterAutospacing="0"/>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i</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K</m:t>
            </m:r>
          </m:e>
          <m:sub>
            <m:r>
              <w:rPr>
                <w:rFonts w:ascii="Cambria Math" w:eastAsiaTheme="majorEastAsia" w:hAnsi="Cambria Math"/>
              </w:rPr>
              <m:t>a</m:t>
            </m:r>
          </m:sub>
        </m:sSub>
        <m:r>
          <w:rPr>
            <w:rFonts w:ascii="Cambria Math" w:eastAsiaTheme="majorEastAsia" w:hAnsi="Cambria Math"/>
          </w:rPr>
          <m:t>γz-2</m:t>
        </m:r>
        <m:sSup>
          <m:sSupPr>
            <m:ctrlPr>
              <w:rPr>
                <w:rFonts w:ascii="Cambria Math" w:eastAsiaTheme="majorEastAsia" w:hAnsi="Cambria Math"/>
                <w:i/>
              </w:rPr>
            </m:ctrlPr>
          </m:sSupPr>
          <m:e>
            <m:r>
              <w:rPr>
                <w:rFonts w:ascii="Cambria Math" w:eastAsiaTheme="majorEastAsia" w:hAnsi="Cambria Math"/>
              </w:rPr>
              <m:t>c</m:t>
            </m:r>
          </m:e>
          <m:sup>
            <m:r>
              <w:rPr>
                <w:rFonts w:ascii="Cambria Math" w:eastAsiaTheme="majorEastAsia" w:hAnsi="Cambria Math"/>
              </w:rPr>
              <m:t>'</m:t>
            </m:r>
          </m:sup>
        </m:sSup>
        <m:sSup>
          <m:sSupPr>
            <m:ctrlPr>
              <w:rPr>
                <w:rFonts w:ascii="Cambria Math" w:eastAsiaTheme="majorEastAsia" w:hAnsi="Cambria Math"/>
                <w:i/>
              </w:rPr>
            </m:ctrlPr>
          </m:sSupPr>
          <m:e>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K</m:t>
                    </m:r>
                  </m:e>
                  <m:sub>
                    <m:r>
                      <w:rPr>
                        <w:rFonts w:ascii="Cambria Math" w:eastAsiaTheme="majorEastAsia" w:hAnsi="Cambria Math"/>
                      </w:rPr>
                      <m:t>a</m:t>
                    </m:r>
                  </m:sub>
                </m:sSub>
              </m:e>
            </m:d>
          </m:e>
          <m:sup>
            <m:f>
              <m:fPr>
                <m:ctrlPr>
                  <w:rPr>
                    <w:rFonts w:ascii="Cambria Math" w:eastAsiaTheme="majorEastAsia" w:hAnsi="Cambria Math"/>
                    <w:i/>
                  </w:rPr>
                </m:ctrlPr>
              </m:fPr>
              <m:num>
                <m:r>
                  <w:rPr>
                    <w:rFonts w:ascii="Cambria Math" w:eastAsiaTheme="majorEastAsia" w:hAnsi="Cambria Math"/>
                  </w:rPr>
                  <m:t>1</m:t>
                </m:r>
              </m:num>
              <m:den>
                <m:r>
                  <w:rPr>
                    <w:rFonts w:ascii="Cambria Math" w:eastAsiaTheme="majorEastAsia" w:hAnsi="Cambria Math"/>
                  </w:rPr>
                  <m:t>2</m:t>
                </m:r>
              </m:den>
            </m:f>
          </m:sup>
        </m:sSup>
        <m:r>
          <w:rPr>
            <w:rFonts w:ascii="Cambria Math" w:eastAsiaTheme="majorEastAsia" w:hAnsi="Cambria Math"/>
          </w:rPr>
          <m:t xml:space="preserve">  </m:t>
        </m:r>
      </m:oMath>
      <w:r w:rsidR="005B56F0" w:rsidRPr="00977999">
        <w:rPr>
          <w:rFonts w:ascii="Aptos" w:eastAsiaTheme="majorEastAsia" w:hAnsi="Aptos"/>
        </w:rPr>
        <w:tab/>
      </w:r>
      <w:r w:rsidR="005B56F0" w:rsidRPr="00977999">
        <w:rPr>
          <w:rFonts w:ascii="Aptos" w:eastAsiaTheme="majorEastAsia" w:hAnsi="Aptos"/>
        </w:rPr>
        <w:tab/>
      </w:r>
      <m:oMath>
        <m:d>
          <m:dPr>
            <m:ctrlPr>
              <w:rPr>
                <w:rFonts w:ascii="Cambria Math" w:eastAsiaTheme="majorEastAsia" w:hAnsi="Cambria Math"/>
                <w:i/>
              </w:rPr>
            </m:ctrlPr>
          </m:dPr>
          <m:e>
            <m:r>
              <w:rPr>
                <w:rFonts w:ascii="Cambria Math" w:eastAsiaTheme="majorEastAsia" w:hAnsi="Cambria Math"/>
              </w:rPr>
              <m:t>2.2</m:t>
            </m:r>
          </m:e>
        </m:d>
      </m:oMath>
    </w:p>
    <w:p w14:paraId="2235AE9B" w14:textId="77777777" w:rsidR="005B56F0" w:rsidRPr="00977999" w:rsidRDefault="005B56F0" w:rsidP="005B56F0">
      <w:pPr>
        <w:pStyle w:val="paragraph"/>
        <w:tabs>
          <w:tab w:val="decimal" w:pos="5040"/>
          <w:tab w:val="decimal" w:pos="9180"/>
        </w:tabs>
        <w:spacing w:before="0" w:beforeAutospacing="0" w:after="0" w:afterAutospacing="0"/>
        <w:textAlignment w:val="baseline"/>
        <w:rPr>
          <w:rFonts w:ascii="Aptos" w:eastAsiaTheme="majorEastAsia" w:hAnsi="Aptos"/>
        </w:rPr>
      </w:pPr>
    </w:p>
    <w:p w14:paraId="007835FF" w14:textId="77777777" w:rsidR="005B56F0" w:rsidRPr="00977999" w:rsidRDefault="00783A66" w:rsidP="005B56F0">
      <w:pPr>
        <w:pStyle w:val="paragraph"/>
        <w:tabs>
          <w:tab w:val="decimal" w:pos="5040"/>
          <w:tab w:val="decimal" w:pos="9180"/>
        </w:tabs>
        <w:spacing w:before="0" w:beforeAutospacing="0" w:after="0" w:afterAutospacing="0"/>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o</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K</m:t>
            </m:r>
          </m:e>
          <m:sub>
            <m:r>
              <w:rPr>
                <w:rFonts w:ascii="Cambria Math" w:eastAsiaTheme="majorEastAsia" w:hAnsi="Cambria Math"/>
              </w:rPr>
              <m:t>p</m:t>
            </m:r>
          </m:sub>
        </m:sSub>
        <m:r>
          <w:rPr>
            <w:rFonts w:ascii="Cambria Math" w:eastAsiaTheme="majorEastAsia" w:hAnsi="Cambria Math"/>
          </w:rPr>
          <m:t>γz+2</m:t>
        </m:r>
        <m:sSup>
          <m:sSupPr>
            <m:ctrlPr>
              <w:rPr>
                <w:rFonts w:ascii="Cambria Math" w:eastAsiaTheme="majorEastAsia" w:hAnsi="Cambria Math"/>
                <w:i/>
              </w:rPr>
            </m:ctrlPr>
          </m:sSupPr>
          <m:e>
            <m:r>
              <w:rPr>
                <w:rFonts w:ascii="Cambria Math" w:eastAsiaTheme="majorEastAsia" w:hAnsi="Cambria Math"/>
              </w:rPr>
              <m:t>c</m:t>
            </m:r>
          </m:e>
          <m:sup>
            <m:r>
              <w:rPr>
                <w:rFonts w:ascii="Cambria Math" w:eastAsiaTheme="majorEastAsia" w:hAnsi="Cambria Math"/>
              </w:rPr>
              <m:t>'</m:t>
            </m:r>
          </m:sup>
        </m:sSup>
        <m:sSup>
          <m:sSupPr>
            <m:ctrlPr>
              <w:rPr>
                <w:rFonts w:ascii="Cambria Math" w:eastAsiaTheme="majorEastAsia" w:hAnsi="Cambria Math"/>
                <w:i/>
              </w:rPr>
            </m:ctrlPr>
          </m:sSupPr>
          <m:e>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K</m:t>
                    </m:r>
                  </m:e>
                  <m:sub>
                    <m:r>
                      <w:rPr>
                        <w:rFonts w:ascii="Cambria Math" w:eastAsiaTheme="majorEastAsia" w:hAnsi="Cambria Math"/>
                      </w:rPr>
                      <m:t>p</m:t>
                    </m:r>
                  </m:sub>
                </m:sSub>
              </m:e>
            </m:d>
          </m:e>
          <m:sup>
            <m:f>
              <m:fPr>
                <m:ctrlPr>
                  <w:rPr>
                    <w:rFonts w:ascii="Cambria Math" w:eastAsiaTheme="majorEastAsia" w:hAnsi="Cambria Math"/>
                    <w:i/>
                  </w:rPr>
                </m:ctrlPr>
              </m:fPr>
              <m:num>
                <m:r>
                  <w:rPr>
                    <w:rFonts w:ascii="Cambria Math" w:eastAsiaTheme="majorEastAsia" w:hAnsi="Cambria Math"/>
                  </w:rPr>
                  <m:t>1</m:t>
                </m:r>
              </m:num>
              <m:den>
                <m:r>
                  <w:rPr>
                    <w:rFonts w:ascii="Cambria Math" w:eastAsiaTheme="majorEastAsia" w:hAnsi="Cambria Math"/>
                  </w:rPr>
                  <m:t>2</m:t>
                </m:r>
              </m:den>
            </m:f>
          </m:sup>
        </m:sSup>
        <m:r>
          <w:rPr>
            <w:rFonts w:ascii="Cambria Math" w:eastAsiaTheme="majorEastAsia" w:hAnsi="Cambria Math"/>
          </w:rPr>
          <m:t xml:space="preserve">  </m:t>
        </m:r>
      </m:oMath>
      <w:r w:rsidR="005B56F0" w:rsidRPr="00977999">
        <w:rPr>
          <w:rFonts w:ascii="Aptos" w:eastAsiaTheme="majorEastAsia" w:hAnsi="Aptos"/>
        </w:rPr>
        <w:tab/>
      </w:r>
      <w:r w:rsidR="005B56F0" w:rsidRPr="00977999">
        <w:rPr>
          <w:rFonts w:ascii="Aptos" w:eastAsiaTheme="majorEastAsia" w:hAnsi="Aptos"/>
        </w:rPr>
        <w:tab/>
      </w:r>
      <m:oMath>
        <m:d>
          <m:dPr>
            <m:ctrlPr>
              <w:rPr>
                <w:rFonts w:ascii="Cambria Math" w:eastAsiaTheme="majorEastAsia" w:hAnsi="Cambria Math"/>
                <w:i/>
              </w:rPr>
            </m:ctrlPr>
          </m:dPr>
          <m:e>
            <m:r>
              <w:rPr>
                <w:rFonts w:ascii="Cambria Math" w:eastAsiaTheme="majorEastAsia" w:hAnsi="Cambria Math"/>
              </w:rPr>
              <m:t>3.2</m:t>
            </m:r>
          </m:e>
        </m:d>
      </m:oMath>
    </w:p>
    <w:p w14:paraId="1EBC2844" w14:textId="77777777" w:rsidR="005B56F0" w:rsidRPr="00977999" w:rsidRDefault="005B56F0" w:rsidP="005B56F0">
      <w:pPr>
        <w:pStyle w:val="paragraph"/>
        <w:tabs>
          <w:tab w:val="decimal" w:pos="5040"/>
          <w:tab w:val="decimal" w:pos="9180"/>
        </w:tabs>
        <w:spacing w:before="0" w:beforeAutospacing="0" w:after="0" w:afterAutospacing="0"/>
        <w:textAlignment w:val="baseline"/>
        <w:rPr>
          <w:rFonts w:ascii="Aptos" w:eastAsiaTheme="majorEastAsia" w:hAnsi="Aptos"/>
        </w:rPr>
      </w:pPr>
    </w:p>
    <w:p w14:paraId="33618E20" w14:textId="77777777" w:rsidR="005B56F0" w:rsidRPr="00977999" w:rsidRDefault="005B56F0" w:rsidP="005B56F0">
      <w:pPr>
        <w:pStyle w:val="paragraph"/>
        <w:tabs>
          <w:tab w:val="decimal" w:pos="5040"/>
          <w:tab w:val="decimal" w:pos="9180"/>
        </w:tabs>
        <w:spacing w:before="0" w:beforeAutospacing="0" w:after="0" w:afterAutospacing="0"/>
        <w:textAlignment w:val="baseline"/>
        <w:rPr>
          <w:rFonts w:ascii="Aptos" w:eastAsiaTheme="majorEastAsia" w:hAnsi="Aptos"/>
        </w:rPr>
      </w:pPr>
    </w:p>
    <w:p w14:paraId="4096234D" w14:textId="77777777" w:rsidR="005B56F0" w:rsidRPr="00977999" w:rsidRDefault="005B56F0" w:rsidP="005B56F0">
      <w:pPr>
        <w:pStyle w:val="paragraph"/>
        <w:tabs>
          <w:tab w:val="decimal" w:pos="5040"/>
          <w:tab w:val="decimal" w:pos="9180"/>
        </w:tabs>
        <w:spacing w:before="0" w:beforeAutospacing="0" w:after="0" w:afterAutospacing="0"/>
        <w:jc w:val="both"/>
        <w:textAlignment w:val="baseline"/>
        <w:rPr>
          <w:rFonts w:ascii="Aptos" w:eastAsiaTheme="majorEastAsia" w:hAnsi="Aptos"/>
        </w:rPr>
      </w:pPr>
      <w:r w:rsidRPr="00977999">
        <w:rPr>
          <w:rFonts w:ascii="Aptos" w:eastAsiaTheme="majorEastAsia" w:hAnsi="Aptos"/>
        </w:rPr>
        <w:tab/>
        <w:t>The active and passive pressure coefficients (</w:t>
      </w:r>
      <m:oMath>
        <m:sSub>
          <m:sSubPr>
            <m:ctrlPr>
              <w:rPr>
                <w:rFonts w:ascii="Cambria Math" w:eastAsiaTheme="majorEastAsia" w:hAnsi="Cambria Math"/>
                <w:i/>
              </w:rPr>
            </m:ctrlPr>
          </m:sSubPr>
          <m:e>
            <m:r>
              <w:rPr>
                <w:rFonts w:ascii="Cambria Math" w:eastAsiaTheme="majorEastAsia" w:hAnsi="Cambria Math"/>
              </w:rPr>
              <m:t>K</m:t>
            </m:r>
          </m:e>
          <m:sub>
            <m:r>
              <w:rPr>
                <w:rFonts w:ascii="Cambria Math" w:eastAsiaTheme="majorEastAsia" w:hAnsi="Cambria Math"/>
              </w:rPr>
              <m:t>a</m:t>
            </m:r>
          </m:sub>
        </m:sSub>
        <m:r>
          <w:rPr>
            <w:rFonts w:ascii="Cambria Math" w:eastAsiaTheme="majorEastAsia" w:hAnsi="Cambria Math"/>
          </w:rPr>
          <m:t xml:space="preserve">, </m:t>
        </m:r>
        <m:sSub>
          <m:sSubPr>
            <m:ctrlPr>
              <w:rPr>
                <w:rFonts w:ascii="Cambria Math" w:eastAsiaTheme="majorEastAsia" w:hAnsi="Cambria Math"/>
                <w:i/>
              </w:rPr>
            </m:ctrlPr>
          </m:sSubPr>
          <m:e>
            <m:r>
              <w:rPr>
                <w:rFonts w:ascii="Cambria Math" w:eastAsiaTheme="majorEastAsia" w:hAnsi="Cambria Math"/>
              </w:rPr>
              <m:t>K</m:t>
            </m:r>
          </m:e>
          <m:sub>
            <m:r>
              <w:rPr>
                <w:rFonts w:ascii="Cambria Math" w:eastAsiaTheme="majorEastAsia" w:hAnsi="Cambria Math"/>
              </w:rPr>
              <m:t>p</m:t>
            </m:r>
          </m:sub>
        </m:sSub>
      </m:oMath>
      <w:r w:rsidRPr="00977999">
        <w:rPr>
          <w:rFonts w:ascii="Aptos" w:eastAsiaTheme="majorEastAsia" w:hAnsi="Aptos"/>
        </w:rPr>
        <w:t xml:space="preserve">) can be calculated using the friction angle </w:t>
      </w:r>
    </w:p>
    <w:p w14:paraId="5AD50F9C" w14:textId="77777777" w:rsidR="005B56F0" w:rsidRPr="00977999" w:rsidRDefault="005B56F0" w:rsidP="005B56F0">
      <w:pPr>
        <w:pStyle w:val="paragraph"/>
        <w:tabs>
          <w:tab w:val="decimal" w:pos="5040"/>
          <w:tab w:val="decimal" w:pos="9180"/>
        </w:tabs>
        <w:spacing w:before="0" w:beforeAutospacing="0" w:after="0" w:afterAutospacing="0"/>
        <w:textAlignment w:val="baseline"/>
        <w:rPr>
          <w:rFonts w:ascii="Aptos" w:eastAsiaTheme="majorEastAsia" w:hAnsi="Aptos"/>
        </w:rPr>
      </w:pPr>
    </w:p>
    <w:p w14:paraId="3AC4B288" w14:textId="77777777" w:rsidR="005B56F0" w:rsidRPr="00977999" w:rsidRDefault="00783A66" w:rsidP="005B56F0">
      <w:pPr>
        <w:pStyle w:val="paragraph"/>
        <w:tabs>
          <w:tab w:val="decimal" w:pos="5040"/>
          <w:tab w:val="decimal" w:pos="9180"/>
        </w:tabs>
        <w:spacing w:before="0" w:beforeAutospacing="0" w:after="0" w:afterAutospacing="0"/>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K</m:t>
            </m:r>
          </m:e>
          <m:sub>
            <m:r>
              <w:rPr>
                <w:rFonts w:ascii="Cambria Math" w:eastAsiaTheme="majorEastAsia" w:hAnsi="Cambria Math"/>
              </w:rPr>
              <m:t>a</m:t>
            </m:r>
          </m:sub>
        </m:sSub>
        <m:r>
          <w:rPr>
            <w:rFonts w:ascii="Cambria Math" w:eastAsiaTheme="majorEastAsia" w:hAnsi="Cambria Math"/>
          </w:rPr>
          <m:t>=</m:t>
        </m:r>
        <m:f>
          <m:fPr>
            <m:ctrlPr>
              <w:rPr>
                <w:rFonts w:ascii="Cambria Math" w:eastAsiaTheme="majorEastAsia" w:hAnsi="Cambria Math"/>
                <w:i/>
              </w:rPr>
            </m:ctrlPr>
          </m:fPr>
          <m:num>
            <m:r>
              <w:rPr>
                <w:rFonts w:ascii="Cambria Math" w:eastAsiaTheme="majorEastAsia" w:hAnsi="Cambria Math"/>
              </w:rPr>
              <m:t>1-</m:t>
            </m:r>
            <m:r>
              <m:rPr>
                <m:sty m:val="p"/>
              </m:rPr>
              <w:rPr>
                <w:rFonts w:ascii="Cambria Math" w:eastAsiaTheme="majorEastAsia" w:hAnsi="Cambria Math"/>
              </w:rPr>
              <m:t>sin⁡</m:t>
            </m:r>
            <m:r>
              <w:rPr>
                <w:rFonts w:ascii="Cambria Math" w:eastAsiaTheme="majorEastAsia" w:hAnsi="Cambria Math"/>
              </w:rPr>
              <m:t>(Փ)</m:t>
            </m:r>
          </m:num>
          <m:den>
            <m:r>
              <w:rPr>
                <w:rFonts w:ascii="Cambria Math" w:eastAsiaTheme="majorEastAsia" w:hAnsi="Cambria Math"/>
              </w:rPr>
              <m:t>1+</m:t>
            </m:r>
            <m:r>
              <m:rPr>
                <m:sty m:val="p"/>
              </m:rPr>
              <w:rPr>
                <w:rFonts w:ascii="Cambria Math" w:eastAsiaTheme="majorEastAsia" w:hAnsi="Cambria Math"/>
              </w:rPr>
              <m:t>sin⁡</m:t>
            </m:r>
            <m:r>
              <w:rPr>
                <w:rFonts w:ascii="Cambria Math" w:eastAsiaTheme="majorEastAsia" w:hAnsi="Cambria Math"/>
              </w:rPr>
              <m:t>(Փ)</m:t>
            </m:r>
          </m:den>
        </m:f>
        <m:r>
          <w:rPr>
            <w:rFonts w:ascii="Cambria Math" w:eastAsiaTheme="majorEastAsia" w:hAnsi="Cambria Math"/>
          </w:rPr>
          <m:t xml:space="preserve">  </m:t>
        </m:r>
      </m:oMath>
      <w:r w:rsidR="005B56F0" w:rsidRPr="00977999">
        <w:rPr>
          <w:rFonts w:ascii="Aptos" w:eastAsiaTheme="majorEastAsia" w:hAnsi="Aptos"/>
        </w:rPr>
        <w:tab/>
      </w:r>
      <w:r w:rsidR="005B56F0" w:rsidRPr="00977999">
        <w:rPr>
          <w:rFonts w:ascii="Aptos" w:eastAsiaTheme="majorEastAsia" w:hAnsi="Aptos"/>
        </w:rPr>
        <w:tab/>
      </w:r>
      <m:oMath>
        <m:d>
          <m:dPr>
            <m:ctrlPr>
              <w:rPr>
                <w:rFonts w:ascii="Cambria Math" w:eastAsiaTheme="majorEastAsia" w:hAnsi="Cambria Math"/>
                <w:i/>
              </w:rPr>
            </m:ctrlPr>
          </m:dPr>
          <m:e>
            <m:r>
              <w:rPr>
                <w:rFonts w:ascii="Cambria Math" w:eastAsiaTheme="majorEastAsia" w:hAnsi="Cambria Math"/>
              </w:rPr>
              <m:t>2.3</m:t>
            </m:r>
          </m:e>
        </m:d>
      </m:oMath>
    </w:p>
    <w:p w14:paraId="2701E399" w14:textId="77777777" w:rsidR="005B56F0" w:rsidRPr="00977999" w:rsidRDefault="005B56F0" w:rsidP="005B56F0">
      <w:pPr>
        <w:pStyle w:val="paragraph"/>
        <w:tabs>
          <w:tab w:val="decimal" w:pos="5040"/>
          <w:tab w:val="decimal" w:pos="9180"/>
        </w:tabs>
        <w:spacing w:before="0" w:beforeAutospacing="0" w:after="0" w:afterAutospacing="0"/>
        <w:textAlignment w:val="baseline"/>
        <w:rPr>
          <w:rFonts w:ascii="Aptos" w:eastAsiaTheme="majorEastAsia" w:hAnsi="Aptos"/>
        </w:rPr>
      </w:pPr>
    </w:p>
    <w:p w14:paraId="0E853668" w14:textId="77777777" w:rsidR="005B56F0" w:rsidRPr="00977999" w:rsidRDefault="00783A66" w:rsidP="005B56F0">
      <w:pPr>
        <w:pStyle w:val="paragraph"/>
        <w:tabs>
          <w:tab w:val="decimal" w:pos="5040"/>
          <w:tab w:val="decimal" w:pos="9180"/>
        </w:tabs>
        <w:spacing w:before="0" w:beforeAutospacing="0" w:after="0" w:afterAutospacing="0"/>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K</m:t>
            </m:r>
          </m:e>
          <m:sub>
            <m:r>
              <w:rPr>
                <w:rFonts w:ascii="Cambria Math" w:eastAsiaTheme="majorEastAsia" w:hAnsi="Cambria Math"/>
              </w:rPr>
              <m:t>p</m:t>
            </m:r>
          </m:sub>
        </m:sSub>
        <m:r>
          <w:rPr>
            <w:rFonts w:ascii="Cambria Math" w:eastAsiaTheme="majorEastAsia" w:hAnsi="Cambria Math"/>
          </w:rPr>
          <m:t>=</m:t>
        </m:r>
        <m:f>
          <m:fPr>
            <m:ctrlPr>
              <w:rPr>
                <w:rFonts w:ascii="Cambria Math" w:eastAsiaTheme="majorEastAsia" w:hAnsi="Cambria Math"/>
                <w:i/>
              </w:rPr>
            </m:ctrlPr>
          </m:fPr>
          <m:num>
            <m:r>
              <w:rPr>
                <w:rFonts w:ascii="Cambria Math" w:eastAsiaTheme="majorEastAsia" w:hAnsi="Cambria Math"/>
              </w:rPr>
              <m:t>1+</m:t>
            </m:r>
            <m:r>
              <m:rPr>
                <m:sty m:val="p"/>
              </m:rPr>
              <w:rPr>
                <w:rFonts w:ascii="Cambria Math" w:eastAsiaTheme="majorEastAsia" w:hAnsi="Cambria Math"/>
              </w:rPr>
              <m:t>sin⁡</m:t>
            </m:r>
            <m:r>
              <w:rPr>
                <w:rFonts w:ascii="Cambria Math" w:eastAsiaTheme="majorEastAsia" w:hAnsi="Cambria Math"/>
              </w:rPr>
              <m:t>(Փ)</m:t>
            </m:r>
          </m:num>
          <m:den>
            <m:r>
              <w:rPr>
                <w:rFonts w:ascii="Cambria Math" w:eastAsiaTheme="majorEastAsia" w:hAnsi="Cambria Math"/>
              </w:rPr>
              <m:t>1-</m:t>
            </m:r>
            <m:r>
              <m:rPr>
                <m:sty m:val="p"/>
              </m:rPr>
              <w:rPr>
                <w:rFonts w:ascii="Cambria Math" w:eastAsiaTheme="majorEastAsia" w:hAnsi="Cambria Math"/>
              </w:rPr>
              <m:t>sin⁡</m:t>
            </m:r>
            <m:r>
              <w:rPr>
                <w:rFonts w:ascii="Cambria Math" w:eastAsiaTheme="majorEastAsia" w:hAnsi="Cambria Math"/>
              </w:rPr>
              <m:t>(Փ)</m:t>
            </m:r>
          </m:den>
        </m:f>
        <m:r>
          <w:rPr>
            <w:rFonts w:ascii="Cambria Math" w:eastAsiaTheme="majorEastAsia" w:hAnsi="Cambria Math"/>
          </w:rPr>
          <m:t xml:space="preserve">  </m:t>
        </m:r>
      </m:oMath>
      <w:r w:rsidR="005B56F0" w:rsidRPr="00977999">
        <w:rPr>
          <w:rFonts w:ascii="Aptos" w:eastAsiaTheme="majorEastAsia" w:hAnsi="Aptos"/>
        </w:rPr>
        <w:tab/>
      </w:r>
      <w:r w:rsidR="005B56F0" w:rsidRPr="00977999">
        <w:rPr>
          <w:rFonts w:ascii="Aptos" w:eastAsiaTheme="majorEastAsia" w:hAnsi="Aptos"/>
        </w:rPr>
        <w:tab/>
      </w:r>
      <m:oMath>
        <m:d>
          <m:dPr>
            <m:ctrlPr>
              <w:rPr>
                <w:rFonts w:ascii="Cambria Math" w:eastAsiaTheme="majorEastAsia" w:hAnsi="Cambria Math"/>
                <w:i/>
              </w:rPr>
            </m:ctrlPr>
          </m:dPr>
          <m:e>
            <m:r>
              <w:rPr>
                <w:rFonts w:ascii="Cambria Math" w:eastAsiaTheme="majorEastAsia" w:hAnsi="Cambria Math"/>
              </w:rPr>
              <m:t>3.3</m:t>
            </m:r>
          </m:e>
        </m:d>
      </m:oMath>
    </w:p>
    <w:p w14:paraId="2784F4BF" w14:textId="77777777" w:rsidR="005B56F0" w:rsidRPr="00977999" w:rsidRDefault="005B56F0" w:rsidP="005B56F0">
      <w:pPr>
        <w:pStyle w:val="paragraph"/>
        <w:tabs>
          <w:tab w:val="decimal" w:pos="5040"/>
          <w:tab w:val="decimal" w:pos="9180"/>
        </w:tabs>
        <w:spacing w:before="0" w:beforeAutospacing="0" w:after="0" w:afterAutospacing="0"/>
        <w:textAlignment w:val="baseline"/>
        <w:rPr>
          <w:rFonts w:ascii="Aptos" w:eastAsiaTheme="majorEastAsia" w:hAnsi="Aptos"/>
        </w:rPr>
      </w:pPr>
    </w:p>
    <w:p w14:paraId="32AE095F" w14:textId="77777777" w:rsidR="005B56F0" w:rsidRPr="00977999" w:rsidRDefault="005B56F0" w:rsidP="005B56F0">
      <w:pPr>
        <w:pStyle w:val="paragraph"/>
        <w:tabs>
          <w:tab w:val="decimal" w:pos="5040"/>
          <w:tab w:val="decimal" w:pos="9180"/>
        </w:tabs>
        <w:spacing w:before="0" w:beforeAutospacing="0" w:after="0" w:afterAutospacing="0"/>
        <w:textAlignment w:val="baseline"/>
        <w:rPr>
          <w:rFonts w:ascii="Aptos" w:eastAsiaTheme="majorEastAsia" w:hAnsi="Aptos"/>
        </w:rPr>
      </w:pPr>
    </w:p>
    <w:p w14:paraId="59AA4E03" w14:textId="6CB26095" w:rsidR="005B56F0" w:rsidRPr="00977999" w:rsidRDefault="005B56F0" w:rsidP="005B56F0">
      <w:pPr>
        <w:pStyle w:val="paragraph"/>
        <w:tabs>
          <w:tab w:val="decimal" w:pos="5040"/>
          <w:tab w:val="decimal" w:pos="9180"/>
        </w:tabs>
        <w:spacing w:before="0" w:beforeAutospacing="0" w:after="0" w:afterAutospacing="0"/>
        <w:jc w:val="both"/>
        <w:textAlignment w:val="baseline"/>
        <w:rPr>
          <w:rFonts w:ascii="Aptos" w:eastAsiaTheme="majorEastAsia" w:hAnsi="Aptos"/>
        </w:rPr>
      </w:pPr>
      <w:r w:rsidRPr="00977999">
        <w:rPr>
          <w:rFonts w:ascii="Aptos" w:eastAsiaTheme="majorEastAsia" w:hAnsi="Aptos"/>
        </w:rPr>
        <w:t>There remains one unknown whi</w:t>
      </w:r>
      <w:r w:rsidR="00BA4C21" w:rsidRPr="00977999">
        <w:rPr>
          <w:rFonts w:ascii="Aptos" w:eastAsiaTheme="majorEastAsia" w:hAnsi="Aptos"/>
        </w:rPr>
        <w:t>ch</w:t>
      </w:r>
      <w:r w:rsidRPr="00977999">
        <w:rPr>
          <w:rFonts w:ascii="Aptos" w:eastAsiaTheme="majorEastAsia" w:hAnsi="Aptos"/>
        </w:rPr>
        <w:t xml:space="preserve"> is the </w:t>
      </w:r>
      <m:oMath>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soil,static</m:t>
            </m:r>
          </m:sub>
        </m:sSub>
      </m:oMath>
      <w:r w:rsidRPr="00977999">
        <w:rPr>
          <w:rFonts w:ascii="Aptos" w:eastAsiaTheme="majorEastAsia" w:hAnsi="Aptos"/>
        </w:rPr>
        <w:t>. This can be treated as a simple pressure distribution case and the equation below can be used to solve the same</w:t>
      </w:r>
    </w:p>
    <w:p w14:paraId="757FB462" w14:textId="77777777" w:rsidR="005B56F0" w:rsidRPr="00977999" w:rsidRDefault="005B56F0" w:rsidP="005B56F0">
      <w:pPr>
        <w:pStyle w:val="paragraph"/>
        <w:tabs>
          <w:tab w:val="decimal" w:pos="5040"/>
          <w:tab w:val="decimal" w:pos="9180"/>
        </w:tabs>
        <w:spacing w:before="0" w:beforeAutospacing="0" w:after="0" w:afterAutospacing="0"/>
        <w:jc w:val="both"/>
        <w:textAlignment w:val="baseline"/>
        <w:rPr>
          <w:rFonts w:ascii="Aptos" w:eastAsiaTheme="majorEastAsia" w:hAnsi="Aptos"/>
        </w:rPr>
      </w:pPr>
    </w:p>
    <w:p w14:paraId="3F381800" w14:textId="77777777" w:rsidR="005B56F0" w:rsidRPr="00977999" w:rsidRDefault="00783A66" w:rsidP="005B56F0">
      <w:pPr>
        <w:pStyle w:val="paragraph"/>
        <w:tabs>
          <w:tab w:val="decimal" w:pos="5040"/>
          <w:tab w:val="decimal" w:pos="9180"/>
        </w:tabs>
        <w:spacing w:before="0" w:beforeAutospacing="0" w:after="0" w:afterAutospacing="0"/>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soil,static</m:t>
            </m:r>
          </m:sub>
        </m:sSub>
        <m:r>
          <w:rPr>
            <w:rFonts w:ascii="Cambria Math" w:eastAsiaTheme="majorEastAsia" w:hAnsi="Cambria Math"/>
          </w:rPr>
          <m:t>=</m:t>
        </m:r>
        <m:f>
          <m:fPr>
            <m:ctrlPr>
              <w:rPr>
                <w:rFonts w:ascii="Cambria Math" w:eastAsiaTheme="majorEastAsia" w:hAnsi="Cambria Math"/>
                <w:i/>
              </w:rPr>
            </m:ctrlPr>
          </m:fPr>
          <m:num>
            <m:r>
              <w:rPr>
                <w:rFonts w:ascii="Cambria Math" w:eastAsiaTheme="majorEastAsia" w:hAnsi="Cambria Math"/>
              </w:rPr>
              <m:t>1</m:t>
            </m:r>
          </m:num>
          <m:den>
            <m:r>
              <w:rPr>
                <w:rFonts w:ascii="Cambria Math" w:eastAsiaTheme="majorEastAsia" w:hAnsi="Cambria Math"/>
              </w:rPr>
              <m:t>2</m:t>
            </m:r>
          </m:den>
        </m:f>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K</m:t>
                </m:r>
              </m:e>
              <m:sub>
                <m:r>
                  <w:rPr>
                    <w:rFonts w:ascii="Cambria Math" w:eastAsiaTheme="majorEastAsia" w:hAnsi="Cambria Math"/>
                  </w:rPr>
                  <m:t>p</m:t>
                </m:r>
              </m:sub>
            </m:sSub>
            <m:r>
              <w:rPr>
                <w:rFonts w:ascii="Cambria Math" w:eastAsiaTheme="majorEastAsia" w:hAnsi="Cambria Math"/>
              </w:rPr>
              <m:t>γ</m:t>
            </m:r>
            <m:d>
              <m:dPr>
                <m:ctrlPr>
                  <w:rPr>
                    <w:rFonts w:ascii="Cambria Math" w:eastAsiaTheme="majorEastAsia" w:hAnsi="Cambria Math"/>
                    <w:i/>
                  </w:rPr>
                </m:ctrlPr>
              </m:dPr>
              <m:e>
                <m:r>
                  <w:rPr>
                    <w:rFonts w:ascii="Cambria Math" w:eastAsiaTheme="majorEastAsia" w:hAnsi="Cambria Math"/>
                  </w:rPr>
                  <m:t>2z+∆z</m:t>
                </m:r>
              </m:e>
            </m:d>
            <m:r>
              <w:rPr>
                <w:rFonts w:ascii="Cambria Math" w:eastAsiaTheme="majorEastAsia" w:hAnsi="Cambria Math"/>
              </w:rPr>
              <m:t>+4</m:t>
            </m:r>
            <m:sSup>
              <m:sSupPr>
                <m:ctrlPr>
                  <w:rPr>
                    <w:rFonts w:ascii="Cambria Math" w:eastAsiaTheme="majorEastAsia" w:hAnsi="Cambria Math"/>
                    <w:i/>
                  </w:rPr>
                </m:ctrlPr>
              </m:sSupPr>
              <m:e>
                <m:r>
                  <w:rPr>
                    <w:rFonts w:ascii="Cambria Math" w:eastAsiaTheme="majorEastAsia" w:hAnsi="Cambria Math"/>
                  </w:rPr>
                  <m:t>c</m:t>
                </m:r>
              </m:e>
              <m:sup>
                <m:r>
                  <w:rPr>
                    <w:rFonts w:ascii="Cambria Math" w:eastAsiaTheme="majorEastAsia" w:hAnsi="Cambria Math"/>
                  </w:rPr>
                  <m:t>'</m:t>
                </m:r>
                <m:sSup>
                  <m:sSupPr>
                    <m:ctrlPr>
                      <w:rPr>
                        <w:rFonts w:ascii="Cambria Math" w:eastAsiaTheme="majorEastAsia" w:hAnsi="Cambria Math"/>
                        <w:i/>
                      </w:rPr>
                    </m:ctrlPr>
                  </m:sSupPr>
                  <m:e>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K</m:t>
                            </m:r>
                          </m:e>
                          <m:sub>
                            <m:r>
                              <w:rPr>
                                <w:rFonts w:ascii="Cambria Math" w:eastAsiaTheme="majorEastAsia" w:hAnsi="Cambria Math"/>
                              </w:rPr>
                              <m:t>p</m:t>
                            </m:r>
                          </m:sub>
                        </m:sSub>
                      </m:e>
                    </m:d>
                  </m:e>
                  <m:sup>
                    <m:f>
                      <m:fPr>
                        <m:ctrlPr>
                          <w:rPr>
                            <w:rFonts w:ascii="Cambria Math" w:eastAsiaTheme="majorEastAsia" w:hAnsi="Cambria Math"/>
                            <w:i/>
                          </w:rPr>
                        </m:ctrlPr>
                      </m:fPr>
                      <m:num>
                        <m:r>
                          <w:rPr>
                            <w:rFonts w:ascii="Cambria Math" w:eastAsiaTheme="majorEastAsia" w:hAnsi="Cambria Math"/>
                          </w:rPr>
                          <m:t>1</m:t>
                        </m:r>
                      </m:num>
                      <m:den>
                        <m:r>
                          <w:rPr>
                            <w:rFonts w:ascii="Cambria Math" w:eastAsiaTheme="majorEastAsia" w:hAnsi="Cambria Math"/>
                          </w:rPr>
                          <m:t>2</m:t>
                        </m:r>
                      </m:den>
                    </m:f>
                  </m:sup>
                </m:sSup>
              </m:sup>
            </m:sSup>
          </m:e>
        </m:d>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slant</m:t>
            </m:r>
          </m:sub>
        </m:sSub>
      </m:oMath>
      <w:r w:rsidR="005B56F0" w:rsidRPr="00977999">
        <w:rPr>
          <w:rFonts w:ascii="Aptos" w:eastAsiaTheme="majorEastAsia" w:hAnsi="Aptos"/>
        </w:rPr>
        <w:tab/>
      </w:r>
      <w:r w:rsidR="005B56F0" w:rsidRPr="00977999">
        <w:rPr>
          <w:rFonts w:ascii="Aptos" w:eastAsiaTheme="majorEastAsia" w:hAnsi="Aptos"/>
        </w:rPr>
        <w:tab/>
      </w:r>
      <m:oMath>
        <m:d>
          <m:dPr>
            <m:ctrlPr>
              <w:rPr>
                <w:rFonts w:ascii="Cambria Math" w:eastAsiaTheme="majorEastAsia" w:hAnsi="Cambria Math"/>
                <w:i/>
              </w:rPr>
            </m:ctrlPr>
          </m:dPr>
          <m:e>
            <m:r>
              <w:rPr>
                <w:rFonts w:ascii="Cambria Math" w:eastAsiaTheme="majorEastAsia" w:hAnsi="Cambria Math"/>
              </w:rPr>
              <m:t>3</m:t>
            </m:r>
          </m:e>
        </m:d>
      </m:oMath>
    </w:p>
    <w:p w14:paraId="65FD9057" w14:textId="77777777" w:rsidR="005B56F0" w:rsidRPr="00977999" w:rsidRDefault="005B56F0" w:rsidP="005B56F0">
      <w:pPr>
        <w:pStyle w:val="paragraph"/>
        <w:tabs>
          <w:tab w:val="decimal" w:pos="5040"/>
          <w:tab w:val="decimal" w:pos="9180"/>
        </w:tabs>
        <w:spacing w:before="0" w:beforeAutospacing="0" w:after="0" w:afterAutospacing="0"/>
        <w:jc w:val="both"/>
        <w:textAlignment w:val="baseline"/>
        <w:rPr>
          <w:rFonts w:ascii="Aptos" w:eastAsiaTheme="majorEastAsia" w:hAnsi="Aptos"/>
        </w:rPr>
      </w:pPr>
    </w:p>
    <w:p w14:paraId="4B97395D" w14:textId="77777777" w:rsidR="005B56F0" w:rsidRPr="00977999" w:rsidRDefault="005B56F0" w:rsidP="005B56F0">
      <w:pPr>
        <w:pStyle w:val="paragraph"/>
        <w:tabs>
          <w:tab w:val="decimal" w:pos="5040"/>
          <w:tab w:val="decimal" w:pos="9180"/>
        </w:tabs>
        <w:spacing w:before="0" w:beforeAutospacing="0" w:after="0" w:afterAutospacing="0"/>
        <w:jc w:val="both"/>
        <w:textAlignment w:val="baseline"/>
        <w:rPr>
          <w:rFonts w:ascii="Aptos" w:eastAsiaTheme="majorEastAsia" w:hAnsi="Aptos"/>
        </w:rPr>
      </w:pPr>
      <w:r w:rsidRPr="00977999">
        <w:rPr>
          <w:rFonts w:ascii="Aptos" w:eastAsiaTheme="majorEastAsia" w:hAnsi="Aptos"/>
        </w:rPr>
        <w:t>Using these equations, we can determine the minimum required force by pre-determining the desired motion profile. However, it is important to make note of the assumptions we made to derive the equation</w:t>
      </w:r>
    </w:p>
    <w:p w14:paraId="038083E0" w14:textId="77777777" w:rsidR="005B56F0" w:rsidRPr="00977999" w:rsidRDefault="005B56F0" w:rsidP="005B56F0">
      <w:pPr>
        <w:pStyle w:val="paragraph"/>
        <w:tabs>
          <w:tab w:val="decimal" w:pos="5040"/>
          <w:tab w:val="decimal" w:pos="9180"/>
        </w:tabs>
        <w:spacing w:before="0" w:beforeAutospacing="0" w:after="0" w:afterAutospacing="0"/>
        <w:textAlignment w:val="baseline"/>
        <w:rPr>
          <w:rFonts w:ascii="Aptos" w:eastAsiaTheme="majorEastAsia" w:hAnsi="Aptos"/>
        </w:rPr>
      </w:pPr>
    </w:p>
    <w:p w14:paraId="744FC8BE" w14:textId="77777777" w:rsidR="005B56F0" w:rsidRPr="00977999" w:rsidRDefault="005B56F0" w:rsidP="00290326">
      <w:pPr>
        <w:pStyle w:val="paragraph"/>
        <w:numPr>
          <w:ilvl w:val="0"/>
          <w:numId w:val="11"/>
        </w:numPr>
        <w:spacing w:before="0" w:beforeAutospacing="0" w:after="0" w:afterAutospacing="0"/>
        <w:jc w:val="both"/>
        <w:textAlignment w:val="baseline"/>
        <w:rPr>
          <w:rFonts w:ascii="Aptos" w:eastAsiaTheme="majorEastAsia" w:hAnsi="Aptos"/>
        </w:rPr>
      </w:pPr>
      <w:r w:rsidRPr="00977999">
        <w:rPr>
          <w:rFonts w:ascii="Aptos" w:eastAsiaTheme="majorEastAsia" w:hAnsi="Aptos"/>
        </w:rPr>
        <w:t>The soil is a homogenous substance (soft cohesive soil)</w:t>
      </w:r>
    </w:p>
    <w:p w14:paraId="33D50CD9" w14:textId="77777777" w:rsidR="005B56F0" w:rsidRPr="00977999" w:rsidRDefault="005B56F0" w:rsidP="00290326">
      <w:pPr>
        <w:pStyle w:val="paragraph"/>
        <w:numPr>
          <w:ilvl w:val="0"/>
          <w:numId w:val="11"/>
        </w:numPr>
        <w:spacing w:before="0" w:beforeAutospacing="0" w:after="0" w:afterAutospacing="0"/>
        <w:jc w:val="both"/>
        <w:textAlignment w:val="baseline"/>
        <w:rPr>
          <w:rFonts w:ascii="Aptos" w:eastAsiaTheme="majorEastAsia" w:hAnsi="Aptos"/>
        </w:rPr>
      </w:pPr>
      <w:r w:rsidRPr="00977999">
        <w:rPr>
          <w:rFonts w:ascii="Aptos" w:eastAsiaTheme="majorEastAsia" w:hAnsi="Aptos"/>
        </w:rPr>
        <w:t>Soil has negligible water content</w:t>
      </w:r>
    </w:p>
    <w:p w14:paraId="0F5AA2FF" w14:textId="77777777" w:rsidR="005B56F0" w:rsidRPr="00977999" w:rsidRDefault="005B56F0" w:rsidP="00290326">
      <w:pPr>
        <w:pStyle w:val="paragraph"/>
        <w:numPr>
          <w:ilvl w:val="0"/>
          <w:numId w:val="11"/>
        </w:numPr>
        <w:spacing w:before="0" w:beforeAutospacing="0" w:after="0" w:afterAutospacing="0"/>
        <w:jc w:val="both"/>
        <w:textAlignment w:val="baseline"/>
        <w:rPr>
          <w:rFonts w:ascii="Aptos" w:eastAsiaTheme="majorEastAsia" w:hAnsi="Aptos"/>
        </w:rPr>
      </w:pPr>
      <w:r w:rsidRPr="00977999">
        <w:rPr>
          <w:rFonts w:ascii="Aptos" w:eastAsiaTheme="majorEastAsia" w:hAnsi="Aptos"/>
        </w:rPr>
        <w:t>Soil has constant properties</w:t>
      </w:r>
    </w:p>
    <w:p w14:paraId="232BD306" w14:textId="47014D68" w:rsidR="005B56F0" w:rsidRPr="00977999" w:rsidRDefault="005B56F0" w:rsidP="00290326">
      <w:pPr>
        <w:pStyle w:val="paragraph"/>
        <w:numPr>
          <w:ilvl w:val="0"/>
          <w:numId w:val="11"/>
        </w:numPr>
        <w:spacing w:before="0" w:beforeAutospacing="0" w:after="0" w:afterAutospacing="0"/>
        <w:jc w:val="both"/>
        <w:textAlignment w:val="baseline"/>
        <w:rPr>
          <w:rFonts w:ascii="Aptos" w:eastAsiaTheme="majorEastAsia" w:hAnsi="Aptos"/>
        </w:rPr>
      </w:pPr>
      <w:r w:rsidRPr="00977999">
        <w:rPr>
          <w:rFonts w:ascii="Aptos" w:eastAsiaTheme="majorEastAsia" w:hAnsi="Aptos"/>
        </w:rPr>
        <w:t xml:space="preserve">Gear rack surface area &lt;&lt; than surface area of payload </w:t>
      </w:r>
    </w:p>
    <w:p w14:paraId="35191F33" w14:textId="53F38818" w:rsidR="00E43F30" w:rsidRPr="00977999" w:rsidRDefault="00E43F30" w:rsidP="00290326">
      <w:pPr>
        <w:pStyle w:val="paragraph"/>
        <w:numPr>
          <w:ilvl w:val="0"/>
          <w:numId w:val="11"/>
        </w:numPr>
        <w:spacing w:before="0" w:beforeAutospacing="0" w:after="0" w:afterAutospacing="0"/>
        <w:jc w:val="both"/>
        <w:textAlignment w:val="baseline"/>
        <w:rPr>
          <w:rFonts w:ascii="Aptos" w:eastAsiaTheme="majorEastAsia" w:hAnsi="Aptos"/>
        </w:rPr>
      </w:pPr>
      <w:r w:rsidRPr="00977999">
        <w:rPr>
          <w:rFonts w:ascii="Aptos" w:eastAsiaTheme="majorEastAsia" w:hAnsi="Aptos"/>
        </w:rPr>
        <w:t xml:space="preserve">Internal friction is considered negligible due to the </w:t>
      </w:r>
      <w:r w:rsidR="006518F6" w:rsidRPr="00977999">
        <w:rPr>
          <w:rFonts w:ascii="Aptos" w:eastAsiaTheme="majorEastAsia" w:hAnsi="Aptos"/>
        </w:rPr>
        <w:t>creation of a “lip” at the bottom of the internal payload</w:t>
      </w:r>
    </w:p>
    <w:p w14:paraId="634B6478" w14:textId="2834F613" w:rsidR="005B56F0" w:rsidRPr="00977999" w:rsidRDefault="005B56F0" w:rsidP="00290326">
      <w:pPr>
        <w:pStyle w:val="paragraph"/>
        <w:numPr>
          <w:ilvl w:val="0"/>
          <w:numId w:val="11"/>
        </w:numPr>
        <w:spacing w:before="0" w:beforeAutospacing="0" w:after="0" w:afterAutospacing="0"/>
        <w:jc w:val="both"/>
        <w:textAlignment w:val="baseline"/>
        <w:rPr>
          <w:rFonts w:ascii="Aptos" w:eastAsiaTheme="majorEastAsia" w:hAnsi="Aptos"/>
        </w:rPr>
      </w:pPr>
      <w:r w:rsidRPr="00977999">
        <w:rPr>
          <w:rFonts w:ascii="Aptos" w:eastAsiaTheme="majorEastAsia" w:hAnsi="Aptos"/>
        </w:rPr>
        <w:t xml:space="preserve">Assume cohesion </w:t>
      </w:r>
      <w:r w:rsidR="00D61ABD" w:rsidRPr="00977999">
        <w:rPr>
          <w:rFonts w:ascii="Aptos" w:eastAsiaTheme="majorEastAsia" w:hAnsi="Aptos"/>
        </w:rPr>
        <w:t>~ 20</w:t>
      </w:r>
      <w:r w:rsidR="00750CF6" w:rsidRPr="00977999">
        <w:rPr>
          <w:rFonts w:ascii="Aptos" w:eastAsiaTheme="majorEastAsia" w:hAnsi="Aptos"/>
        </w:rPr>
        <w:t xml:space="preserve"> KP</w:t>
      </w:r>
      <w:r w:rsidR="00D61ABD" w:rsidRPr="00977999">
        <w:rPr>
          <w:rFonts w:ascii="Aptos" w:eastAsiaTheme="majorEastAsia" w:hAnsi="Aptos"/>
        </w:rPr>
        <w:t>a</w:t>
      </w:r>
      <w:r w:rsidRPr="00977999">
        <w:rPr>
          <w:rFonts w:ascii="Aptos" w:eastAsiaTheme="majorEastAsia" w:hAnsi="Aptos"/>
        </w:rPr>
        <w:t xml:space="preserve"> (</w:t>
      </w:r>
      <w:r w:rsidR="00750CF6" w:rsidRPr="00977999">
        <w:rPr>
          <w:rFonts w:ascii="Aptos" w:eastAsiaTheme="majorEastAsia" w:hAnsi="Aptos"/>
        </w:rPr>
        <w:t>typical property of loamy soil</w:t>
      </w:r>
      <w:r w:rsidRPr="00977999">
        <w:rPr>
          <w:rFonts w:ascii="Aptos" w:eastAsiaTheme="majorEastAsia" w:hAnsi="Aptos"/>
        </w:rPr>
        <w:t>)</w:t>
      </w:r>
    </w:p>
    <w:p w14:paraId="5E5A40E2" w14:textId="77777777" w:rsidR="005B56F0" w:rsidRPr="00977999" w:rsidRDefault="005B56F0" w:rsidP="00290326">
      <w:pPr>
        <w:pStyle w:val="paragraph"/>
        <w:numPr>
          <w:ilvl w:val="0"/>
          <w:numId w:val="11"/>
        </w:numPr>
        <w:spacing w:before="0" w:beforeAutospacing="0" w:after="0" w:afterAutospacing="0"/>
        <w:jc w:val="both"/>
        <w:textAlignment w:val="baseline"/>
        <w:rPr>
          <w:rFonts w:ascii="Aptos" w:eastAsiaTheme="majorEastAsia" w:hAnsi="Aptos"/>
        </w:rPr>
      </w:pPr>
      <w:r w:rsidRPr="00977999">
        <w:rPr>
          <w:rFonts w:ascii="Aptos" w:eastAsiaTheme="majorEastAsia" w:hAnsi="Aptos"/>
        </w:rPr>
        <w:t>Friction on cone tip is &lt;&lt; friction on the entire surface</w:t>
      </w:r>
    </w:p>
    <w:p w14:paraId="47781084" w14:textId="77777777" w:rsidR="005B56F0" w:rsidRPr="00977999" w:rsidRDefault="00783A66" w:rsidP="00290326">
      <w:pPr>
        <w:pStyle w:val="paragraph"/>
        <w:numPr>
          <w:ilvl w:val="0"/>
          <w:numId w:val="11"/>
        </w:numPr>
        <w:spacing w:before="0" w:beforeAutospacing="0" w:after="0" w:afterAutospacing="0"/>
        <w:jc w:val="both"/>
        <w:textAlignment w:val="baseline"/>
        <w:rPr>
          <w:rFonts w:ascii="Aptos" w:eastAsiaTheme="majorEastAsia" w:hAnsi="Aptos"/>
        </w:rPr>
      </w:pPr>
      <m:oMath>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slant</m:t>
            </m:r>
          </m:sub>
        </m:sSub>
      </m:oMath>
      <w:r w:rsidR="005B56F0" w:rsidRPr="00977999">
        <w:rPr>
          <w:rFonts w:ascii="Aptos" w:eastAsiaTheme="majorEastAsia" w:hAnsi="Aptos"/>
        </w:rPr>
        <w:t xml:space="preserve">&lt;&lt; </w:t>
      </w:r>
      <m:oMath>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s,o</m:t>
            </m:r>
          </m:sub>
        </m:sSub>
        <m:r>
          <w:rPr>
            <w:rFonts w:ascii="Cambria Math" w:eastAsiaTheme="majorEastAsia" w:hAnsi="Cambria Math"/>
          </w:rPr>
          <m:t xml:space="preserve"> or </m:t>
        </m:r>
        <m:sSub>
          <m:sSubPr>
            <m:ctrlPr>
              <w:rPr>
                <w:rFonts w:ascii="Cambria Math" w:eastAsiaTheme="majorEastAsia" w:hAnsi="Cambria Math"/>
                <w:i/>
              </w:rPr>
            </m:ctrlPr>
          </m:sSubPr>
          <m:e>
            <m:r>
              <w:rPr>
                <w:rFonts w:ascii="Cambria Math" w:eastAsiaTheme="majorEastAsia" w:hAnsi="Cambria Math"/>
              </w:rPr>
              <m:t>A</m:t>
            </m:r>
          </m:e>
          <m:sub>
            <m:r>
              <w:rPr>
                <w:rFonts w:ascii="Cambria Math" w:eastAsiaTheme="majorEastAsia" w:hAnsi="Cambria Math"/>
              </w:rPr>
              <m:t>s,i</m:t>
            </m:r>
          </m:sub>
        </m:sSub>
      </m:oMath>
    </w:p>
    <w:p w14:paraId="641E7FCD" w14:textId="77777777" w:rsidR="005B56F0" w:rsidRPr="00977999" w:rsidRDefault="005B56F0" w:rsidP="005B56F0">
      <w:pPr>
        <w:pStyle w:val="paragraph"/>
        <w:spacing w:before="0" w:beforeAutospacing="0" w:after="0" w:afterAutospacing="0"/>
        <w:jc w:val="both"/>
        <w:textAlignment w:val="baseline"/>
        <w:rPr>
          <w:rFonts w:ascii="Aptos" w:eastAsiaTheme="majorEastAsia" w:hAnsi="Aptos"/>
        </w:rPr>
      </w:pPr>
    </w:p>
    <w:p w14:paraId="3010EC91" w14:textId="28AEACE4" w:rsidR="00CE7AD3" w:rsidRPr="00977999" w:rsidRDefault="005B56F0" w:rsidP="00AD0A33">
      <w:pPr>
        <w:pStyle w:val="paragraph"/>
        <w:spacing w:before="0" w:beforeAutospacing="0" w:after="0" w:afterAutospacing="0"/>
        <w:jc w:val="both"/>
        <w:textAlignment w:val="baseline"/>
        <w:rPr>
          <w:rFonts w:ascii="Aptos" w:eastAsiaTheme="majorEastAsia" w:hAnsi="Aptos"/>
        </w:rPr>
      </w:pPr>
      <w:r w:rsidRPr="00977999">
        <w:rPr>
          <w:rFonts w:ascii="Aptos" w:eastAsiaTheme="majorEastAsia" w:hAnsi="Aptos"/>
        </w:rPr>
        <w:t xml:space="preserve">So, from </w:t>
      </w:r>
      <w:r w:rsidR="006518F6" w:rsidRPr="00977999">
        <w:rPr>
          <w:rFonts w:ascii="Aptos" w:eastAsiaTheme="majorEastAsia" w:hAnsi="Aptos"/>
        </w:rPr>
        <w:t xml:space="preserve">the above model </w:t>
      </w:r>
      <w:r w:rsidRPr="00977999">
        <w:rPr>
          <w:rFonts w:ascii="Aptos" w:eastAsiaTheme="majorEastAsia" w:hAnsi="Aptos"/>
        </w:rPr>
        <w:t xml:space="preserve">we estimate that the force required from each motor will be around </w:t>
      </w:r>
      <w:r w:rsidR="009848A7" w:rsidRPr="00977999">
        <w:rPr>
          <w:rFonts w:ascii="Aptos" w:eastAsiaTheme="majorEastAsia" w:hAnsi="Aptos"/>
          <w:b/>
          <w:bCs/>
        </w:rPr>
        <w:t xml:space="preserve">~925 N </w:t>
      </w:r>
      <w:r w:rsidR="00AD0A33" w:rsidRPr="00977999">
        <w:rPr>
          <w:rFonts w:ascii="Aptos" w:eastAsiaTheme="majorEastAsia" w:hAnsi="Aptos"/>
          <w:b/>
          <w:bCs/>
        </w:rPr>
        <w:t xml:space="preserve">(207.9 </w:t>
      </w:r>
      <w:proofErr w:type="spellStart"/>
      <w:r w:rsidR="00AD0A33" w:rsidRPr="00977999">
        <w:rPr>
          <w:rFonts w:ascii="Aptos" w:eastAsiaTheme="majorEastAsia" w:hAnsi="Aptos"/>
          <w:b/>
          <w:bCs/>
        </w:rPr>
        <w:t>lbf</w:t>
      </w:r>
      <w:proofErr w:type="spellEnd"/>
      <w:proofErr w:type="gramStart"/>
      <w:r w:rsidR="00AD0A33" w:rsidRPr="00977999">
        <w:rPr>
          <w:rFonts w:ascii="Aptos" w:eastAsiaTheme="majorEastAsia" w:hAnsi="Aptos"/>
          <w:b/>
          <w:bCs/>
        </w:rPr>
        <w:t xml:space="preserve">) </w:t>
      </w:r>
      <w:r w:rsidRPr="00977999">
        <w:rPr>
          <w:rFonts w:ascii="Aptos" w:eastAsiaTheme="majorEastAsia" w:hAnsi="Aptos"/>
        </w:rPr>
        <w:t>;</w:t>
      </w:r>
      <w:proofErr w:type="gramEnd"/>
      <w:r w:rsidRPr="00977999">
        <w:rPr>
          <w:rFonts w:ascii="Aptos" w:eastAsiaTheme="majorEastAsia" w:hAnsi="Aptos"/>
        </w:rPr>
        <w:t xml:space="preserve"> </w:t>
      </w:r>
      <w:r w:rsidR="00AD0A33" w:rsidRPr="00977999">
        <w:rPr>
          <w:rFonts w:ascii="Aptos" w:eastAsiaTheme="majorEastAsia" w:hAnsi="Aptos"/>
        </w:rPr>
        <w:t xml:space="preserve">This value can </w:t>
      </w:r>
      <w:r w:rsidRPr="00977999">
        <w:rPr>
          <w:rFonts w:ascii="Aptos" w:eastAsiaTheme="majorEastAsia" w:hAnsi="Aptos"/>
        </w:rPr>
        <w:t>var</w:t>
      </w:r>
      <w:r w:rsidR="00AD0A33" w:rsidRPr="00977999">
        <w:rPr>
          <w:rFonts w:ascii="Aptos" w:eastAsiaTheme="majorEastAsia" w:hAnsi="Aptos"/>
        </w:rPr>
        <w:t>y significantly</w:t>
      </w:r>
      <w:r w:rsidRPr="00977999">
        <w:rPr>
          <w:rFonts w:ascii="Aptos" w:eastAsiaTheme="majorEastAsia" w:hAnsi="Aptos"/>
        </w:rPr>
        <w:t xml:space="preserve"> as the cohesion value greatly changes our results.</w:t>
      </w:r>
    </w:p>
    <w:p w14:paraId="0BE08687" w14:textId="0AC7E2EA" w:rsidR="00CE7AD3" w:rsidRPr="00977999" w:rsidRDefault="00CE7AD3" w:rsidP="00AD0A33">
      <w:pPr>
        <w:pStyle w:val="paragraph"/>
        <w:spacing w:before="0" w:beforeAutospacing="0" w:after="0" w:afterAutospacing="0"/>
        <w:jc w:val="both"/>
        <w:textAlignment w:val="baseline"/>
        <w:rPr>
          <w:rFonts w:ascii="Aptos" w:eastAsiaTheme="majorEastAsia" w:hAnsi="Aptos"/>
        </w:rPr>
      </w:pPr>
    </w:p>
    <w:p w14:paraId="69187232" w14:textId="3158EE5F" w:rsidR="00CE7AD3" w:rsidRPr="00977999" w:rsidRDefault="00CE7AD3" w:rsidP="00AD0A33">
      <w:pPr>
        <w:pStyle w:val="paragraph"/>
        <w:spacing w:before="0" w:beforeAutospacing="0" w:after="0" w:afterAutospacing="0"/>
        <w:jc w:val="both"/>
        <w:textAlignment w:val="baseline"/>
        <w:rPr>
          <w:rFonts w:ascii="Aptos" w:eastAsiaTheme="majorEastAsia" w:hAnsi="Aptos"/>
        </w:rPr>
      </w:pPr>
    </w:p>
    <w:p w14:paraId="15B12878" w14:textId="3BBD714D" w:rsidR="00CE7AD3" w:rsidRPr="00977999" w:rsidRDefault="00CE7AD3" w:rsidP="00AD0A33">
      <w:pPr>
        <w:pStyle w:val="paragraph"/>
        <w:spacing w:before="0" w:beforeAutospacing="0" w:after="0" w:afterAutospacing="0"/>
        <w:jc w:val="both"/>
        <w:textAlignment w:val="baseline"/>
        <w:rPr>
          <w:rFonts w:ascii="Aptos" w:eastAsiaTheme="majorEastAsia" w:hAnsi="Aptos"/>
        </w:rPr>
      </w:pPr>
    </w:p>
    <w:p w14:paraId="29D059D2" w14:textId="6DB0790D" w:rsidR="00CE7AD3" w:rsidRPr="00977999" w:rsidRDefault="00CE7AD3" w:rsidP="00AD0A33">
      <w:pPr>
        <w:pStyle w:val="paragraph"/>
        <w:spacing w:before="0" w:beforeAutospacing="0" w:after="0" w:afterAutospacing="0"/>
        <w:jc w:val="both"/>
        <w:textAlignment w:val="baseline"/>
        <w:rPr>
          <w:rFonts w:ascii="Aptos" w:eastAsiaTheme="majorEastAsia" w:hAnsi="Aptos"/>
        </w:rPr>
      </w:pPr>
    </w:p>
    <w:p w14:paraId="4A1D8041" w14:textId="77777777" w:rsidR="00CE7AD3" w:rsidRPr="00977999" w:rsidRDefault="00CE7AD3" w:rsidP="00CE7AD3">
      <w:pPr>
        <w:jc w:val="center"/>
      </w:pPr>
      <w:r w:rsidRPr="00977999">
        <w:rPr>
          <w:noProof/>
        </w:rPr>
        <w:drawing>
          <wp:inline distT="0" distB="0" distL="0" distR="0" wp14:anchorId="0C884FC7" wp14:editId="64693CAA">
            <wp:extent cx="4815840" cy="3273330"/>
            <wp:effectExtent l="0" t="0" r="3810" b="3810"/>
            <wp:docPr id="18228004" name="Picture 1" descr="A graph of time and t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004" name="Picture 1" descr="A graph of time and time&#10;&#10;Description automatically generated"/>
                    <pic:cNvPicPr/>
                  </pic:nvPicPr>
                  <pic:blipFill>
                    <a:blip r:embed="rId84"/>
                    <a:stretch>
                      <a:fillRect/>
                    </a:stretch>
                  </pic:blipFill>
                  <pic:spPr>
                    <a:xfrm>
                      <a:off x="0" y="0"/>
                      <a:ext cx="4830002" cy="3282956"/>
                    </a:xfrm>
                    <a:prstGeom prst="rect">
                      <a:avLst/>
                    </a:prstGeom>
                  </pic:spPr>
                </pic:pic>
              </a:graphicData>
            </a:graphic>
          </wp:inline>
        </w:drawing>
      </w:r>
    </w:p>
    <w:p w14:paraId="68CE2922" w14:textId="77777777" w:rsidR="00CE7AD3" w:rsidRPr="00977999" w:rsidRDefault="00CE7AD3" w:rsidP="00CE7AD3">
      <w:pPr>
        <w:jc w:val="center"/>
      </w:pPr>
    </w:p>
    <w:p w14:paraId="480CF04B" w14:textId="6B0A697E" w:rsidR="00CE7AD3" w:rsidRPr="00977999" w:rsidRDefault="00CE7AD3" w:rsidP="00CE7AD3">
      <w:pPr>
        <w:jc w:val="center"/>
        <w:rPr>
          <w:rFonts w:asciiTheme="minorHAnsi" w:hAnsiTheme="minorHAnsi"/>
          <w:b/>
        </w:rPr>
      </w:pPr>
      <w:r w:rsidRPr="00977999">
        <w:rPr>
          <w:rFonts w:asciiTheme="minorHAnsi" w:hAnsiTheme="minorHAnsi"/>
          <w:b/>
        </w:rPr>
        <w:t xml:space="preserve">Figure </w:t>
      </w:r>
      <w:r w:rsidR="00F04D20">
        <w:rPr>
          <w:rFonts w:asciiTheme="minorHAnsi" w:hAnsiTheme="minorHAnsi"/>
          <w:b/>
        </w:rPr>
        <w:t>44</w:t>
      </w:r>
      <w:r w:rsidRPr="00977999">
        <w:rPr>
          <w:rFonts w:asciiTheme="minorHAnsi" w:hAnsiTheme="minorHAnsi"/>
          <w:b/>
        </w:rPr>
        <w:t>: Desired Motion Profile with constant velocity</w:t>
      </w:r>
    </w:p>
    <w:p w14:paraId="336B3926" w14:textId="77777777" w:rsidR="00CE7AD3" w:rsidRPr="00977999" w:rsidRDefault="00CE7AD3" w:rsidP="00CE7AD3"/>
    <w:p w14:paraId="337C40B8" w14:textId="77777777" w:rsidR="00CE7AD3" w:rsidRPr="00977999" w:rsidRDefault="00CE7AD3" w:rsidP="00CE7AD3">
      <w:pPr>
        <w:jc w:val="center"/>
      </w:pPr>
      <w:r w:rsidRPr="00977999">
        <w:rPr>
          <w:noProof/>
        </w:rPr>
        <w:drawing>
          <wp:inline distT="0" distB="0" distL="0" distR="0" wp14:anchorId="34492884" wp14:editId="3D9C81A7">
            <wp:extent cx="4930100" cy="2847975"/>
            <wp:effectExtent l="0" t="0" r="4445" b="0"/>
            <wp:docPr id="507335617" name="Picture 1" descr="A graph with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35617" name="Picture 1" descr="A graph with a purple lin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32839" cy="2849557"/>
                    </a:xfrm>
                    <a:prstGeom prst="rect">
                      <a:avLst/>
                    </a:prstGeom>
                  </pic:spPr>
                </pic:pic>
              </a:graphicData>
            </a:graphic>
          </wp:inline>
        </w:drawing>
      </w:r>
    </w:p>
    <w:p w14:paraId="40CBAB7C" w14:textId="77777777" w:rsidR="00CE7AD3" w:rsidRPr="00977999" w:rsidRDefault="00CE7AD3" w:rsidP="00CE7AD3">
      <w:pPr>
        <w:ind w:firstLine="360"/>
        <w:jc w:val="center"/>
        <w:rPr>
          <w:rFonts w:asciiTheme="minorHAnsi" w:hAnsiTheme="minorHAnsi"/>
          <w:b/>
          <w:bCs/>
        </w:rPr>
      </w:pPr>
    </w:p>
    <w:p w14:paraId="383A5D68" w14:textId="52416FC6" w:rsidR="00390280" w:rsidRPr="00977999" w:rsidRDefault="00CE7AD3" w:rsidP="00C2011E">
      <w:pPr>
        <w:ind w:firstLine="360"/>
        <w:jc w:val="center"/>
        <w:rPr>
          <w:rFonts w:asciiTheme="minorHAnsi" w:hAnsiTheme="minorHAnsi"/>
          <w:b/>
        </w:rPr>
      </w:pPr>
      <w:r w:rsidRPr="00977999">
        <w:rPr>
          <w:rFonts w:asciiTheme="minorHAnsi" w:hAnsiTheme="minorHAnsi"/>
          <w:b/>
        </w:rPr>
        <w:t xml:space="preserve">Figure </w:t>
      </w:r>
      <w:r w:rsidR="00F04D20">
        <w:rPr>
          <w:rFonts w:asciiTheme="minorHAnsi" w:hAnsiTheme="minorHAnsi"/>
          <w:b/>
        </w:rPr>
        <w:t>45</w:t>
      </w:r>
      <w:r w:rsidRPr="00977999">
        <w:rPr>
          <w:rFonts w:asciiTheme="minorHAnsi" w:hAnsiTheme="minorHAnsi"/>
          <w:b/>
        </w:rPr>
        <w:t>: Resulting Required Force over time to reach the desired depth</w:t>
      </w:r>
    </w:p>
    <w:p w14:paraId="2ED19EDB" w14:textId="77777777" w:rsidR="00FF2A94" w:rsidRPr="00977999" w:rsidRDefault="00FF2A94" w:rsidP="00C2011E">
      <w:pPr>
        <w:ind w:firstLine="360"/>
        <w:jc w:val="center"/>
        <w:rPr>
          <w:rFonts w:asciiTheme="minorHAnsi" w:hAnsiTheme="minorHAnsi"/>
          <w:b/>
          <w:bCs/>
        </w:rPr>
      </w:pPr>
    </w:p>
    <w:p w14:paraId="2761B276" w14:textId="77777777" w:rsidR="00FF2A94" w:rsidRPr="00977999" w:rsidRDefault="00FF2A94" w:rsidP="00C2011E">
      <w:pPr>
        <w:ind w:firstLine="360"/>
        <w:jc w:val="center"/>
        <w:rPr>
          <w:rFonts w:asciiTheme="minorHAnsi" w:hAnsiTheme="minorHAnsi"/>
          <w:b/>
          <w:bCs/>
        </w:rPr>
      </w:pPr>
    </w:p>
    <w:p w14:paraId="570141C3" w14:textId="77777777" w:rsidR="00FF2A94" w:rsidRPr="00977999" w:rsidRDefault="00FF2A94" w:rsidP="00C2011E">
      <w:pPr>
        <w:ind w:firstLine="360"/>
        <w:jc w:val="center"/>
        <w:rPr>
          <w:rFonts w:asciiTheme="minorHAnsi" w:hAnsiTheme="minorHAnsi"/>
          <w:b/>
          <w:bCs/>
        </w:rPr>
      </w:pPr>
    </w:p>
    <w:p w14:paraId="3E8CF0AC" w14:textId="77777777" w:rsidR="00C2011E" w:rsidRPr="00977999" w:rsidRDefault="00C2011E" w:rsidP="00C2011E">
      <w:pPr>
        <w:ind w:firstLine="360"/>
        <w:jc w:val="center"/>
        <w:rPr>
          <w:rFonts w:asciiTheme="minorHAnsi" w:hAnsiTheme="minorHAnsi"/>
          <w:b/>
          <w:bCs/>
        </w:rPr>
      </w:pPr>
    </w:p>
    <w:p w14:paraId="42EC3ED7" w14:textId="75577C68" w:rsidR="00241A58" w:rsidRPr="00977999" w:rsidRDefault="00A66BF0" w:rsidP="00CE7AD3">
      <w:pPr>
        <w:spacing w:after="160" w:line="279" w:lineRule="auto"/>
        <w:rPr>
          <w:rFonts w:ascii="Aptos" w:hAnsi="Aptos"/>
          <w:b/>
          <w:bCs/>
        </w:rPr>
      </w:pPr>
      <w:r w:rsidRPr="00977999">
        <w:rPr>
          <w:rFonts w:ascii="Aptos" w:hAnsi="Aptos"/>
          <w:b/>
          <w:bCs/>
        </w:rPr>
        <w:t>Failure analysis for Rack and Pinion mesh</w:t>
      </w:r>
    </w:p>
    <w:p w14:paraId="672F65DE" w14:textId="17D8D48D" w:rsidR="001B68AA" w:rsidRPr="00977999" w:rsidRDefault="00EB6105" w:rsidP="001B68AA">
      <w:pPr>
        <w:rPr>
          <w:rFonts w:asciiTheme="minorHAnsi" w:eastAsiaTheme="minorEastAsia" w:hAnsiTheme="minorHAnsi"/>
        </w:rPr>
      </w:pPr>
      <w:r w:rsidRPr="00977999">
        <w:rPr>
          <w:rFonts w:asciiTheme="minorHAnsi" w:eastAsiaTheme="minorEastAsia" w:hAnsiTheme="minorHAnsi"/>
        </w:rPr>
        <w:t>To design the rack and pinion syste</w:t>
      </w:r>
      <w:r w:rsidR="004D2DE5" w:rsidRPr="00977999">
        <w:rPr>
          <w:rFonts w:asciiTheme="minorHAnsi" w:eastAsiaTheme="minorEastAsia" w:hAnsiTheme="minorHAnsi"/>
        </w:rPr>
        <w:t>m</w:t>
      </w:r>
      <w:r w:rsidR="001B68AA" w:rsidRPr="00977999">
        <w:rPr>
          <w:rFonts w:asciiTheme="minorHAnsi" w:eastAsiaTheme="minorEastAsia" w:hAnsiTheme="minorHAnsi"/>
        </w:rPr>
        <w:t>, the minimum number of teeth on the pinion needed to be determined to avoid undercutting. This can be seen in the equation below</w:t>
      </w:r>
    </w:p>
    <w:p w14:paraId="6D4D594C" w14:textId="77777777" w:rsidR="004621C1" w:rsidRPr="00977999" w:rsidRDefault="004621C1" w:rsidP="001B68AA">
      <w:pPr>
        <w:rPr>
          <w:rFonts w:asciiTheme="minorHAnsi" w:eastAsiaTheme="minorEastAsia" w:hAnsiTheme="minorHAnsi"/>
        </w:rPr>
      </w:pPr>
    </w:p>
    <w:p w14:paraId="2063DBB4" w14:textId="3EC3D46D" w:rsidR="001B68AA" w:rsidRPr="00977999" w:rsidRDefault="00783A66" w:rsidP="001B68AA">
      <w:pPr>
        <w:rPr>
          <w:rFonts w:asciiTheme="minorHAnsi" w:eastAsiaTheme="minorEastAsia" w:hAnsiTheme="minorHAnsi"/>
        </w:rPr>
      </w:pPr>
      <m:oMathPara>
        <m:oMath>
          <m:d>
            <m:dPr>
              <m:ctrlPr>
                <w:rPr>
                  <w:rFonts w:ascii="Cambria Math" w:hAnsi="Cambria Math"/>
                  <w:i/>
                </w:rPr>
              </m:ctrlPr>
            </m:dPr>
            <m:e>
              <m:r>
                <w:rPr>
                  <w:rFonts w:ascii="Cambria Math" w:hAnsi="Cambria Math"/>
                </w:rPr>
                <m:t>eq 13-10</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 xml:space="preserve">p </m:t>
              </m:r>
            </m:sub>
          </m:sSub>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k</m:t>
                  </m:r>
                </m:e>
              </m:d>
            </m:num>
            <m:den>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Փ</m:t>
                  </m:r>
                </m:e>
              </m:func>
            </m:den>
          </m:f>
          <m:r>
            <w:rPr>
              <w:rFonts w:ascii="Cambria Math" w:hAnsi="Cambria Math"/>
            </w:rPr>
            <m:t xml:space="preserve"> </m:t>
          </m:r>
        </m:oMath>
      </m:oMathPara>
    </w:p>
    <w:p w14:paraId="607E2209" w14:textId="77777777" w:rsidR="004621C1" w:rsidRPr="00977999" w:rsidRDefault="004621C1" w:rsidP="001B68AA">
      <w:pPr>
        <w:rPr>
          <w:rFonts w:asciiTheme="minorHAnsi" w:eastAsiaTheme="minorEastAsia" w:hAnsiTheme="minorHAnsi"/>
        </w:rPr>
      </w:pPr>
    </w:p>
    <w:p w14:paraId="31F04B01" w14:textId="367FEE45" w:rsidR="001B68AA" w:rsidRPr="00977999" w:rsidRDefault="001B68AA" w:rsidP="0086400C">
      <w:pPr>
        <w:jc w:val="both"/>
        <w:rPr>
          <w:rFonts w:asciiTheme="minorHAnsi" w:eastAsiaTheme="minorEastAsia" w:hAnsiTheme="minorHAnsi"/>
        </w:rPr>
      </w:pPr>
      <w:r w:rsidRPr="00977999">
        <w:rPr>
          <w:rFonts w:asciiTheme="minorHAnsi" w:eastAsiaTheme="minorEastAsia" w:hAnsiTheme="minorHAnsi"/>
        </w:rPr>
        <w:t xml:space="preserve">Where </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 xml:space="preserve">p </m:t>
            </m:r>
          </m:sub>
        </m:sSub>
      </m:oMath>
      <w:r w:rsidRPr="00977999">
        <w:rPr>
          <w:rFonts w:asciiTheme="minorHAnsi" w:eastAsiaTheme="minorEastAsia" w:hAnsiTheme="minorHAnsi"/>
        </w:rPr>
        <w:t xml:space="preserve">is the minimum number of teeth on the pinion, </w:t>
      </w:r>
      <m:oMath>
        <m:r>
          <w:rPr>
            <w:rFonts w:ascii="Cambria Math" w:eastAsiaTheme="minorEastAsia" w:hAnsi="Cambria Math"/>
          </w:rPr>
          <m:t>k (contact ratio)=0.9</m:t>
        </m:r>
      </m:oMath>
      <w:r w:rsidRPr="00977999">
        <w:rPr>
          <w:rFonts w:asciiTheme="minorHAnsi" w:eastAsiaTheme="minorEastAsia" w:hAnsiTheme="minorHAnsi"/>
        </w:rPr>
        <w:t xml:space="preserve">, and </w:t>
      </w:r>
      <m:oMath>
        <m:r>
          <w:rPr>
            <w:rFonts w:ascii="Cambria Math" w:hAnsi="Cambria Math"/>
          </w:rPr>
          <m:t>Փ</m:t>
        </m:r>
      </m:oMath>
      <w:r w:rsidRPr="00977999">
        <w:rPr>
          <w:rFonts w:asciiTheme="minorHAnsi" w:eastAsiaTheme="minorEastAsia" w:hAnsiTheme="minorHAnsi"/>
        </w:rPr>
        <w:t xml:space="preserve"> is the pressure angle. Plugging in </w:t>
      </w:r>
      <m:oMath>
        <m:r>
          <w:rPr>
            <w:rFonts w:ascii="Cambria Math" w:hAnsi="Cambria Math"/>
          </w:rPr>
          <m:t>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20</m:t>
            </m:r>
          </m:e>
          <m:sup>
            <m:r>
              <w:rPr>
                <w:rFonts w:ascii="Cambria Math" w:eastAsiaTheme="minorEastAsia" w:hAnsi="Cambria Math"/>
              </w:rPr>
              <m:t>o</m:t>
            </m:r>
          </m:sup>
        </m:sSup>
      </m:oMath>
      <w:r w:rsidRPr="00977999">
        <w:rPr>
          <w:rFonts w:asciiTheme="minorHAnsi" w:eastAsiaTheme="minorEastAsia" w:hAnsiTheme="minorHAnsi"/>
        </w:rPr>
        <w:t xml:space="preserve"> and rounding up to the nearest whole number, we get that </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 xml:space="preserve">p </m:t>
            </m:r>
          </m:sub>
        </m:sSub>
        <m:r>
          <w:rPr>
            <w:rFonts w:ascii="Cambria Math" w:hAnsi="Cambria Math"/>
          </w:rPr>
          <m:t>=16</m:t>
        </m:r>
      </m:oMath>
      <w:r w:rsidRPr="00977999">
        <w:rPr>
          <w:rFonts w:asciiTheme="minorHAnsi" w:eastAsiaTheme="minorEastAsia" w:hAnsiTheme="minorHAnsi"/>
        </w:rPr>
        <w:t xml:space="preserve">. </w:t>
      </w:r>
      <w:r w:rsidR="00241936" w:rsidRPr="00977999">
        <w:rPr>
          <w:rFonts w:asciiTheme="minorHAnsi" w:eastAsiaTheme="minorEastAsia" w:hAnsiTheme="minorHAnsi"/>
        </w:rPr>
        <w:t xml:space="preserve">Since </w:t>
      </w:r>
      <w:r w:rsidR="004D5A36" w:rsidRPr="00977999">
        <w:rPr>
          <w:rFonts w:asciiTheme="minorHAnsi" w:eastAsiaTheme="minorEastAsia" w:hAnsiTheme="minorHAnsi"/>
        </w:rPr>
        <w:t xml:space="preserve">the team </w:t>
      </w:r>
      <w:r w:rsidR="00241936" w:rsidRPr="00977999">
        <w:rPr>
          <w:rFonts w:asciiTheme="minorHAnsi" w:eastAsiaTheme="minorEastAsia" w:hAnsiTheme="minorHAnsi"/>
        </w:rPr>
        <w:t>need</w:t>
      </w:r>
      <w:r w:rsidR="004D5A36" w:rsidRPr="00977999">
        <w:rPr>
          <w:rFonts w:asciiTheme="minorHAnsi" w:eastAsiaTheme="minorEastAsia" w:hAnsiTheme="minorHAnsi"/>
        </w:rPr>
        <w:t>s</w:t>
      </w:r>
      <w:r w:rsidR="00241936" w:rsidRPr="00977999">
        <w:rPr>
          <w:rFonts w:asciiTheme="minorHAnsi" w:eastAsiaTheme="minorEastAsia" w:hAnsiTheme="minorHAnsi"/>
        </w:rPr>
        <w:t xml:space="preserve"> </w:t>
      </w:r>
      <w:r w:rsidR="002517A0" w:rsidRPr="00977999">
        <w:rPr>
          <w:rFonts w:asciiTheme="minorHAnsi" w:eastAsiaTheme="minorEastAsia" w:hAnsiTheme="minorHAnsi"/>
        </w:rPr>
        <w:t xml:space="preserve">a </w:t>
      </w:r>
      <w:r w:rsidR="00241936" w:rsidRPr="00977999">
        <w:rPr>
          <w:rFonts w:asciiTheme="minorHAnsi" w:eastAsiaTheme="minorEastAsia" w:hAnsiTheme="minorHAnsi"/>
        </w:rPr>
        <w:t xml:space="preserve">large </w:t>
      </w:r>
      <w:r w:rsidR="004D5A36" w:rsidRPr="00977999">
        <w:rPr>
          <w:rFonts w:asciiTheme="minorHAnsi" w:eastAsiaTheme="minorEastAsia" w:hAnsiTheme="minorHAnsi"/>
        </w:rPr>
        <w:t xml:space="preserve">tangential force </w:t>
      </w:r>
      <w:r w:rsidR="00C23578" w:rsidRPr="00977999">
        <w:rPr>
          <w:rFonts w:asciiTheme="minorHAnsi" w:eastAsiaTheme="minorEastAsia" w:hAnsiTheme="minorHAnsi"/>
        </w:rPr>
        <w:t xml:space="preserve">and the gear needed to be small, </w:t>
      </w:r>
      <w:r w:rsidR="002517A0" w:rsidRPr="00977999">
        <w:rPr>
          <w:rFonts w:asciiTheme="minorHAnsi" w:eastAsiaTheme="minorEastAsia" w:hAnsiTheme="minorHAnsi"/>
        </w:rPr>
        <w:t xml:space="preserve">we chose a gear with a diameter of 1 inch. </w:t>
      </w:r>
      <w:r w:rsidRPr="00977999">
        <w:rPr>
          <w:rFonts w:asciiTheme="minorHAnsi" w:eastAsiaTheme="minorEastAsia" w:hAnsiTheme="minorHAnsi"/>
        </w:rPr>
        <w:t>This results in a</w:t>
      </w:r>
      <w:r w:rsidR="006819A9" w:rsidRPr="00977999">
        <w:rPr>
          <w:rFonts w:asciiTheme="minorHAnsi" w:eastAsiaTheme="minorEastAsia" w:hAnsiTheme="minorHAnsi"/>
        </w:rPr>
        <w:t>n equivalent</w:t>
      </w:r>
      <w:r w:rsidRPr="00977999">
        <w:rPr>
          <w:rFonts w:asciiTheme="minorHAnsi" w:eastAsiaTheme="minorEastAsia" w:hAnsiTheme="minorHAnsi"/>
        </w:rPr>
        <w:t xml:space="preserve"> transversal pitch</w:t>
      </w:r>
      <w:r w:rsidR="006819A9" w:rsidRPr="00977999">
        <w:rPr>
          <w:rFonts w:asciiTheme="minorHAnsi" w:eastAsiaTheme="minorEastAsia" w:hAnsiTheme="minorHAnsi"/>
        </w:rPr>
        <w:t xml:space="preserve"> (of both the rack and the pinion)</w:t>
      </w:r>
      <w:r w:rsidRPr="00977999">
        <w:rPr>
          <w:rFonts w:asciiTheme="minorHAnsi" w:eastAsiaTheme="minorEastAsia" w:hAnsiTheme="minorHAnsi"/>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den>
        </m:f>
        <m:r>
          <w:rPr>
            <w:rFonts w:ascii="Cambria Math" w:eastAsiaTheme="minorEastAsia" w:hAnsi="Cambria Math"/>
          </w:rPr>
          <m:t>=16</m:t>
        </m:r>
      </m:oMath>
      <w:r w:rsidR="00FE00ED" w:rsidRPr="00977999">
        <w:rPr>
          <w:rFonts w:asciiTheme="minorHAnsi" w:eastAsiaTheme="minorEastAsia" w:hAnsiTheme="minorHAnsi"/>
        </w:rPr>
        <w:t xml:space="preserve"> </w:t>
      </w:r>
      <w:r w:rsidR="006B0EB3" w:rsidRPr="00977999">
        <w:rPr>
          <w:rFonts w:asciiTheme="minorHAnsi" w:eastAsiaTheme="minorEastAsia" w:hAnsiTheme="minorHAnsi"/>
        </w:rPr>
        <w:t xml:space="preserve">. </w:t>
      </w:r>
      <w:r w:rsidRPr="00977999">
        <w:rPr>
          <w:rFonts w:asciiTheme="minorHAnsi" w:eastAsiaTheme="minorEastAsia" w:hAnsiTheme="minorHAnsi"/>
        </w:rPr>
        <w:t xml:space="preserve">Using the equation below, we can </w:t>
      </w:r>
      <w:r w:rsidR="00E644C6" w:rsidRPr="00977999">
        <w:rPr>
          <w:rFonts w:asciiTheme="minorHAnsi" w:eastAsiaTheme="minorEastAsia" w:hAnsiTheme="minorHAnsi"/>
        </w:rPr>
        <w:t xml:space="preserve">then </w:t>
      </w:r>
      <w:r w:rsidRPr="00977999">
        <w:rPr>
          <w:rFonts w:asciiTheme="minorHAnsi" w:eastAsiaTheme="minorEastAsia" w:hAnsiTheme="minorHAnsi"/>
        </w:rPr>
        <w:t>determine the pitch line velocity of the 2-gear mesh</w:t>
      </w:r>
    </w:p>
    <w:p w14:paraId="330F6202" w14:textId="77777777" w:rsidR="00CB77F6" w:rsidRPr="00977999" w:rsidRDefault="00CB77F6" w:rsidP="001B68AA">
      <w:pPr>
        <w:rPr>
          <w:rFonts w:asciiTheme="minorHAnsi" w:eastAsiaTheme="minorEastAsia" w:hAnsiTheme="minorHAnsi"/>
        </w:rPr>
      </w:pPr>
    </w:p>
    <w:p w14:paraId="6A7A2B32" w14:textId="77777777" w:rsidR="001B68AA" w:rsidRPr="00977999" w:rsidRDefault="00783A66" w:rsidP="001B68AA">
      <w:pPr>
        <w:rPr>
          <w:rFonts w:asciiTheme="minorHAnsi" w:eastAsiaTheme="minorEastAsia" w:hAnsiTheme="minorHAnsi"/>
        </w:rPr>
      </w:pPr>
      <m:oMathPara>
        <m:oMathParaPr>
          <m:jc m:val="center"/>
        </m:oMathParaPr>
        <m:oMath>
          <m:d>
            <m:dPr>
              <m:ctrlPr>
                <w:rPr>
                  <w:rFonts w:ascii="Cambria Math" w:eastAsiaTheme="minorEastAsia" w:hAnsi="Cambria Math"/>
                  <w:i/>
                </w:rPr>
              </m:ctrlPr>
            </m:dPr>
            <m:e>
              <m:r>
                <w:rPr>
                  <w:rFonts w:ascii="Cambria Math" w:eastAsiaTheme="minorEastAsia" w:hAnsi="Cambria Math"/>
                </w:rPr>
                <m:t>eq 13-34</m:t>
              </m:r>
            </m:e>
          </m:d>
          <m:r>
            <w:rPr>
              <w:rFonts w:ascii="Cambria Math" w:eastAsiaTheme="minorEastAsia" w:hAnsi="Cambria Math"/>
            </w:rPr>
            <m:t xml:space="preserve"> V=</m:t>
          </m:r>
          <m:r>
            <w:rPr>
              <w:rFonts w:ascii="Cambria Math" w:hAnsi="Cambria Math"/>
            </w:rPr>
            <m:t xml:space="preserve"> </m:t>
          </m:r>
          <m:f>
            <m:fPr>
              <m:ctrlPr>
                <w:rPr>
                  <w:rFonts w:ascii="Cambria Math" w:hAnsi="Cambria Math"/>
                  <w:i/>
                </w:rPr>
              </m:ctrlPr>
            </m:fPr>
            <m:num>
              <m:r>
                <w:rPr>
                  <w:rFonts w:ascii="Cambria Math" w:hAnsi="Cambria Math"/>
                </w:rPr>
                <m:t>πdω</m:t>
              </m:r>
            </m:num>
            <m:den>
              <m:r>
                <w:rPr>
                  <w:rFonts w:ascii="Cambria Math" w:hAnsi="Cambria Math"/>
                </w:rPr>
                <m:t>12</m:t>
              </m:r>
            </m:den>
          </m:f>
        </m:oMath>
      </m:oMathPara>
    </w:p>
    <w:p w14:paraId="6F9A1346" w14:textId="77777777" w:rsidR="00CB77F6" w:rsidRPr="00977999" w:rsidRDefault="00CB77F6" w:rsidP="0086400C">
      <w:pPr>
        <w:jc w:val="both"/>
        <w:rPr>
          <w:rFonts w:asciiTheme="minorHAnsi" w:eastAsiaTheme="minorEastAsia" w:hAnsiTheme="minorHAnsi"/>
        </w:rPr>
      </w:pPr>
    </w:p>
    <w:p w14:paraId="7858D958" w14:textId="2163D145" w:rsidR="00CB77F6" w:rsidRPr="00977999" w:rsidRDefault="001B68AA" w:rsidP="0086400C">
      <w:pPr>
        <w:jc w:val="both"/>
        <w:rPr>
          <w:rFonts w:asciiTheme="minorHAnsi" w:eastAsiaTheme="minorEastAsia" w:hAnsiTheme="minorHAnsi"/>
        </w:rPr>
      </w:pPr>
      <w:r w:rsidRPr="00977999">
        <w:rPr>
          <w:rFonts w:asciiTheme="minorHAnsi" w:eastAsiaTheme="minorEastAsia" w:hAnsiTheme="minorHAnsi"/>
        </w:rPr>
        <w:t xml:space="preserve">Where </w:t>
      </w:r>
      <m:oMath>
        <m:r>
          <w:rPr>
            <w:rFonts w:ascii="Cambria Math" w:eastAsiaTheme="minorEastAsia" w:hAnsi="Cambria Math"/>
          </w:rPr>
          <m:t>V</m:t>
        </m:r>
      </m:oMath>
      <w:r w:rsidRPr="00977999">
        <w:rPr>
          <w:rFonts w:asciiTheme="minorHAnsi" w:eastAsiaTheme="minorEastAsia" w:hAnsiTheme="minorHAnsi"/>
        </w:rPr>
        <w:t xml:space="preserve"> is the pitch line velocity in ft/min, </w:t>
      </w:r>
      <m:oMath>
        <m:r>
          <w:rPr>
            <w:rFonts w:ascii="Cambria Math" w:hAnsi="Cambria Math"/>
          </w:rPr>
          <m:t xml:space="preserve">d </m:t>
        </m:r>
      </m:oMath>
      <w:r w:rsidRPr="00977999">
        <w:rPr>
          <w:rFonts w:asciiTheme="minorHAnsi" w:eastAsiaTheme="minorEastAsia" w:hAnsiTheme="minorHAnsi"/>
        </w:rPr>
        <w:t xml:space="preserve">is either pinion/gear diameter in inches, </w:t>
      </w:r>
      <w:proofErr w:type="gramStart"/>
      <w:r w:rsidRPr="00977999">
        <w:rPr>
          <w:rFonts w:asciiTheme="minorHAnsi" w:eastAsiaTheme="minorEastAsia" w:hAnsiTheme="minorHAnsi"/>
        </w:rPr>
        <w:t>and</w:t>
      </w:r>
      <w:proofErr w:type="gramEnd"/>
      <w:r w:rsidRPr="00977999">
        <w:rPr>
          <w:rFonts w:asciiTheme="minorHAnsi" w:eastAsiaTheme="minorEastAsia" w:hAnsiTheme="minorHAnsi"/>
        </w:rPr>
        <w:t xml:space="preserve"> </w:t>
      </w:r>
      <m:oMath>
        <m:r>
          <w:rPr>
            <w:rFonts w:ascii="Cambria Math" w:hAnsi="Cambria Math"/>
          </w:rPr>
          <m:t>ω</m:t>
        </m:r>
      </m:oMath>
      <w:r w:rsidRPr="00977999">
        <w:rPr>
          <w:rFonts w:asciiTheme="minorHAnsi" w:eastAsiaTheme="minorEastAsia" w:hAnsiTheme="minorHAnsi"/>
        </w:rPr>
        <w:t xml:space="preserve"> is </w:t>
      </w:r>
      <w:proofErr w:type="gramStart"/>
      <w:r w:rsidRPr="00977999">
        <w:rPr>
          <w:rFonts w:asciiTheme="minorHAnsi" w:eastAsiaTheme="minorEastAsia" w:hAnsiTheme="minorHAnsi"/>
        </w:rPr>
        <w:t>either the</w:t>
      </w:r>
      <w:proofErr w:type="gramEnd"/>
      <w:r w:rsidRPr="00977999">
        <w:rPr>
          <w:rFonts w:asciiTheme="minorHAnsi" w:eastAsiaTheme="minorEastAsia" w:hAnsiTheme="minorHAnsi"/>
        </w:rPr>
        <w:t xml:space="preserve"> angular velocity in rpm of the pinion/gear. Substituting the relevant values, we get </w:t>
      </w:r>
      <m:oMath>
        <m:r>
          <w:rPr>
            <w:rFonts w:ascii="Cambria Math" w:eastAsiaTheme="minorEastAsia" w:hAnsi="Cambria Math"/>
          </w:rPr>
          <m:t>V= 7.20 ft/min</m:t>
        </m:r>
      </m:oMath>
      <w:r w:rsidRPr="00977999">
        <w:rPr>
          <w:rFonts w:asciiTheme="minorHAnsi" w:eastAsiaTheme="minorEastAsia" w:hAnsiTheme="minorHAnsi"/>
        </w:rPr>
        <w:t>. Furthermore, we can use the equation below to determine the tangential load acting between the mesh</w:t>
      </w:r>
    </w:p>
    <w:p w14:paraId="6BD80217" w14:textId="04E24AB6" w:rsidR="001B68AA" w:rsidRPr="00977999" w:rsidRDefault="001B68AA" w:rsidP="001B68AA">
      <w:pPr>
        <w:rPr>
          <w:rFonts w:asciiTheme="minorHAnsi" w:eastAsiaTheme="minorEastAsia" w:hAnsiTheme="minorHAnsi"/>
          <w:i/>
        </w:rPr>
      </w:pPr>
      <w:r w:rsidRPr="00977999">
        <w:rPr>
          <w:rFonts w:asciiTheme="minorHAnsi" w:eastAsiaTheme="minorEastAsia" w:hAnsiTheme="minorHAnsi"/>
          <w:i/>
        </w:rPr>
        <w:br/>
      </w:r>
      <m:oMathPara>
        <m:oMath>
          <m:d>
            <m:dPr>
              <m:ctrlPr>
                <w:rPr>
                  <w:rFonts w:ascii="Cambria Math" w:eastAsiaTheme="minorEastAsia" w:hAnsi="Cambria Math"/>
                  <w:i/>
                </w:rPr>
              </m:ctrlPr>
            </m:dPr>
            <m:e>
              <m:r>
                <w:rPr>
                  <w:rFonts w:ascii="Cambria Math" w:eastAsiaTheme="minorEastAsia" w:hAnsi="Cambria Math"/>
                </w:rPr>
                <m:t>eq 13-35</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t</m:t>
              </m:r>
            </m:sup>
          </m:sSup>
          <m:r>
            <w:rPr>
              <w:rFonts w:ascii="Cambria Math" w:eastAsiaTheme="minorEastAsia" w:hAnsi="Cambria Math"/>
            </w:rPr>
            <m:t>=</m:t>
          </m:r>
          <m:r>
            <w:rPr>
              <w:rFonts w:ascii="Cambria Math" w:hAnsi="Cambria Math"/>
            </w:rPr>
            <m:t xml:space="preserve"> </m:t>
          </m:r>
          <m:f>
            <m:fPr>
              <m:ctrlPr>
                <w:rPr>
                  <w:rFonts w:ascii="Cambria Math" w:hAnsi="Cambria Math"/>
                  <w:i/>
                </w:rPr>
              </m:ctrlPr>
            </m:fPr>
            <m:num>
              <m:r>
                <w:rPr>
                  <w:rFonts w:ascii="Cambria Math" w:hAnsi="Cambria Math"/>
                </w:rPr>
                <m:t>33000H</m:t>
              </m:r>
            </m:num>
            <m:den>
              <m:r>
                <w:rPr>
                  <w:rFonts w:ascii="Cambria Math" w:hAnsi="Cambria Math"/>
                </w:rPr>
                <m:t>V</m:t>
              </m:r>
            </m:den>
          </m:f>
        </m:oMath>
      </m:oMathPara>
    </w:p>
    <w:p w14:paraId="4FDFC67F" w14:textId="77777777" w:rsidR="00CB77F6" w:rsidRPr="00977999" w:rsidRDefault="00CB77F6" w:rsidP="0086400C">
      <w:pPr>
        <w:jc w:val="both"/>
        <w:rPr>
          <w:rFonts w:asciiTheme="minorHAnsi" w:eastAsiaTheme="minorEastAsia" w:hAnsiTheme="minorHAnsi"/>
        </w:rPr>
      </w:pPr>
    </w:p>
    <w:p w14:paraId="7CF47CBE" w14:textId="7A71FE1B" w:rsidR="0086400C" w:rsidRPr="00977999" w:rsidRDefault="001B68AA" w:rsidP="0086400C">
      <w:pPr>
        <w:jc w:val="both"/>
        <w:rPr>
          <w:rFonts w:asciiTheme="minorHAnsi" w:eastAsiaTheme="minorEastAsia" w:hAnsiTheme="minorHAnsi"/>
          <w:iCs/>
        </w:rPr>
      </w:pPr>
      <w:r w:rsidRPr="00977999">
        <w:rPr>
          <w:rFonts w:asciiTheme="minorHAnsi" w:eastAsiaTheme="minorEastAsia" w:hAnsiTheme="minorHAnsi"/>
          <w:iCs/>
        </w:rPr>
        <w:t xml:space="preserve">Where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t</m:t>
            </m:r>
          </m:sup>
        </m:sSup>
      </m:oMath>
      <w:r w:rsidRPr="00977999">
        <w:rPr>
          <w:rFonts w:asciiTheme="minorHAnsi" w:eastAsiaTheme="minorEastAsia" w:hAnsiTheme="minorHAnsi"/>
        </w:rPr>
        <w:t xml:space="preserve"> is the tangential load in lbf, and </w:t>
      </w:r>
      <m:oMath>
        <m:r>
          <w:rPr>
            <w:rFonts w:ascii="Cambria Math" w:hAnsi="Cambria Math"/>
          </w:rPr>
          <m:t>H</m:t>
        </m:r>
      </m:oMath>
      <w:r w:rsidRPr="00977999">
        <w:rPr>
          <w:rFonts w:asciiTheme="minorHAnsi" w:eastAsiaTheme="minorEastAsia" w:hAnsiTheme="minorHAnsi"/>
        </w:rPr>
        <w:t xml:space="preserve"> is the power generated in Horsepower.</w:t>
      </w:r>
      <w:r w:rsidR="005F391D" w:rsidRPr="00977999">
        <w:rPr>
          <w:rFonts w:asciiTheme="minorHAnsi" w:eastAsiaTheme="minorEastAsia" w:hAnsiTheme="minorHAnsi"/>
        </w:rPr>
        <w:t xml:space="preserve"> This equation is crucial in motor selection</w:t>
      </w:r>
      <w:r w:rsidR="00033A39" w:rsidRPr="00977999">
        <w:rPr>
          <w:rFonts w:asciiTheme="minorHAnsi" w:eastAsiaTheme="minorEastAsia" w:hAnsiTheme="minorHAnsi"/>
        </w:rPr>
        <w:t xml:space="preserve"> as </w:t>
      </w:r>
      <w:r w:rsidRPr="00977999">
        <w:rPr>
          <w:rFonts w:asciiTheme="minorHAnsi" w:eastAsiaTheme="minorEastAsia" w:hAnsiTheme="minorHAnsi"/>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t</m:t>
            </m:r>
          </m:sup>
        </m:sSup>
        <m:r>
          <w:rPr>
            <w:rFonts w:ascii="Cambria Math" w:eastAsiaTheme="minorEastAsia" w:hAnsi="Cambria Math"/>
          </w:rPr>
          <m:t xml:space="preserve"> </m:t>
        </m:r>
      </m:oMath>
      <w:r w:rsidR="00033A39" w:rsidRPr="00977999">
        <w:rPr>
          <w:rFonts w:asciiTheme="minorHAnsi" w:eastAsiaTheme="minorEastAsia" w:hAnsiTheme="minorHAnsi"/>
        </w:rPr>
        <w:t xml:space="preserve">would need to be a minimum of </w:t>
      </w:r>
      <w:r w:rsidR="000C1B8F" w:rsidRPr="00977999">
        <w:rPr>
          <w:rFonts w:asciiTheme="minorHAnsi" w:eastAsiaTheme="minorEastAsia" w:hAnsiTheme="minorHAnsi"/>
        </w:rPr>
        <w:t xml:space="preserve">207 </w:t>
      </w:r>
      <w:proofErr w:type="spellStart"/>
      <w:r w:rsidR="00B71506" w:rsidRPr="00977999">
        <w:rPr>
          <w:rFonts w:asciiTheme="minorHAnsi" w:eastAsiaTheme="minorEastAsia" w:hAnsiTheme="minorHAnsi"/>
        </w:rPr>
        <w:t>lbf</w:t>
      </w:r>
      <w:proofErr w:type="spellEnd"/>
      <w:r w:rsidR="00A8653C" w:rsidRPr="00977999">
        <w:rPr>
          <w:rFonts w:asciiTheme="minorHAnsi" w:eastAsiaTheme="minorEastAsia" w:hAnsiTheme="minorHAnsi"/>
        </w:rPr>
        <w:t xml:space="preserve">. A motor that ran at </w:t>
      </w:r>
      <w:r w:rsidR="00A7359F" w:rsidRPr="00977999">
        <w:rPr>
          <w:rFonts w:asciiTheme="minorHAnsi" w:eastAsiaTheme="minorEastAsia" w:hAnsiTheme="minorHAnsi"/>
        </w:rPr>
        <w:t xml:space="preserve">35 W, had a rated rpm of around 30 rpm was chosen. </w:t>
      </w:r>
      <w:r w:rsidRPr="00977999">
        <w:rPr>
          <w:rFonts w:asciiTheme="minorHAnsi" w:eastAsiaTheme="minorEastAsia" w:hAnsiTheme="minorHAnsi"/>
        </w:rPr>
        <w:t xml:space="preserve">Substituting the relevant values, we get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t</m:t>
            </m:r>
          </m:sup>
        </m:sSup>
        <m:r>
          <w:rPr>
            <w:rFonts w:ascii="Cambria Math" w:eastAsiaTheme="minorEastAsia" w:hAnsi="Cambria Math"/>
          </w:rPr>
          <m:t>= 213. 90 lbf</m:t>
        </m:r>
      </m:oMath>
      <w:r w:rsidRPr="00977999">
        <w:rPr>
          <w:rFonts w:asciiTheme="minorHAnsi" w:eastAsiaTheme="minorEastAsia" w:hAnsiTheme="minorHAnsi"/>
          <w:iCs/>
        </w:rPr>
        <w:t>. Finally, using Table 13-3 from shigley’s, the face widt</w:t>
      </w:r>
      <w:r w:rsidR="00F74807" w:rsidRPr="00977999">
        <w:rPr>
          <w:rFonts w:asciiTheme="minorHAnsi" w:eastAsiaTheme="minorEastAsia" w:hAnsiTheme="minorHAnsi"/>
          <w:iCs/>
        </w:rPr>
        <w:t>h needed</w:t>
      </w:r>
      <w:r w:rsidR="007C73BB" w:rsidRPr="00977999">
        <w:rPr>
          <w:rFonts w:asciiTheme="minorHAnsi" w:eastAsiaTheme="minorEastAsia" w:hAnsiTheme="minorHAnsi"/>
          <w:iCs/>
        </w:rPr>
        <w:t xml:space="preserve"> to be </w:t>
      </w:r>
      <w:r w:rsidR="00F74807" w:rsidRPr="00977999">
        <w:rPr>
          <w:rFonts w:asciiTheme="minorHAnsi" w:eastAsiaTheme="minorEastAsia" w:hAnsiTheme="minorHAnsi"/>
          <w:iCs/>
        </w:rPr>
        <w:t>a minimum of</w:t>
      </w:r>
      <m:oMath>
        <m:r>
          <w:rPr>
            <w:rFonts w:ascii="Cambria Math" w:eastAsiaTheme="minorEastAsia" w:hAnsi="Cambria Math"/>
          </w:rPr>
          <m:t xml:space="preserve"> F=</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16</m:t>
            </m:r>
          </m:den>
        </m:f>
        <m:r>
          <w:rPr>
            <w:rFonts w:ascii="Cambria Math" w:eastAsiaTheme="minorEastAsia" w:hAnsi="Cambria Math"/>
          </w:rPr>
          <m:t>=0.62  in</m:t>
        </m:r>
      </m:oMath>
      <w:r w:rsidRPr="00977999">
        <w:rPr>
          <w:rFonts w:asciiTheme="minorHAnsi" w:eastAsiaTheme="minorEastAsia" w:hAnsiTheme="minorHAnsi"/>
          <w:iCs/>
        </w:rPr>
        <w:t xml:space="preserve"> for both </w:t>
      </w:r>
      <w:r w:rsidR="00752491" w:rsidRPr="00977999">
        <w:rPr>
          <w:rFonts w:asciiTheme="minorHAnsi" w:eastAsiaTheme="minorEastAsia" w:hAnsiTheme="minorHAnsi"/>
          <w:iCs/>
        </w:rPr>
        <w:t>the rack and the pinion</w:t>
      </w:r>
      <w:r w:rsidRPr="00977999">
        <w:rPr>
          <w:rFonts w:asciiTheme="minorHAnsi" w:eastAsiaTheme="minorEastAsia" w:hAnsiTheme="minorHAnsi"/>
          <w:iCs/>
        </w:rPr>
        <w:t>. Now that the key variables have been determined, we can move on to stress and factor of safety analysis.</w:t>
      </w:r>
      <w:r w:rsidR="000436EC" w:rsidRPr="00977999">
        <w:rPr>
          <w:rFonts w:asciiTheme="minorHAnsi" w:eastAsiaTheme="minorEastAsia" w:hAnsiTheme="minorHAnsi"/>
          <w:iCs/>
        </w:rPr>
        <w:t xml:space="preserve"> </w:t>
      </w:r>
      <w:r w:rsidR="0025157D" w:rsidRPr="00977999">
        <w:rPr>
          <w:rFonts w:asciiTheme="minorHAnsi" w:eastAsiaTheme="minorEastAsia" w:hAnsiTheme="minorHAnsi"/>
          <w:iCs/>
        </w:rPr>
        <w:t xml:space="preserve">AGMA </w:t>
      </w:r>
      <w:r w:rsidRPr="00977999">
        <w:rPr>
          <w:rFonts w:asciiTheme="minorHAnsi" w:eastAsiaTheme="minorEastAsia" w:hAnsiTheme="minorHAnsi"/>
          <w:iCs/>
        </w:rPr>
        <w:t xml:space="preserve">recommends using a quality factor </w:t>
      </w: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v</m:t>
            </m:r>
          </m:sub>
        </m:sSub>
        <m:r>
          <w:rPr>
            <w:rFonts w:ascii="Cambria Math" w:eastAsiaTheme="minorEastAsia" w:hAnsi="Cambria Math"/>
          </w:rPr>
          <m:t>=7</m:t>
        </m:r>
      </m:oMath>
      <w:r w:rsidRPr="00977999">
        <w:rPr>
          <w:rFonts w:asciiTheme="minorHAnsi" w:eastAsiaTheme="minorEastAsia" w:hAnsiTheme="minorHAnsi"/>
          <w:iCs/>
        </w:rPr>
        <w:t xml:space="preserve"> </w:t>
      </w:r>
      <w:r w:rsidR="00622A8B" w:rsidRPr="00977999">
        <w:rPr>
          <w:rFonts w:asciiTheme="minorHAnsi" w:eastAsiaTheme="minorEastAsia" w:hAnsiTheme="minorHAnsi"/>
          <w:iCs/>
        </w:rPr>
        <w:t xml:space="preserve">and </w:t>
      </w:r>
      <w:r w:rsidRPr="00977999">
        <w:rPr>
          <w:rFonts w:asciiTheme="minorHAnsi" w:eastAsiaTheme="minorEastAsia" w:hAnsiTheme="minorHAnsi"/>
          <w:iCs/>
        </w:rPr>
        <w:t xml:space="preserve">Reliability </w:t>
      </w:r>
      <m:oMath>
        <m:r>
          <w:rPr>
            <w:rFonts w:ascii="Cambria Math" w:eastAsiaTheme="minorEastAsia" w:hAnsi="Cambria Math"/>
          </w:rPr>
          <m:t>R=99%.</m:t>
        </m:r>
      </m:oMath>
      <w:r w:rsidR="00622A8B" w:rsidRPr="00977999">
        <w:rPr>
          <w:rFonts w:asciiTheme="minorHAnsi" w:eastAsiaTheme="minorEastAsia" w:hAnsiTheme="minorHAnsi"/>
        </w:rPr>
        <w:t xml:space="preserve"> </w:t>
      </w:r>
      <w:r w:rsidR="00AD4629" w:rsidRPr="00977999">
        <w:rPr>
          <w:rFonts w:asciiTheme="minorHAnsi" w:eastAsiaTheme="minorEastAsia" w:hAnsiTheme="minorHAnsi"/>
        </w:rPr>
        <w:t>The desired life was decided as</w:t>
      </w:r>
      <w:r w:rsidR="00351B6F" w:rsidRPr="00977999">
        <w:rPr>
          <w:rFonts w:asciiTheme="minorHAnsi" w:eastAsiaTheme="minorEastAsia" w:hAnsiTheme="minorHAnsi"/>
        </w:rPr>
        <w:t xml:space="preserve">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00AD4629" w:rsidRPr="00977999">
        <w:rPr>
          <w:rFonts w:asciiTheme="minorHAnsi" w:eastAsiaTheme="minorEastAsia" w:hAnsiTheme="minorHAnsi"/>
        </w:rPr>
        <w:t xml:space="preserve"> </w:t>
      </w:r>
      <w:r w:rsidR="00666EAC" w:rsidRPr="00977999">
        <w:rPr>
          <w:rFonts w:asciiTheme="minorHAnsi" w:eastAsiaTheme="minorEastAsia" w:hAnsiTheme="minorHAnsi"/>
          <w:iCs/>
        </w:rPr>
        <w:t>.</w:t>
      </w:r>
      <w:r w:rsidRPr="00977999">
        <w:rPr>
          <w:rFonts w:asciiTheme="minorHAnsi" w:eastAsiaTheme="minorEastAsia" w:hAnsiTheme="minorHAnsi"/>
          <w:iCs/>
        </w:rPr>
        <w:t xml:space="preserve">Since we know the pinion is likely to fail first, due to having </w:t>
      </w:r>
      <w:r w:rsidR="00BF6DB6" w:rsidRPr="00977999">
        <w:rPr>
          <w:rFonts w:asciiTheme="minorHAnsi" w:eastAsiaTheme="minorEastAsia" w:hAnsiTheme="minorHAnsi"/>
          <w:iCs/>
        </w:rPr>
        <w:t xml:space="preserve">going through more loading cycles than the rack, </w:t>
      </w:r>
      <w:r w:rsidRPr="00977999">
        <w:rPr>
          <w:rFonts w:asciiTheme="minorHAnsi" w:eastAsiaTheme="minorEastAsia" w:hAnsiTheme="minorHAnsi"/>
          <w:iCs/>
        </w:rPr>
        <w:t xml:space="preserve">if we design for the pinion to not fail, the </w:t>
      </w:r>
      <w:r w:rsidR="00666EAC" w:rsidRPr="00977999">
        <w:rPr>
          <w:rFonts w:asciiTheme="minorHAnsi" w:eastAsiaTheme="minorEastAsia" w:hAnsiTheme="minorHAnsi"/>
          <w:iCs/>
        </w:rPr>
        <w:t xml:space="preserve">rack </w:t>
      </w:r>
      <w:r w:rsidRPr="00977999">
        <w:rPr>
          <w:rFonts w:asciiTheme="minorHAnsi" w:eastAsiaTheme="minorEastAsia" w:hAnsiTheme="minorHAnsi"/>
          <w:iCs/>
        </w:rPr>
        <w:t>will not fail either. The gear contact stress can be written as shown in equation 26 and the gear bending stress can be seen in the equations below</w:t>
      </w:r>
    </w:p>
    <w:p w14:paraId="3454F45F" w14:textId="77777777" w:rsidR="001B68AA" w:rsidRPr="00977999" w:rsidRDefault="001B68AA" w:rsidP="001B68AA">
      <w:pPr>
        <w:rPr>
          <w:rFonts w:asciiTheme="minorHAnsi" w:eastAsiaTheme="minorEastAsia" w:hAnsiTheme="minorHAnsi"/>
          <w:iCs/>
        </w:rPr>
      </w:pPr>
      <m:oMathPara>
        <m:oMath>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eq 14-16</m:t>
              </m:r>
            </m:e>
          </m:d>
          <m:r>
            <w:rPr>
              <w:rFonts w:ascii="Cambria Math" w:eastAsiaTheme="minorEastAsia" w:hAnsi="Cambria Math"/>
            </w:rPr>
            <m:t xml:space="preserve"> </m:t>
          </m:r>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p</m:t>
              </m:r>
            </m:sub>
          </m:sSub>
          <m:sSup>
            <m:sSupPr>
              <m:ctrlPr>
                <w:rPr>
                  <w:rFonts w:ascii="Cambria Math" w:eastAsiaTheme="minorEastAsia" w:hAnsi="Cambria Math"/>
                  <w:i/>
                  <w:iCs/>
                </w:rPr>
              </m:ctrlPr>
            </m:sSupPr>
            <m:e>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W</m:t>
                      </m:r>
                    </m:e>
                    <m:sup>
                      <m:r>
                        <w:rPr>
                          <w:rFonts w:ascii="Cambria Math" w:eastAsiaTheme="minorEastAsia" w:hAnsi="Cambria Math"/>
                        </w:rPr>
                        <m:t>t</m:t>
                      </m:r>
                    </m:sup>
                  </m:sSup>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o</m:t>
                      </m:r>
                    </m:sub>
                  </m:sSub>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s</m:t>
                      </m:r>
                    </m:sub>
                  </m:sSub>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m</m:t>
                          </m:r>
                        </m:sub>
                      </m:sSub>
                    </m:num>
                    <m:den>
                      <m:r>
                        <w:rPr>
                          <w:rFonts w:ascii="Cambria Math" w:eastAsiaTheme="minorEastAsia" w:hAnsi="Cambria Math"/>
                        </w:rPr>
                        <m:t>F*</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p</m:t>
                          </m:r>
                        </m:sub>
                      </m:sSub>
                    </m:den>
                  </m:f>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f</m:t>
                          </m:r>
                        </m:sub>
                      </m:sSub>
                    </m:num>
                    <m:den>
                      <m:r>
                        <w:rPr>
                          <w:rFonts w:ascii="Cambria Math" w:eastAsiaTheme="minorEastAsia" w:hAnsi="Cambria Math"/>
                        </w:rPr>
                        <m:t>I</m:t>
                      </m:r>
                    </m:den>
                  </m:f>
                </m:e>
              </m:d>
            </m:e>
            <m:sup>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2</m:t>
                  </m:r>
                </m:den>
              </m:f>
            </m:sup>
          </m:sSup>
        </m:oMath>
      </m:oMathPara>
    </w:p>
    <w:p w14:paraId="06834EBD" w14:textId="77777777" w:rsidR="004621C1" w:rsidRPr="00977999" w:rsidRDefault="004621C1" w:rsidP="001B68AA">
      <w:pPr>
        <w:rPr>
          <w:rFonts w:asciiTheme="minorHAnsi" w:eastAsiaTheme="minorEastAsia" w:hAnsiTheme="minorHAnsi"/>
          <w:iCs/>
        </w:rPr>
      </w:pPr>
    </w:p>
    <w:p w14:paraId="3A2FB3E9" w14:textId="77777777" w:rsidR="000436EC" w:rsidRPr="00977999" w:rsidRDefault="00783A66" w:rsidP="001B68AA">
      <w:pPr>
        <w:rPr>
          <w:rFonts w:asciiTheme="minorHAnsi" w:eastAsiaTheme="minorEastAsia" w:hAnsiTheme="minorHAnsi"/>
          <w:iCs/>
        </w:rPr>
      </w:pPr>
      <m:oMathPara>
        <m:oMath>
          <m:d>
            <m:dPr>
              <m:ctrlPr>
                <w:rPr>
                  <w:rFonts w:ascii="Cambria Math" w:eastAsiaTheme="minorEastAsia" w:hAnsi="Cambria Math"/>
                  <w:i/>
                  <w:iCs/>
                </w:rPr>
              </m:ctrlPr>
            </m:dPr>
            <m:e>
              <m:r>
                <w:rPr>
                  <w:rFonts w:ascii="Cambria Math" w:eastAsiaTheme="minorEastAsia" w:hAnsi="Cambria Math"/>
                </w:rPr>
                <m:t>eq 14-15</m:t>
              </m:r>
            </m:e>
          </m:d>
          <m:r>
            <w:rPr>
              <w:rFonts w:ascii="Cambria Math" w:eastAsiaTheme="minorEastAsia" w:hAnsi="Cambria Math"/>
            </w:rPr>
            <m:t xml:space="preserve">   σ=</m:t>
          </m:r>
          <m:sSup>
            <m:sSupPr>
              <m:ctrlPr>
                <w:rPr>
                  <w:rFonts w:ascii="Cambria Math" w:eastAsiaTheme="minorEastAsia" w:hAnsi="Cambria Math"/>
                  <w:i/>
                  <w:iCs/>
                </w:rPr>
              </m:ctrlPr>
            </m:sSupPr>
            <m:e>
              <m:r>
                <w:rPr>
                  <w:rFonts w:ascii="Cambria Math" w:eastAsiaTheme="minorEastAsia" w:hAnsi="Cambria Math"/>
                </w:rPr>
                <m:t>W</m:t>
              </m:r>
            </m:e>
            <m:sup>
              <m:r>
                <w:rPr>
                  <w:rFonts w:ascii="Cambria Math" w:eastAsiaTheme="minorEastAsia" w:hAnsi="Cambria Math"/>
                </w:rPr>
                <m:t>t</m:t>
              </m:r>
            </m:sup>
          </m:sSup>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o</m:t>
              </m:r>
            </m:sub>
          </m:sSub>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s</m:t>
              </m:r>
            </m:sub>
          </m:sSub>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d</m:t>
                  </m:r>
                </m:sub>
              </m:sSub>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m</m:t>
                  </m:r>
                </m:sub>
              </m:sSub>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b</m:t>
                  </m:r>
                </m:sub>
              </m:sSub>
            </m:num>
            <m:den>
              <m:r>
                <w:rPr>
                  <w:rFonts w:ascii="Cambria Math" w:eastAsiaTheme="minorEastAsia" w:hAnsi="Cambria Math"/>
                </w:rPr>
                <m:t>J</m:t>
              </m:r>
            </m:den>
          </m:f>
        </m:oMath>
      </m:oMathPara>
    </w:p>
    <w:p w14:paraId="5315C27E" w14:textId="4FA7FB25" w:rsidR="001B68AA" w:rsidRPr="00977999" w:rsidRDefault="001B68AA" w:rsidP="001B68AA">
      <w:pPr>
        <w:rPr>
          <w:rFonts w:asciiTheme="minorHAnsi" w:eastAsiaTheme="minorEastAsia" w:hAnsiTheme="minorHAnsi"/>
          <w:iCs/>
        </w:rPr>
      </w:pPr>
      <w:r w:rsidRPr="00977999">
        <w:rPr>
          <w:rFonts w:asciiTheme="minorHAnsi" w:eastAsiaTheme="minorEastAsia" w:hAnsiTheme="minorHAnsi"/>
          <w:iCs/>
        </w:rPr>
        <w:t xml:space="preserve">Each key variable and constant are listed in Table </w:t>
      </w:r>
      <w:r w:rsidR="00FD3763" w:rsidRPr="00977999">
        <w:rPr>
          <w:rFonts w:asciiTheme="minorHAnsi" w:eastAsiaTheme="minorEastAsia" w:hAnsiTheme="minorHAnsi"/>
          <w:iCs/>
        </w:rPr>
        <w:t>XX</w:t>
      </w:r>
      <w:r w:rsidRPr="00977999">
        <w:rPr>
          <w:rFonts w:asciiTheme="minorHAnsi" w:eastAsiaTheme="minorEastAsia" w:hAnsiTheme="minorHAnsi"/>
          <w:iCs/>
        </w:rPr>
        <w:t xml:space="preserve"> below along with how the constants were found.</w:t>
      </w:r>
      <w:r w:rsidR="00A004E0" w:rsidRPr="00977999">
        <w:rPr>
          <w:rFonts w:asciiTheme="minorHAnsi" w:eastAsiaTheme="minorEastAsia" w:hAnsiTheme="minorHAnsi"/>
        </w:rPr>
        <w:t xml:space="preserve"> </w:t>
      </w:r>
    </w:p>
    <w:p w14:paraId="5D38ABA6" w14:textId="77777777" w:rsidR="004621C1" w:rsidRPr="00977999" w:rsidRDefault="004621C1" w:rsidP="001B68AA">
      <w:pPr>
        <w:rPr>
          <w:rFonts w:asciiTheme="minorHAnsi" w:eastAsiaTheme="minorEastAsia" w:hAnsiTheme="minorHAnsi"/>
          <w:iCs/>
        </w:rPr>
      </w:pPr>
    </w:p>
    <w:p w14:paraId="463FD7CC" w14:textId="319292C7" w:rsidR="00FD3763" w:rsidRPr="00977999" w:rsidRDefault="001B68AA" w:rsidP="00FD3763">
      <w:pPr>
        <w:jc w:val="center"/>
        <w:rPr>
          <w:rFonts w:asciiTheme="minorHAnsi" w:eastAsiaTheme="minorEastAsia" w:hAnsiTheme="minorHAnsi"/>
          <w:b/>
        </w:rPr>
      </w:pPr>
      <w:r w:rsidRPr="00977999">
        <w:rPr>
          <w:rFonts w:asciiTheme="minorHAnsi" w:eastAsiaTheme="minorEastAsia" w:hAnsiTheme="minorHAnsi"/>
          <w:b/>
        </w:rPr>
        <w:t xml:space="preserve">Table </w:t>
      </w:r>
      <w:r w:rsidR="00926339">
        <w:rPr>
          <w:rFonts w:asciiTheme="minorHAnsi" w:eastAsiaTheme="minorEastAsia" w:hAnsiTheme="minorHAnsi"/>
          <w:b/>
        </w:rPr>
        <w:t>5</w:t>
      </w:r>
      <w:r w:rsidRPr="00977999">
        <w:rPr>
          <w:rFonts w:asciiTheme="minorHAnsi" w:eastAsiaTheme="minorEastAsia" w:hAnsiTheme="minorHAnsi"/>
          <w:b/>
        </w:rPr>
        <w:t>: Key Variables and Constants for Contact Stress and Bending Stress analysis</w:t>
      </w:r>
      <w:r w:rsidR="006878F9" w:rsidRPr="00977999">
        <w:rPr>
          <w:rFonts w:asciiTheme="minorHAnsi" w:eastAsiaTheme="minorEastAsia" w:hAnsiTheme="minorHAnsi"/>
          <w:b/>
          <w:bCs/>
          <w:iCs/>
        </w:rPr>
        <w:t xml:space="preserve"> </w:t>
      </w:r>
      <w:r w:rsidRPr="00977999">
        <w:rPr>
          <w:rFonts w:asciiTheme="minorHAnsi" w:eastAsiaTheme="minorEastAsia" w:hAnsiTheme="minorHAnsi"/>
          <w:b/>
        </w:rPr>
        <w:t>*Check python attached in appendix for the calculations</w:t>
      </w:r>
    </w:p>
    <w:p w14:paraId="7BFC7DC0" w14:textId="77777777" w:rsidR="006878F9" w:rsidRPr="00977999" w:rsidRDefault="006878F9" w:rsidP="00FD3763">
      <w:pPr>
        <w:jc w:val="center"/>
        <w:rPr>
          <w:rFonts w:asciiTheme="minorHAnsi" w:eastAsiaTheme="minorEastAsia" w:hAnsiTheme="minorHAnsi"/>
          <w:iCs/>
        </w:rPr>
      </w:pPr>
    </w:p>
    <w:tbl>
      <w:tblPr>
        <w:tblStyle w:val="TableGrid"/>
        <w:tblW w:w="10567" w:type="dxa"/>
        <w:jc w:val="center"/>
        <w:tblLook w:val="04A0" w:firstRow="1" w:lastRow="0" w:firstColumn="1" w:lastColumn="0" w:noHBand="0" w:noVBand="1"/>
      </w:tblPr>
      <w:tblGrid>
        <w:gridCol w:w="1991"/>
        <w:gridCol w:w="2651"/>
        <w:gridCol w:w="1774"/>
        <w:gridCol w:w="4151"/>
      </w:tblGrid>
      <w:tr w:rsidR="00977999" w:rsidRPr="00977999" w14:paraId="53FD74C4" w14:textId="77777777">
        <w:trPr>
          <w:jc w:val="center"/>
        </w:trPr>
        <w:tc>
          <w:tcPr>
            <w:tcW w:w="1941" w:type="dxa"/>
          </w:tcPr>
          <w:p w14:paraId="35AE3A5B"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 xml:space="preserve">Variable/Constant </w:t>
            </w:r>
          </w:p>
        </w:tc>
        <w:tc>
          <w:tcPr>
            <w:tcW w:w="2666" w:type="dxa"/>
          </w:tcPr>
          <w:p w14:paraId="78017CB0"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Physical Meaning</w:t>
            </w:r>
          </w:p>
        </w:tc>
        <w:tc>
          <w:tcPr>
            <w:tcW w:w="1778" w:type="dxa"/>
          </w:tcPr>
          <w:p w14:paraId="6C195EA6"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Numeric Value</w:t>
            </w:r>
          </w:p>
        </w:tc>
        <w:tc>
          <w:tcPr>
            <w:tcW w:w="4182" w:type="dxa"/>
          </w:tcPr>
          <w:p w14:paraId="24510A1B"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Shigley Source</w:t>
            </w:r>
          </w:p>
        </w:tc>
      </w:tr>
      <w:tr w:rsidR="00977999" w:rsidRPr="00977999" w14:paraId="62DA9542" w14:textId="77777777">
        <w:trPr>
          <w:jc w:val="center"/>
        </w:trPr>
        <w:tc>
          <w:tcPr>
            <w:tcW w:w="1941" w:type="dxa"/>
          </w:tcPr>
          <w:p w14:paraId="3D755D91" w14:textId="77777777" w:rsidR="001B68AA" w:rsidRPr="00977999" w:rsidRDefault="00783A66">
            <w:pPr>
              <w:rPr>
                <w:rFonts w:asciiTheme="minorHAnsi" w:eastAsiaTheme="minorEastAsia" w:hAnsiTheme="minorHAnsi"/>
                <w:iCs/>
              </w:rPr>
            </w:pPr>
            <m:oMathPara>
              <m:oMath>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c</m:t>
                    </m:r>
                  </m:sub>
                </m:sSub>
              </m:oMath>
            </m:oMathPara>
          </w:p>
        </w:tc>
        <w:tc>
          <w:tcPr>
            <w:tcW w:w="2666" w:type="dxa"/>
          </w:tcPr>
          <w:p w14:paraId="5A935FC3"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Gear Contact Stress</w:t>
            </w:r>
          </w:p>
        </w:tc>
        <w:tc>
          <w:tcPr>
            <w:tcW w:w="1778" w:type="dxa"/>
          </w:tcPr>
          <w:p w14:paraId="62CD9EBE" w14:textId="25E6DA91" w:rsidR="001B68AA" w:rsidRPr="00977999" w:rsidRDefault="008760D2">
            <w:pPr>
              <w:rPr>
                <w:rFonts w:asciiTheme="minorHAnsi" w:eastAsiaTheme="minorEastAsia" w:hAnsiTheme="minorHAnsi"/>
                <w:b/>
                <w:bCs/>
                <w:iCs/>
              </w:rPr>
            </w:pPr>
            <m:oMathPara>
              <m:oMath>
                <m:r>
                  <m:rPr>
                    <m:sty m:val="bi"/>
                  </m:rPr>
                  <w:rPr>
                    <w:rFonts w:ascii="Cambria Math" w:eastAsiaTheme="minorEastAsia" w:hAnsi="Cambria Math"/>
                  </w:rPr>
                  <m:t>62.67 kpsi</m:t>
                </m:r>
              </m:oMath>
            </m:oMathPara>
          </w:p>
        </w:tc>
        <w:tc>
          <w:tcPr>
            <w:tcW w:w="4182" w:type="dxa"/>
          </w:tcPr>
          <w:p w14:paraId="054FD63D"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eq 14-16</w:t>
            </w:r>
          </w:p>
        </w:tc>
      </w:tr>
      <w:tr w:rsidR="00977999" w:rsidRPr="00977999" w14:paraId="1566F0C4" w14:textId="77777777">
        <w:trPr>
          <w:jc w:val="center"/>
        </w:trPr>
        <w:tc>
          <w:tcPr>
            <w:tcW w:w="1941" w:type="dxa"/>
          </w:tcPr>
          <w:p w14:paraId="769D0088" w14:textId="77777777" w:rsidR="001B68AA" w:rsidRPr="00977999" w:rsidRDefault="001B68AA">
            <w:pPr>
              <w:rPr>
                <w:rFonts w:asciiTheme="minorHAnsi" w:hAnsiTheme="minorHAnsi"/>
                <w:iCs/>
              </w:rPr>
            </w:pPr>
            <m:oMathPara>
              <m:oMath>
                <m:r>
                  <w:rPr>
                    <w:rFonts w:ascii="Cambria Math" w:eastAsiaTheme="minorEastAsia" w:hAnsi="Cambria Math"/>
                  </w:rPr>
                  <m:t>σ</m:t>
                </m:r>
              </m:oMath>
            </m:oMathPara>
          </w:p>
        </w:tc>
        <w:tc>
          <w:tcPr>
            <w:tcW w:w="2666" w:type="dxa"/>
          </w:tcPr>
          <w:p w14:paraId="002A4F68"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Gear Bending Stress</w:t>
            </w:r>
          </w:p>
        </w:tc>
        <w:tc>
          <w:tcPr>
            <w:tcW w:w="1778" w:type="dxa"/>
          </w:tcPr>
          <w:p w14:paraId="7234EEC4" w14:textId="200185EC" w:rsidR="001B68AA" w:rsidRPr="00977999" w:rsidRDefault="008760D2">
            <w:pPr>
              <w:rPr>
                <w:rFonts w:asciiTheme="minorHAnsi" w:hAnsiTheme="minorHAnsi"/>
                <w:b/>
                <w:bCs/>
                <w:iCs/>
              </w:rPr>
            </w:pPr>
            <m:oMathPara>
              <m:oMath>
                <m:r>
                  <m:rPr>
                    <m:sty m:val="bi"/>
                  </m:rPr>
                  <w:rPr>
                    <w:rFonts w:ascii="Cambria Math" w:hAnsi="Cambria Math"/>
                  </w:rPr>
                  <m:t>26.56 kpsi</m:t>
                </m:r>
              </m:oMath>
            </m:oMathPara>
          </w:p>
        </w:tc>
        <w:tc>
          <w:tcPr>
            <w:tcW w:w="4182" w:type="dxa"/>
          </w:tcPr>
          <w:p w14:paraId="73B8D8ED"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eq 14-15</w:t>
            </w:r>
          </w:p>
        </w:tc>
      </w:tr>
      <w:tr w:rsidR="00977999" w:rsidRPr="00977999" w14:paraId="516EAC11" w14:textId="77777777">
        <w:trPr>
          <w:jc w:val="center"/>
        </w:trPr>
        <w:tc>
          <w:tcPr>
            <w:tcW w:w="1941" w:type="dxa"/>
          </w:tcPr>
          <w:p w14:paraId="292F3BA3" w14:textId="77777777" w:rsidR="001B68AA" w:rsidRPr="00977999" w:rsidRDefault="00783A66">
            <w:pPr>
              <w:rPr>
                <w:rFonts w:asciiTheme="minorHAnsi" w:eastAsiaTheme="minorEastAsia" w:hAnsiTheme="minorHAnsi"/>
                <w:iCs/>
              </w:rPr>
            </w:pPr>
            <m:oMathPara>
              <m:oMath>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p</m:t>
                    </m:r>
                  </m:sub>
                </m:sSub>
              </m:oMath>
            </m:oMathPara>
          </w:p>
        </w:tc>
        <w:tc>
          <w:tcPr>
            <w:tcW w:w="2666" w:type="dxa"/>
          </w:tcPr>
          <w:p w14:paraId="140FAB0B"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Elastic Coefficient</w:t>
            </w:r>
          </w:p>
        </w:tc>
        <w:tc>
          <w:tcPr>
            <w:tcW w:w="1778" w:type="dxa"/>
          </w:tcPr>
          <w:p w14:paraId="38217BC5" w14:textId="77777777" w:rsidR="001B68AA" w:rsidRPr="00977999" w:rsidRDefault="001B68AA">
            <w:pPr>
              <w:rPr>
                <w:rFonts w:asciiTheme="minorHAnsi" w:eastAsiaTheme="minorEastAsia" w:hAnsiTheme="minorHAnsi"/>
                <w:iCs/>
              </w:rPr>
            </w:pPr>
            <m:oMathPara>
              <m:oMath>
                <m:r>
                  <w:rPr>
                    <w:rFonts w:ascii="Cambria Math" w:eastAsiaTheme="minorEastAsia" w:hAnsi="Cambria Math"/>
                  </w:rPr>
                  <m:t>2300 ps</m:t>
                </m:r>
                <m:sSup>
                  <m:sSupPr>
                    <m:ctrlPr>
                      <w:rPr>
                        <w:rFonts w:ascii="Cambria Math" w:eastAsiaTheme="minorEastAsia" w:hAnsi="Cambria Math"/>
                        <w:i/>
                        <w:iCs/>
                      </w:rPr>
                    </m:ctrlPr>
                  </m:sSupPr>
                  <m:e>
                    <m:r>
                      <w:rPr>
                        <w:rFonts w:ascii="Cambria Math" w:eastAsiaTheme="minorEastAsia" w:hAnsi="Cambria Math"/>
                      </w:rPr>
                      <m:t>i</m:t>
                    </m:r>
                  </m:e>
                  <m:sup>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2</m:t>
                        </m:r>
                      </m:den>
                    </m:f>
                  </m:sup>
                </m:sSup>
              </m:oMath>
            </m:oMathPara>
          </w:p>
        </w:tc>
        <w:tc>
          <w:tcPr>
            <w:tcW w:w="4182" w:type="dxa"/>
          </w:tcPr>
          <w:p w14:paraId="779605EF"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Table 14-8</w:t>
            </w:r>
          </w:p>
        </w:tc>
      </w:tr>
      <w:tr w:rsidR="00977999" w:rsidRPr="00977999" w14:paraId="53AEF651" w14:textId="77777777">
        <w:trPr>
          <w:jc w:val="center"/>
        </w:trPr>
        <w:tc>
          <w:tcPr>
            <w:tcW w:w="1941" w:type="dxa"/>
          </w:tcPr>
          <w:p w14:paraId="1DCBE6F6" w14:textId="77777777" w:rsidR="001B68AA" w:rsidRPr="00977999" w:rsidRDefault="00783A66">
            <w:pPr>
              <w:rPr>
                <w:rFonts w:asciiTheme="minorHAnsi" w:hAnsiTheme="minorHAnsi"/>
                <w:iCs/>
              </w:rPr>
            </w:pPr>
            <m:oMathPara>
              <m:oMath>
                <m:sSup>
                  <m:sSupPr>
                    <m:ctrlPr>
                      <w:rPr>
                        <w:rFonts w:ascii="Cambria Math" w:eastAsiaTheme="minorEastAsia" w:hAnsi="Cambria Math"/>
                        <w:i/>
                        <w:iCs/>
                      </w:rPr>
                    </m:ctrlPr>
                  </m:sSupPr>
                  <m:e>
                    <m:r>
                      <w:rPr>
                        <w:rFonts w:ascii="Cambria Math" w:eastAsiaTheme="minorEastAsia" w:hAnsi="Cambria Math"/>
                      </w:rPr>
                      <m:t>W</m:t>
                    </m:r>
                  </m:e>
                  <m:sup>
                    <m:r>
                      <w:rPr>
                        <w:rFonts w:ascii="Cambria Math" w:eastAsiaTheme="minorEastAsia" w:hAnsi="Cambria Math"/>
                      </w:rPr>
                      <m:t>t</m:t>
                    </m:r>
                  </m:sup>
                </m:sSup>
              </m:oMath>
            </m:oMathPara>
          </w:p>
        </w:tc>
        <w:tc>
          <w:tcPr>
            <w:tcW w:w="2666" w:type="dxa"/>
          </w:tcPr>
          <w:p w14:paraId="32683C97"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Tangential Load</w:t>
            </w:r>
          </w:p>
        </w:tc>
        <w:tc>
          <w:tcPr>
            <w:tcW w:w="1778" w:type="dxa"/>
          </w:tcPr>
          <w:p w14:paraId="63E942CC" w14:textId="62E2DFA5" w:rsidR="001B68AA" w:rsidRPr="00977999" w:rsidRDefault="00696347">
            <w:pPr>
              <w:rPr>
                <w:rFonts w:asciiTheme="minorHAnsi" w:eastAsiaTheme="minorEastAsia" w:hAnsiTheme="minorHAnsi"/>
                <w:iCs/>
              </w:rPr>
            </w:pPr>
            <m:oMathPara>
              <m:oMath>
                <m:r>
                  <w:rPr>
                    <w:rFonts w:ascii="Cambria Math" w:eastAsiaTheme="minorEastAsia" w:hAnsi="Cambria Math"/>
                  </w:rPr>
                  <m:t>213.90</m:t>
                </m:r>
              </m:oMath>
            </m:oMathPara>
          </w:p>
        </w:tc>
        <w:tc>
          <w:tcPr>
            <w:tcW w:w="4182" w:type="dxa"/>
          </w:tcPr>
          <w:p w14:paraId="06B47311"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eq 13-35</w:t>
            </w:r>
          </w:p>
        </w:tc>
      </w:tr>
      <w:tr w:rsidR="00977999" w:rsidRPr="00977999" w14:paraId="12FB31E6" w14:textId="77777777">
        <w:trPr>
          <w:jc w:val="center"/>
        </w:trPr>
        <w:tc>
          <w:tcPr>
            <w:tcW w:w="1941" w:type="dxa"/>
          </w:tcPr>
          <w:p w14:paraId="7A2C6288" w14:textId="77777777" w:rsidR="001B68AA" w:rsidRPr="00977999" w:rsidRDefault="00783A66">
            <w:pPr>
              <w:rPr>
                <w:rFonts w:asciiTheme="minorHAnsi" w:hAnsiTheme="minorHAnsi"/>
                <w:iCs/>
              </w:rPr>
            </w:pPr>
            <m:oMathPara>
              <m:oMath>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o</m:t>
                    </m:r>
                  </m:sub>
                </m:sSub>
              </m:oMath>
            </m:oMathPara>
          </w:p>
        </w:tc>
        <w:tc>
          <w:tcPr>
            <w:tcW w:w="2666" w:type="dxa"/>
          </w:tcPr>
          <w:p w14:paraId="13CCE4D5"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Overload Factor</w:t>
            </w:r>
          </w:p>
        </w:tc>
        <w:tc>
          <w:tcPr>
            <w:tcW w:w="1778" w:type="dxa"/>
          </w:tcPr>
          <w:p w14:paraId="367388BC" w14:textId="77777777" w:rsidR="001B68AA" w:rsidRPr="00977999" w:rsidRDefault="001B68AA">
            <w:pPr>
              <w:rPr>
                <w:rFonts w:asciiTheme="minorHAnsi" w:eastAsiaTheme="minorEastAsia" w:hAnsiTheme="minorHAnsi"/>
                <w:iCs/>
              </w:rPr>
            </w:pPr>
            <m:oMathPara>
              <m:oMath>
                <m:r>
                  <w:rPr>
                    <w:rFonts w:ascii="Cambria Math" w:eastAsiaTheme="minorEastAsia" w:hAnsi="Cambria Math"/>
                  </w:rPr>
                  <m:t>1.00</m:t>
                </m:r>
              </m:oMath>
            </m:oMathPara>
          </w:p>
        </w:tc>
        <w:tc>
          <w:tcPr>
            <w:tcW w:w="4182" w:type="dxa"/>
          </w:tcPr>
          <w:p w14:paraId="09516779"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ANSI/AGMA standard</w:t>
            </w:r>
          </w:p>
        </w:tc>
      </w:tr>
      <w:tr w:rsidR="00977999" w:rsidRPr="00977999" w14:paraId="103B6BEC" w14:textId="77777777">
        <w:trPr>
          <w:jc w:val="center"/>
        </w:trPr>
        <w:tc>
          <w:tcPr>
            <w:tcW w:w="1941" w:type="dxa"/>
          </w:tcPr>
          <w:p w14:paraId="49B60D16" w14:textId="77777777" w:rsidR="001B68AA" w:rsidRPr="00977999" w:rsidRDefault="00783A66">
            <w:pPr>
              <w:rPr>
                <w:rFonts w:asciiTheme="minorHAnsi" w:hAnsiTheme="minorHAnsi"/>
                <w:iCs/>
              </w:rPr>
            </w:pPr>
            <m:oMathPara>
              <m:oMath>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s</m:t>
                    </m:r>
                  </m:sub>
                </m:sSub>
              </m:oMath>
            </m:oMathPara>
          </w:p>
        </w:tc>
        <w:tc>
          <w:tcPr>
            <w:tcW w:w="2666" w:type="dxa"/>
          </w:tcPr>
          <w:p w14:paraId="6820D83C"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Size Factor</w:t>
            </w:r>
          </w:p>
        </w:tc>
        <w:tc>
          <w:tcPr>
            <w:tcW w:w="1778" w:type="dxa"/>
          </w:tcPr>
          <w:p w14:paraId="4F146E6E" w14:textId="77777777" w:rsidR="001B68AA" w:rsidRPr="00977999" w:rsidRDefault="001B68AA">
            <w:pPr>
              <w:rPr>
                <w:rFonts w:asciiTheme="minorHAnsi" w:eastAsiaTheme="minorEastAsia" w:hAnsiTheme="minorHAnsi"/>
                <w:iCs/>
              </w:rPr>
            </w:pPr>
            <m:oMathPara>
              <m:oMath>
                <m:r>
                  <w:rPr>
                    <w:rFonts w:ascii="Cambria Math" w:eastAsiaTheme="minorEastAsia" w:hAnsi="Cambria Math"/>
                  </w:rPr>
                  <m:t>1.00</m:t>
                </m:r>
              </m:oMath>
            </m:oMathPara>
          </w:p>
        </w:tc>
        <w:tc>
          <w:tcPr>
            <w:tcW w:w="4182" w:type="dxa"/>
          </w:tcPr>
          <w:p w14:paraId="5DDD5CBB"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ANSI/AGMA standard</w:t>
            </w:r>
          </w:p>
        </w:tc>
      </w:tr>
      <w:tr w:rsidR="00977999" w:rsidRPr="00977999" w14:paraId="09D8A22D" w14:textId="77777777">
        <w:trPr>
          <w:jc w:val="center"/>
        </w:trPr>
        <w:tc>
          <w:tcPr>
            <w:tcW w:w="1941" w:type="dxa"/>
          </w:tcPr>
          <w:p w14:paraId="52A7E51F" w14:textId="77777777" w:rsidR="001B68AA" w:rsidRPr="00977999" w:rsidRDefault="00783A66">
            <w:pPr>
              <w:rPr>
                <w:rFonts w:asciiTheme="minorHAnsi" w:hAnsiTheme="minorHAnsi"/>
                <w:iCs/>
              </w:rPr>
            </w:pPr>
            <m:oMathPara>
              <m:oMath>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v</m:t>
                    </m:r>
                  </m:sub>
                </m:sSub>
              </m:oMath>
            </m:oMathPara>
          </w:p>
        </w:tc>
        <w:tc>
          <w:tcPr>
            <w:tcW w:w="2666" w:type="dxa"/>
          </w:tcPr>
          <w:p w14:paraId="0E0DAC6F"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Dynamic Factor</w:t>
            </w:r>
          </w:p>
        </w:tc>
        <w:tc>
          <w:tcPr>
            <w:tcW w:w="1778" w:type="dxa"/>
          </w:tcPr>
          <w:p w14:paraId="3D9CCD74" w14:textId="3D1FBF06" w:rsidR="001B68AA" w:rsidRPr="00977999" w:rsidRDefault="001B68AA">
            <w:pPr>
              <w:rPr>
                <w:rFonts w:asciiTheme="minorHAnsi" w:eastAsiaTheme="minorEastAsia" w:hAnsiTheme="minorHAnsi"/>
                <w:iCs/>
              </w:rPr>
            </w:pPr>
            <m:oMathPara>
              <m:oMath>
                <m:r>
                  <w:rPr>
                    <w:rFonts w:ascii="Cambria Math" w:eastAsiaTheme="minorEastAsia" w:hAnsi="Cambria Math"/>
                  </w:rPr>
                  <m:t>1.03</m:t>
                </m:r>
              </m:oMath>
            </m:oMathPara>
          </w:p>
        </w:tc>
        <w:tc>
          <w:tcPr>
            <w:tcW w:w="4182" w:type="dxa"/>
          </w:tcPr>
          <w:p w14:paraId="4382BEA5"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eq 14-27</w:t>
            </w:r>
          </w:p>
        </w:tc>
      </w:tr>
      <w:tr w:rsidR="00977999" w:rsidRPr="00977999" w14:paraId="067E78B0" w14:textId="77777777">
        <w:trPr>
          <w:jc w:val="center"/>
        </w:trPr>
        <w:tc>
          <w:tcPr>
            <w:tcW w:w="1941" w:type="dxa"/>
          </w:tcPr>
          <w:p w14:paraId="56D250D8" w14:textId="77777777" w:rsidR="001B68AA" w:rsidRPr="00977999" w:rsidRDefault="00783A66">
            <w:pPr>
              <w:rPr>
                <w:rFonts w:asciiTheme="minorHAnsi" w:hAnsiTheme="minorHAnsi"/>
                <w:iCs/>
              </w:rPr>
            </w:pPr>
            <m:oMathPara>
              <m:oMath>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m</m:t>
                    </m:r>
                  </m:sub>
                </m:sSub>
              </m:oMath>
            </m:oMathPara>
          </w:p>
        </w:tc>
        <w:tc>
          <w:tcPr>
            <w:tcW w:w="2666" w:type="dxa"/>
          </w:tcPr>
          <w:p w14:paraId="5D7446A8"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Load Distribution Factor</w:t>
            </w:r>
          </w:p>
        </w:tc>
        <w:tc>
          <w:tcPr>
            <w:tcW w:w="1778" w:type="dxa"/>
          </w:tcPr>
          <w:p w14:paraId="50C79337" w14:textId="32F73CF9" w:rsidR="001B68AA" w:rsidRPr="00977999" w:rsidRDefault="001B68AA">
            <w:pPr>
              <w:rPr>
                <w:rFonts w:asciiTheme="minorHAnsi" w:eastAsiaTheme="minorEastAsia" w:hAnsiTheme="minorHAnsi"/>
                <w:iCs/>
              </w:rPr>
            </w:pPr>
            <m:oMathPara>
              <m:oMath>
                <m:r>
                  <w:rPr>
                    <w:rFonts w:ascii="Cambria Math" w:eastAsiaTheme="minorEastAsia" w:hAnsi="Cambria Math"/>
                  </w:rPr>
                  <m:t>1.19</m:t>
                </m:r>
              </m:oMath>
            </m:oMathPara>
          </w:p>
        </w:tc>
        <w:tc>
          <w:tcPr>
            <w:tcW w:w="4182" w:type="dxa"/>
          </w:tcPr>
          <w:p w14:paraId="13678C4F"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eq 14-30</w:t>
            </w:r>
          </w:p>
        </w:tc>
      </w:tr>
      <w:tr w:rsidR="00977999" w:rsidRPr="00977999" w14:paraId="6DAA268E" w14:textId="77777777">
        <w:trPr>
          <w:jc w:val="center"/>
        </w:trPr>
        <w:tc>
          <w:tcPr>
            <w:tcW w:w="1941" w:type="dxa"/>
          </w:tcPr>
          <w:p w14:paraId="3CE89E14" w14:textId="77777777" w:rsidR="001B68AA" w:rsidRPr="00977999" w:rsidRDefault="00783A66">
            <w:pPr>
              <w:rPr>
                <w:rFonts w:asciiTheme="minorHAnsi" w:hAnsiTheme="minorHAnsi"/>
                <w:iCs/>
              </w:rPr>
            </w:pPr>
            <m:oMathPara>
              <m:oMath>
                <m:sSub>
                  <m:sSubPr>
                    <m:ctrlPr>
                      <w:rPr>
                        <w:rFonts w:ascii="Cambria Math" w:hAnsi="Cambria Math"/>
                        <w:i/>
                        <w:iCs/>
                      </w:rPr>
                    </m:ctrlPr>
                  </m:sSubPr>
                  <m:e>
                    <m:r>
                      <w:rPr>
                        <w:rFonts w:ascii="Cambria Math" w:hAnsi="Cambria Math"/>
                      </w:rPr>
                      <m:t>K</m:t>
                    </m:r>
                  </m:e>
                  <m:sub>
                    <m:r>
                      <w:rPr>
                        <w:rFonts w:ascii="Cambria Math" w:hAnsi="Cambria Math"/>
                      </w:rPr>
                      <m:t>b</m:t>
                    </m:r>
                  </m:sub>
                </m:sSub>
              </m:oMath>
            </m:oMathPara>
          </w:p>
        </w:tc>
        <w:tc>
          <w:tcPr>
            <w:tcW w:w="2666" w:type="dxa"/>
          </w:tcPr>
          <w:p w14:paraId="43052A33"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Rim Thickness Factor</w:t>
            </w:r>
          </w:p>
        </w:tc>
        <w:tc>
          <w:tcPr>
            <w:tcW w:w="1778" w:type="dxa"/>
          </w:tcPr>
          <w:p w14:paraId="3830C490" w14:textId="35F35CEE" w:rsidR="001B68AA" w:rsidRPr="00977999" w:rsidRDefault="001B68AA">
            <w:pPr>
              <w:rPr>
                <w:rFonts w:asciiTheme="minorHAnsi" w:hAnsiTheme="minorHAnsi"/>
                <w:iCs/>
              </w:rPr>
            </w:pPr>
            <m:oMathPara>
              <m:oMath>
                <m:r>
                  <w:rPr>
                    <w:rFonts w:ascii="Cambria Math" w:eastAsiaTheme="minorEastAsia" w:hAnsi="Cambria Math"/>
                  </w:rPr>
                  <m:t>1.29</m:t>
                </m:r>
              </m:oMath>
            </m:oMathPara>
          </w:p>
        </w:tc>
        <w:tc>
          <w:tcPr>
            <w:tcW w:w="4182" w:type="dxa"/>
          </w:tcPr>
          <w:p w14:paraId="41F1A094"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eq 14-40</w:t>
            </w:r>
          </w:p>
        </w:tc>
      </w:tr>
      <w:tr w:rsidR="00977999" w:rsidRPr="00977999" w14:paraId="29BACAD0" w14:textId="77777777">
        <w:trPr>
          <w:jc w:val="center"/>
        </w:trPr>
        <w:tc>
          <w:tcPr>
            <w:tcW w:w="1941" w:type="dxa"/>
          </w:tcPr>
          <w:p w14:paraId="3395F8CB" w14:textId="77777777" w:rsidR="001B68AA" w:rsidRPr="00977999" w:rsidRDefault="001B68AA">
            <w:pPr>
              <w:rPr>
                <w:rFonts w:asciiTheme="minorHAnsi" w:hAnsiTheme="minorHAnsi"/>
                <w:iCs/>
              </w:rPr>
            </w:pPr>
            <m:oMathPara>
              <m:oMath>
                <m:r>
                  <w:rPr>
                    <w:rFonts w:ascii="Cambria Math" w:eastAsiaTheme="minorEastAsia" w:hAnsi="Cambria Math"/>
                  </w:rPr>
                  <m:t>F</m:t>
                </m:r>
              </m:oMath>
            </m:oMathPara>
          </w:p>
        </w:tc>
        <w:tc>
          <w:tcPr>
            <w:tcW w:w="2666" w:type="dxa"/>
          </w:tcPr>
          <w:p w14:paraId="1B764A1B"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Face Width</w:t>
            </w:r>
          </w:p>
        </w:tc>
        <w:tc>
          <w:tcPr>
            <w:tcW w:w="1778" w:type="dxa"/>
          </w:tcPr>
          <w:p w14:paraId="2405B6CA" w14:textId="3DD3267A" w:rsidR="001B68AA" w:rsidRPr="00977999" w:rsidRDefault="002C0457">
            <w:pPr>
              <w:rPr>
                <w:rFonts w:asciiTheme="minorHAnsi" w:eastAsiaTheme="minorEastAsia" w:hAnsiTheme="minorHAnsi"/>
                <w:iCs/>
              </w:rPr>
            </w:pPr>
            <m:oMathPara>
              <m:oMath>
                <m:r>
                  <w:rPr>
                    <w:rFonts w:ascii="Cambria Math" w:eastAsiaTheme="minorEastAsia" w:hAnsi="Cambria Math"/>
                  </w:rPr>
                  <m:t>0.75 in</m:t>
                </m:r>
              </m:oMath>
            </m:oMathPara>
          </w:p>
        </w:tc>
        <w:tc>
          <w:tcPr>
            <w:tcW w:w="4182" w:type="dxa"/>
          </w:tcPr>
          <w:p w14:paraId="0A423A14"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table 13-3</w:t>
            </w:r>
          </w:p>
        </w:tc>
      </w:tr>
      <w:tr w:rsidR="00977999" w:rsidRPr="00977999" w14:paraId="63CBA01B" w14:textId="77777777">
        <w:trPr>
          <w:jc w:val="center"/>
        </w:trPr>
        <w:tc>
          <w:tcPr>
            <w:tcW w:w="1941" w:type="dxa"/>
          </w:tcPr>
          <w:p w14:paraId="7E035437" w14:textId="77777777" w:rsidR="001B68AA" w:rsidRPr="00977999" w:rsidRDefault="00783A66">
            <w:pPr>
              <w:rPr>
                <w:rFonts w:asciiTheme="minorHAnsi" w:hAnsiTheme="minorHAnsi"/>
                <w:iCs/>
              </w:rPr>
            </w:pPr>
            <m:oMathPara>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p</m:t>
                    </m:r>
                  </m:sub>
                </m:sSub>
              </m:oMath>
            </m:oMathPara>
          </w:p>
        </w:tc>
        <w:tc>
          <w:tcPr>
            <w:tcW w:w="2666" w:type="dxa"/>
          </w:tcPr>
          <w:p w14:paraId="60C2CD32"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Pinion Diameter</w:t>
            </w:r>
          </w:p>
        </w:tc>
        <w:tc>
          <w:tcPr>
            <w:tcW w:w="1778" w:type="dxa"/>
          </w:tcPr>
          <w:p w14:paraId="2C46E3E3" w14:textId="55B3C512" w:rsidR="001B68AA" w:rsidRPr="00977999" w:rsidRDefault="002C0457">
            <w:pPr>
              <w:rPr>
                <w:rFonts w:asciiTheme="minorHAnsi" w:eastAsiaTheme="minorEastAsia" w:hAnsiTheme="minorHAnsi"/>
                <w:iCs/>
              </w:rPr>
            </w:pPr>
            <m:oMathPara>
              <m:oMath>
                <m:r>
                  <w:rPr>
                    <w:rFonts w:ascii="Cambria Math" w:eastAsiaTheme="minorEastAsia" w:hAnsi="Cambria Math"/>
                  </w:rPr>
                  <m:t>1.00 in</m:t>
                </m:r>
              </m:oMath>
            </m:oMathPara>
          </w:p>
        </w:tc>
        <w:tc>
          <w:tcPr>
            <w:tcW w:w="4182" w:type="dxa"/>
          </w:tcPr>
          <w:p w14:paraId="36A14472"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Problem Statement (Term Project)</w:t>
            </w:r>
          </w:p>
        </w:tc>
      </w:tr>
      <w:tr w:rsidR="00977999" w:rsidRPr="00977999" w14:paraId="632CF11C" w14:textId="77777777">
        <w:trPr>
          <w:jc w:val="center"/>
        </w:trPr>
        <w:tc>
          <w:tcPr>
            <w:tcW w:w="1941" w:type="dxa"/>
          </w:tcPr>
          <w:p w14:paraId="15CA0BB8" w14:textId="77777777" w:rsidR="001B68AA" w:rsidRPr="00977999" w:rsidRDefault="00783A66">
            <w:pPr>
              <w:rPr>
                <w:rFonts w:asciiTheme="minorHAnsi" w:hAnsiTheme="minorHAnsi"/>
                <w:iCs/>
              </w:rPr>
            </w:pPr>
            <m:oMathPara>
              <m:oMath>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d</m:t>
                    </m:r>
                  </m:sub>
                </m:sSub>
              </m:oMath>
            </m:oMathPara>
          </w:p>
        </w:tc>
        <w:tc>
          <w:tcPr>
            <w:tcW w:w="2666" w:type="dxa"/>
          </w:tcPr>
          <w:p w14:paraId="03305881"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Transversal Pitch</w:t>
            </w:r>
          </w:p>
        </w:tc>
        <w:tc>
          <w:tcPr>
            <w:tcW w:w="1778" w:type="dxa"/>
          </w:tcPr>
          <w:p w14:paraId="70C00B5A" w14:textId="77777777" w:rsidR="001B68AA" w:rsidRPr="00977999" w:rsidRDefault="001B68AA">
            <w:pPr>
              <w:rPr>
                <w:rFonts w:asciiTheme="minorHAnsi" w:hAnsiTheme="minorHAnsi"/>
                <w:iCs/>
              </w:rPr>
            </w:pPr>
            <m:oMathPara>
              <m:oMath>
                <m:r>
                  <w:rPr>
                    <w:rFonts w:ascii="Cambria Math" w:eastAsiaTheme="minorEastAsia" w:hAnsi="Cambria Math"/>
                  </w:rPr>
                  <m:t>5.00 teeth/in</m:t>
                </m:r>
              </m:oMath>
            </m:oMathPara>
          </w:p>
        </w:tc>
        <w:tc>
          <w:tcPr>
            <w:tcW w:w="4182" w:type="dxa"/>
          </w:tcPr>
          <w:p w14:paraId="12806846"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ANSI/AGMA Standard</w:t>
            </w:r>
          </w:p>
        </w:tc>
      </w:tr>
      <w:tr w:rsidR="00977999" w:rsidRPr="00977999" w14:paraId="60ED9584" w14:textId="77777777">
        <w:trPr>
          <w:jc w:val="center"/>
        </w:trPr>
        <w:tc>
          <w:tcPr>
            <w:tcW w:w="1941" w:type="dxa"/>
          </w:tcPr>
          <w:p w14:paraId="4E2ABB67" w14:textId="77777777" w:rsidR="001B68AA" w:rsidRPr="00977999" w:rsidRDefault="00783A66">
            <w:pPr>
              <w:rPr>
                <w:rFonts w:asciiTheme="minorHAnsi" w:hAnsiTheme="minorHAnsi"/>
                <w:iCs/>
              </w:rPr>
            </w:pPr>
            <m:oMathPara>
              <m:oMath>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f</m:t>
                    </m:r>
                  </m:sub>
                </m:sSub>
              </m:oMath>
            </m:oMathPara>
          </w:p>
        </w:tc>
        <w:tc>
          <w:tcPr>
            <w:tcW w:w="2666" w:type="dxa"/>
          </w:tcPr>
          <w:p w14:paraId="58643E66"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Surface Condition Factor</w:t>
            </w:r>
          </w:p>
        </w:tc>
        <w:tc>
          <w:tcPr>
            <w:tcW w:w="1778" w:type="dxa"/>
          </w:tcPr>
          <w:p w14:paraId="18BAC30C" w14:textId="77777777" w:rsidR="001B68AA" w:rsidRPr="00977999" w:rsidRDefault="001B68AA">
            <w:pPr>
              <w:rPr>
                <w:rFonts w:asciiTheme="minorHAnsi" w:eastAsiaTheme="minorEastAsia" w:hAnsiTheme="minorHAnsi"/>
                <w:iCs/>
              </w:rPr>
            </w:pPr>
            <m:oMathPara>
              <m:oMath>
                <m:r>
                  <w:rPr>
                    <w:rFonts w:ascii="Cambria Math" w:eastAsiaTheme="minorEastAsia" w:hAnsi="Cambria Math"/>
                  </w:rPr>
                  <m:t>1.00</m:t>
                </m:r>
              </m:oMath>
            </m:oMathPara>
          </w:p>
        </w:tc>
        <w:tc>
          <w:tcPr>
            <w:tcW w:w="4182" w:type="dxa"/>
          </w:tcPr>
          <w:p w14:paraId="4FD95DBA"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ANSI/AGMA Standard</w:t>
            </w:r>
          </w:p>
        </w:tc>
      </w:tr>
      <w:tr w:rsidR="00977999" w:rsidRPr="00977999" w14:paraId="6F40514C" w14:textId="77777777">
        <w:trPr>
          <w:jc w:val="center"/>
        </w:trPr>
        <w:tc>
          <w:tcPr>
            <w:tcW w:w="1941" w:type="dxa"/>
          </w:tcPr>
          <w:p w14:paraId="158DC6D7" w14:textId="77777777" w:rsidR="001B68AA" w:rsidRPr="00977999" w:rsidRDefault="001B68AA">
            <w:pPr>
              <w:rPr>
                <w:rFonts w:asciiTheme="minorHAnsi" w:hAnsiTheme="minorHAnsi"/>
                <w:iCs/>
              </w:rPr>
            </w:pPr>
            <m:oMathPara>
              <m:oMath>
                <m:r>
                  <w:rPr>
                    <w:rFonts w:ascii="Cambria Math" w:eastAsiaTheme="minorEastAsia" w:hAnsi="Cambria Math"/>
                  </w:rPr>
                  <m:t>I</m:t>
                </m:r>
              </m:oMath>
            </m:oMathPara>
          </w:p>
        </w:tc>
        <w:tc>
          <w:tcPr>
            <w:tcW w:w="2666" w:type="dxa"/>
          </w:tcPr>
          <w:p w14:paraId="7B11F06E"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Geometry Factor</w:t>
            </w:r>
          </w:p>
        </w:tc>
        <w:tc>
          <w:tcPr>
            <w:tcW w:w="1778" w:type="dxa"/>
          </w:tcPr>
          <w:p w14:paraId="7A41B35A" w14:textId="5207EC29" w:rsidR="001B68AA" w:rsidRPr="00977999" w:rsidRDefault="001B68AA">
            <w:pPr>
              <w:rPr>
                <w:rFonts w:asciiTheme="minorHAnsi" w:eastAsiaTheme="minorEastAsia" w:hAnsiTheme="minorHAnsi"/>
                <w:iCs/>
              </w:rPr>
            </w:pPr>
            <m:oMathPara>
              <m:oMath>
                <m:r>
                  <w:rPr>
                    <w:rFonts w:ascii="Cambria Math" w:eastAsiaTheme="minorEastAsia" w:hAnsi="Cambria Math"/>
                  </w:rPr>
                  <m:t>0.47</m:t>
                </m:r>
              </m:oMath>
            </m:oMathPara>
          </w:p>
        </w:tc>
        <w:tc>
          <w:tcPr>
            <w:tcW w:w="4182" w:type="dxa"/>
          </w:tcPr>
          <w:p w14:paraId="458A8C97"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eq 14-23</w:t>
            </w:r>
          </w:p>
        </w:tc>
      </w:tr>
      <w:tr w:rsidR="00487AB6" w:rsidRPr="00977999" w14:paraId="6468BEEF" w14:textId="77777777">
        <w:trPr>
          <w:jc w:val="center"/>
        </w:trPr>
        <w:tc>
          <w:tcPr>
            <w:tcW w:w="1941" w:type="dxa"/>
          </w:tcPr>
          <w:p w14:paraId="117BC5A7" w14:textId="77777777" w:rsidR="001B68AA" w:rsidRPr="00977999" w:rsidRDefault="001B68AA">
            <w:pPr>
              <w:rPr>
                <w:rFonts w:asciiTheme="minorHAnsi" w:hAnsiTheme="minorHAnsi"/>
                <w:iCs/>
              </w:rPr>
            </w:pPr>
            <m:oMathPara>
              <m:oMath>
                <m:r>
                  <w:rPr>
                    <w:rFonts w:ascii="Cambria Math" w:hAnsi="Cambria Math"/>
                  </w:rPr>
                  <m:t>J</m:t>
                </m:r>
              </m:oMath>
            </m:oMathPara>
          </w:p>
        </w:tc>
        <w:tc>
          <w:tcPr>
            <w:tcW w:w="2666" w:type="dxa"/>
          </w:tcPr>
          <w:p w14:paraId="545A40A7"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Geometry Factor</w:t>
            </w:r>
          </w:p>
        </w:tc>
        <w:tc>
          <w:tcPr>
            <w:tcW w:w="1778" w:type="dxa"/>
          </w:tcPr>
          <w:p w14:paraId="256F2E39" w14:textId="77777777" w:rsidR="001B68AA" w:rsidRPr="00977999" w:rsidRDefault="001B68AA">
            <w:pPr>
              <w:rPr>
                <w:rFonts w:asciiTheme="minorHAnsi" w:hAnsiTheme="minorHAnsi"/>
                <w:iCs/>
              </w:rPr>
            </w:pPr>
            <m:oMathPara>
              <m:oMath>
                <m:r>
                  <w:rPr>
                    <w:rFonts w:ascii="Cambria Math" w:hAnsi="Cambria Math"/>
                  </w:rPr>
                  <m:t>0.27</m:t>
                </m:r>
              </m:oMath>
            </m:oMathPara>
          </w:p>
        </w:tc>
        <w:tc>
          <w:tcPr>
            <w:tcW w:w="4182" w:type="dxa"/>
          </w:tcPr>
          <w:p w14:paraId="354CF53C"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fig 14-6</w:t>
            </w:r>
          </w:p>
        </w:tc>
      </w:tr>
    </w:tbl>
    <w:p w14:paraId="2171C33F" w14:textId="77777777" w:rsidR="001B68AA" w:rsidRPr="00977999" w:rsidRDefault="001B68AA" w:rsidP="001B68AA">
      <w:pPr>
        <w:rPr>
          <w:rFonts w:asciiTheme="minorHAnsi" w:eastAsiaTheme="minorEastAsia" w:hAnsiTheme="minorHAnsi"/>
          <w:iCs/>
        </w:rPr>
      </w:pPr>
    </w:p>
    <w:p w14:paraId="245C1B5C" w14:textId="77777777" w:rsidR="001B68AA" w:rsidRPr="00977999" w:rsidRDefault="001B68AA" w:rsidP="001B68AA">
      <w:pPr>
        <w:rPr>
          <w:rFonts w:asciiTheme="minorHAnsi" w:eastAsiaTheme="minorEastAsia" w:hAnsiTheme="minorHAnsi"/>
          <w:iCs/>
        </w:rPr>
      </w:pPr>
      <w:r w:rsidRPr="00977999">
        <w:rPr>
          <w:rFonts w:asciiTheme="minorHAnsi" w:eastAsiaTheme="minorEastAsia" w:hAnsiTheme="minorHAnsi"/>
          <w:iCs/>
        </w:rPr>
        <w:t>Now that the stresses have been determined, the fatigue factor of safety can be computed using the equations seen below</w:t>
      </w:r>
    </w:p>
    <w:p w14:paraId="7C92593B" w14:textId="77777777" w:rsidR="001B68AA" w:rsidRPr="00977999" w:rsidRDefault="00783A66" w:rsidP="001B68AA">
      <w:pPr>
        <w:rPr>
          <w:rFonts w:asciiTheme="minorHAnsi" w:eastAsiaTheme="minorEastAsia" w:hAnsiTheme="minorHAnsi"/>
          <w:iCs/>
        </w:rPr>
      </w:pPr>
      <m:oMathPara>
        <m:oMath>
          <m:d>
            <m:dPr>
              <m:ctrlPr>
                <w:rPr>
                  <w:rFonts w:ascii="Cambria Math" w:eastAsiaTheme="minorEastAsia" w:hAnsi="Cambria Math"/>
                  <w:i/>
                  <w:iCs/>
                </w:rPr>
              </m:ctrlPr>
            </m:dPr>
            <m:e>
              <m:r>
                <w:rPr>
                  <w:rFonts w:ascii="Cambria Math" w:eastAsiaTheme="minorEastAsia" w:hAnsi="Cambria Math"/>
                </w:rPr>
                <m:t>eq 14-42</m:t>
              </m:r>
            </m:e>
          </m:d>
          <m:r>
            <w:rPr>
              <w:rFonts w:ascii="Cambria Math" w:eastAsiaTheme="minorEastAsia" w:hAnsi="Cambria Math"/>
            </w:rPr>
            <m:t xml:space="preserve">  </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H</m:t>
              </m:r>
            </m:sub>
          </m:sSub>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c</m:t>
                  </m:r>
                </m:sub>
              </m:sSub>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N</m:t>
                  </m:r>
                </m:sub>
              </m:sSub>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T</m:t>
                  </m:r>
                </m:sub>
              </m:sSub>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R</m:t>
                  </m:r>
                </m:sub>
              </m:sSub>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c</m:t>
                  </m:r>
                </m:sub>
              </m:sSub>
            </m:den>
          </m:f>
        </m:oMath>
      </m:oMathPara>
    </w:p>
    <w:p w14:paraId="7752B2B8" w14:textId="77777777" w:rsidR="004621C1" w:rsidRPr="00977999" w:rsidRDefault="004621C1" w:rsidP="001B68AA">
      <w:pPr>
        <w:rPr>
          <w:rFonts w:asciiTheme="minorHAnsi" w:eastAsiaTheme="minorEastAsia" w:hAnsiTheme="minorHAnsi"/>
          <w:iCs/>
        </w:rPr>
      </w:pPr>
    </w:p>
    <w:p w14:paraId="15763136" w14:textId="77777777" w:rsidR="001B68AA" w:rsidRPr="00977999" w:rsidRDefault="00783A66" w:rsidP="001B68AA">
      <w:pPr>
        <w:rPr>
          <w:rFonts w:asciiTheme="minorHAnsi" w:eastAsiaTheme="minorEastAsia" w:hAnsiTheme="minorHAnsi"/>
          <w:iCs/>
        </w:rPr>
      </w:pPr>
      <m:oMathPara>
        <m:oMath>
          <m:d>
            <m:dPr>
              <m:ctrlPr>
                <w:rPr>
                  <w:rFonts w:ascii="Cambria Math" w:eastAsiaTheme="minorEastAsia" w:hAnsi="Cambria Math"/>
                  <w:i/>
                  <w:iCs/>
                </w:rPr>
              </m:ctrlPr>
            </m:dPr>
            <m:e>
              <m:r>
                <w:rPr>
                  <w:rFonts w:ascii="Cambria Math" w:eastAsiaTheme="minorEastAsia" w:hAnsi="Cambria Math"/>
                </w:rPr>
                <m:t>eq 14-41</m:t>
              </m:r>
            </m:e>
          </m:d>
          <m:r>
            <w:rPr>
              <w:rFonts w:ascii="Cambria Math" w:eastAsiaTheme="minorEastAsia" w:hAnsi="Cambria Math"/>
            </w:rPr>
            <m:t xml:space="preserve"> </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t</m:t>
                  </m:r>
                </m:sub>
              </m:sSub>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N</m:t>
                  </m:r>
                </m:sub>
              </m:sSub>
            </m:num>
            <m:den>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T</m:t>
                  </m:r>
                </m:sub>
              </m:sSub>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Rσ</m:t>
                  </m:r>
                </m:sub>
              </m:sSub>
            </m:den>
          </m:f>
        </m:oMath>
      </m:oMathPara>
    </w:p>
    <w:p w14:paraId="2B71F15D" w14:textId="77777777" w:rsidR="004621C1" w:rsidRPr="00977999" w:rsidRDefault="004621C1" w:rsidP="001B68AA">
      <w:pPr>
        <w:rPr>
          <w:rFonts w:asciiTheme="minorHAnsi" w:eastAsiaTheme="minorEastAsia" w:hAnsiTheme="minorHAnsi"/>
          <w:iCs/>
        </w:rPr>
      </w:pPr>
    </w:p>
    <w:p w14:paraId="31F62B30" w14:textId="381EEA4C" w:rsidR="001B68AA" w:rsidRPr="00977999" w:rsidRDefault="001B68AA" w:rsidP="001B68AA">
      <w:pPr>
        <w:rPr>
          <w:rFonts w:asciiTheme="minorHAnsi" w:eastAsiaTheme="minorEastAsia" w:hAnsiTheme="minorHAnsi"/>
          <w:iCs/>
        </w:rPr>
      </w:pPr>
      <w:r w:rsidRPr="00977999">
        <w:rPr>
          <w:rFonts w:asciiTheme="minorHAnsi" w:eastAsiaTheme="minorEastAsia" w:hAnsiTheme="minorHAnsi"/>
          <w:iCs/>
        </w:rPr>
        <w:t>To</w:t>
      </w:r>
      <w:r w:rsidR="004621C1" w:rsidRPr="00977999">
        <w:rPr>
          <w:rFonts w:asciiTheme="minorHAnsi" w:eastAsiaTheme="minorEastAsia" w:hAnsiTheme="minorHAnsi"/>
          <w:iCs/>
        </w:rPr>
        <w:t xml:space="preserve"> begin with</w:t>
      </w:r>
      <w:r w:rsidRPr="00977999">
        <w:rPr>
          <w:rFonts w:asciiTheme="minorHAnsi" w:eastAsiaTheme="minorEastAsia" w:hAnsiTheme="minorHAnsi"/>
          <w:iCs/>
        </w:rPr>
        <w:t>, the material chosen was</w:t>
      </w:r>
      <w:r w:rsidR="0065174D" w:rsidRPr="00977999">
        <w:rPr>
          <w:rFonts w:asciiTheme="minorHAnsi" w:eastAsiaTheme="minorEastAsia" w:hAnsiTheme="minorHAnsi"/>
          <w:iCs/>
        </w:rPr>
        <w:t xml:space="preserve"> AISI Steel 1144</w:t>
      </w:r>
      <w:r w:rsidRPr="00977999">
        <w:rPr>
          <w:rFonts w:asciiTheme="minorHAnsi" w:eastAsiaTheme="minorEastAsia" w:hAnsiTheme="minorHAnsi"/>
          <w:iCs/>
        </w:rPr>
        <w:t xml:space="preserve">, </w:t>
      </w:r>
      <w:r w:rsidR="0065174D" w:rsidRPr="00977999">
        <w:rPr>
          <w:rFonts w:asciiTheme="minorHAnsi" w:eastAsiaTheme="minorEastAsia" w:hAnsiTheme="minorHAnsi"/>
          <w:iCs/>
        </w:rPr>
        <w:t>Hardened</w:t>
      </w:r>
      <w:r w:rsidRPr="00977999">
        <w:rPr>
          <w:rFonts w:asciiTheme="minorHAnsi" w:eastAsiaTheme="minorEastAsia" w:hAnsiTheme="minorHAnsi"/>
          <w:iCs/>
        </w:rPr>
        <w:t xml:space="preserve"> as it has the lowest strength hence presents the cheapest option. A table with all the key variables/constants is present below</w:t>
      </w:r>
    </w:p>
    <w:p w14:paraId="4BE38F4D" w14:textId="77777777" w:rsidR="001B68AA" w:rsidRPr="00977999" w:rsidRDefault="001B68AA" w:rsidP="001B68AA">
      <w:pPr>
        <w:rPr>
          <w:rFonts w:asciiTheme="minorHAnsi" w:eastAsiaTheme="minorEastAsia" w:hAnsiTheme="minorHAnsi"/>
          <w:iCs/>
        </w:rPr>
      </w:pPr>
    </w:p>
    <w:p w14:paraId="73FD6605" w14:textId="5AA09A12" w:rsidR="001B68AA" w:rsidRPr="00977999" w:rsidRDefault="001B68AA" w:rsidP="001B68AA">
      <w:pPr>
        <w:jc w:val="center"/>
        <w:rPr>
          <w:rFonts w:asciiTheme="minorHAnsi" w:eastAsiaTheme="minorEastAsia" w:hAnsiTheme="minorHAnsi"/>
          <w:b/>
        </w:rPr>
      </w:pPr>
      <w:r w:rsidRPr="00977999">
        <w:rPr>
          <w:rFonts w:asciiTheme="minorHAnsi" w:eastAsiaTheme="minorEastAsia" w:hAnsiTheme="minorHAnsi"/>
          <w:b/>
        </w:rPr>
        <w:t xml:space="preserve">Table </w:t>
      </w:r>
      <w:r w:rsidR="00926339">
        <w:rPr>
          <w:rFonts w:asciiTheme="minorHAnsi" w:eastAsiaTheme="minorEastAsia" w:hAnsiTheme="minorHAnsi"/>
          <w:b/>
        </w:rPr>
        <w:t>6</w:t>
      </w:r>
      <w:r w:rsidRPr="00977999">
        <w:rPr>
          <w:rFonts w:asciiTheme="minorHAnsi" w:eastAsiaTheme="minorEastAsia" w:hAnsiTheme="minorHAnsi"/>
          <w:b/>
        </w:rPr>
        <w:t>: Key Variables and Constants for Factor of safety analysis</w:t>
      </w:r>
    </w:p>
    <w:p w14:paraId="5FF3F860" w14:textId="77777777" w:rsidR="006878F9" w:rsidRPr="00977999" w:rsidRDefault="006878F9" w:rsidP="001B68AA">
      <w:pPr>
        <w:jc w:val="center"/>
        <w:rPr>
          <w:rFonts w:asciiTheme="minorHAnsi" w:eastAsiaTheme="minorEastAsia" w:hAnsiTheme="minorHAnsi"/>
          <w:iCs/>
        </w:rPr>
      </w:pPr>
    </w:p>
    <w:tbl>
      <w:tblPr>
        <w:tblStyle w:val="TableGrid"/>
        <w:tblW w:w="10755" w:type="dxa"/>
        <w:jc w:val="center"/>
        <w:tblLook w:val="04A0" w:firstRow="1" w:lastRow="0" w:firstColumn="1" w:lastColumn="0" w:noHBand="0" w:noVBand="1"/>
      </w:tblPr>
      <w:tblGrid>
        <w:gridCol w:w="1991"/>
        <w:gridCol w:w="2703"/>
        <w:gridCol w:w="1771"/>
        <w:gridCol w:w="4290"/>
      </w:tblGrid>
      <w:tr w:rsidR="00977999" w:rsidRPr="00977999" w14:paraId="086971DB" w14:textId="77777777">
        <w:trPr>
          <w:jc w:val="center"/>
        </w:trPr>
        <w:tc>
          <w:tcPr>
            <w:tcW w:w="1941" w:type="dxa"/>
          </w:tcPr>
          <w:p w14:paraId="5B3FC0FB"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 xml:space="preserve">Variable/Constant </w:t>
            </w:r>
          </w:p>
        </w:tc>
        <w:tc>
          <w:tcPr>
            <w:tcW w:w="2716" w:type="dxa"/>
          </w:tcPr>
          <w:p w14:paraId="37DB3E11"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Physical Meaning</w:t>
            </w:r>
          </w:p>
        </w:tc>
        <w:tc>
          <w:tcPr>
            <w:tcW w:w="1778" w:type="dxa"/>
          </w:tcPr>
          <w:p w14:paraId="70E8E6B1"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Numeric Value</w:t>
            </w:r>
          </w:p>
        </w:tc>
        <w:tc>
          <w:tcPr>
            <w:tcW w:w="4320" w:type="dxa"/>
          </w:tcPr>
          <w:p w14:paraId="31E7104F"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Shigley Source</w:t>
            </w:r>
          </w:p>
        </w:tc>
      </w:tr>
      <w:tr w:rsidR="00977999" w:rsidRPr="00977999" w14:paraId="1AEE131A" w14:textId="77777777">
        <w:trPr>
          <w:jc w:val="center"/>
        </w:trPr>
        <w:tc>
          <w:tcPr>
            <w:tcW w:w="1941" w:type="dxa"/>
          </w:tcPr>
          <w:p w14:paraId="50419927" w14:textId="77777777" w:rsidR="001B68AA" w:rsidRPr="00977999" w:rsidRDefault="00783A66">
            <w:pPr>
              <w:rPr>
                <w:rFonts w:asciiTheme="minorHAnsi" w:eastAsiaTheme="minorEastAsia" w:hAnsiTheme="minorHAnsi"/>
                <w:iCs/>
              </w:rPr>
            </w:pPr>
            <m:oMathPara>
              <m:oMath>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H</m:t>
                    </m:r>
                  </m:sub>
                </m:sSub>
              </m:oMath>
            </m:oMathPara>
          </w:p>
        </w:tc>
        <w:tc>
          <w:tcPr>
            <w:tcW w:w="2716" w:type="dxa"/>
          </w:tcPr>
          <w:p w14:paraId="7F9D48A7"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Wear Factor of Safety</w:t>
            </w:r>
          </w:p>
        </w:tc>
        <w:tc>
          <w:tcPr>
            <w:tcW w:w="1778" w:type="dxa"/>
          </w:tcPr>
          <w:p w14:paraId="4FF9268D" w14:textId="0BF36CCD" w:rsidR="001B68AA" w:rsidRPr="00977999" w:rsidRDefault="001B68AA">
            <w:pPr>
              <w:rPr>
                <w:rFonts w:asciiTheme="minorHAnsi" w:eastAsiaTheme="minorEastAsia" w:hAnsiTheme="minorHAnsi"/>
                <w:b/>
                <w:bCs/>
                <w:iCs/>
              </w:rPr>
            </w:pPr>
            <m:oMathPara>
              <m:oMath>
                <m:r>
                  <m:rPr>
                    <m:sty m:val="bi"/>
                  </m:rPr>
                  <w:rPr>
                    <w:rFonts w:ascii="Cambria Math" w:eastAsiaTheme="minorEastAsia" w:hAnsi="Cambria Math"/>
                  </w:rPr>
                  <m:t>1.81</m:t>
                </m:r>
              </m:oMath>
            </m:oMathPara>
          </w:p>
        </w:tc>
        <w:tc>
          <w:tcPr>
            <w:tcW w:w="4320" w:type="dxa"/>
          </w:tcPr>
          <w:p w14:paraId="2448E10A"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eq 14-42</w:t>
            </w:r>
          </w:p>
        </w:tc>
      </w:tr>
      <w:tr w:rsidR="00977999" w:rsidRPr="00977999" w14:paraId="698BEA9E" w14:textId="77777777">
        <w:trPr>
          <w:jc w:val="center"/>
        </w:trPr>
        <w:tc>
          <w:tcPr>
            <w:tcW w:w="1941" w:type="dxa"/>
          </w:tcPr>
          <w:p w14:paraId="3A5F9773" w14:textId="77777777" w:rsidR="001B68AA" w:rsidRPr="00977999" w:rsidRDefault="00783A66">
            <w:pPr>
              <w:rPr>
                <w:rFonts w:asciiTheme="minorHAnsi" w:eastAsiaTheme="minorEastAsia" w:hAnsiTheme="minorHAnsi"/>
                <w:iCs/>
              </w:rPr>
            </w:pPr>
            <m:oMathPara>
              <m:oMath>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T</m:t>
                    </m:r>
                  </m:sub>
                </m:sSub>
              </m:oMath>
            </m:oMathPara>
          </w:p>
        </w:tc>
        <w:tc>
          <w:tcPr>
            <w:tcW w:w="2716" w:type="dxa"/>
          </w:tcPr>
          <w:p w14:paraId="0041E9CD"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Bending Factor of safety</w:t>
            </w:r>
          </w:p>
        </w:tc>
        <w:tc>
          <w:tcPr>
            <w:tcW w:w="1778" w:type="dxa"/>
          </w:tcPr>
          <w:p w14:paraId="7BB31AD6" w14:textId="771F29E7" w:rsidR="001B68AA" w:rsidRPr="00977999" w:rsidRDefault="00A34596">
            <w:pPr>
              <w:rPr>
                <w:rFonts w:asciiTheme="minorHAnsi" w:eastAsiaTheme="minorEastAsia" w:hAnsiTheme="minorHAnsi"/>
                <w:b/>
                <w:bCs/>
                <w:iCs/>
              </w:rPr>
            </w:pPr>
            <m:oMathPara>
              <m:oMath>
                <m:r>
                  <m:rPr>
                    <m:sty m:val="bi"/>
                  </m:rPr>
                  <w:rPr>
                    <w:rFonts w:ascii="Cambria Math" w:eastAsiaTheme="minorEastAsia" w:hAnsi="Cambria Math"/>
                  </w:rPr>
                  <m:t>3.49</m:t>
                </m:r>
              </m:oMath>
            </m:oMathPara>
          </w:p>
        </w:tc>
        <w:tc>
          <w:tcPr>
            <w:tcW w:w="4320" w:type="dxa"/>
          </w:tcPr>
          <w:p w14:paraId="21197AE2"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eq 14-41</w:t>
            </w:r>
          </w:p>
        </w:tc>
      </w:tr>
      <w:tr w:rsidR="00977999" w:rsidRPr="00977999" w14:paraId="2722E63A" w14:textId="77777777">
        <w:trPr>
          <w:jc w:val="center"/>
        </w:trPr>
        <w:tc>
          <w:tcPr>
            <w:tcW w:w="1941" w:type="dxa"/>
          </w:tcPr>
          <w:p w14:paraId="37B4AA48" w14:textId="77777777" w:rsidR="001B68AA" w:rsidRPr="00977999" w:rsidRDefault="00783A66">
            <w:pPr>
              <w:rPr>
                <w:rFonts w:asciiTheme="minorHAnsi" w:eastAsiaTheme="minorEastAsia" w:hAnsiTheme="minorHAnsi"/>
                <w:iCs/>
              </w:rPr>
            </w:pPr>
            <m:oMathPara>
              <m:oMath>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N</m:t>
                    </m:r>
                  </m:sub>
                </m:sSub>
              </m:oMath>
            </m:oMathPara>
          </w:p>
        </w:tc>
        <w:tc>
          <w:tcPr>
            <w:tcW w:w="2716" w:type="dxa"/>
          </w:tcPr>
          <w:p w14:paraId="28F561CD"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Stress Cycle Factor</w:t>
            </w:r>
          </w:p>
        </w:tc>
        <w:tc>
          <w:tcPr>
            <w:tcW w:w="1778" w:type="dxa"/>
          </w:tcPr>
          <w:p w14:paraId="68B5C08C" w14:textId="071C5D76" w:rsidR="001B68AA" w:rsidRPr="00977999" w:rsidRDefault="002922FB">
            <w:pPr>
              <w:rPr>
                <w:rFonts w:asciiTheme="minorHAnsi" w:eastAsiaTheme="minorEastAsia" w:hAnsiTheme="minorHAnsi"/>
                <w:iCs/>
              </w:rPr>
            </w:pPr>
            <m:oMathPara>
              <m:oMath>
                <m:r>
                  <w:rPr>
                    <w:rFonts w:ascii="Cambria Math" w:eastAsiaTheme="minorEastAsia" w:hAnsi="Cambria Math"/>
                  </w:rPr>
                  <m:t>1.05</m:t>
                </m:r>
              </m:oMath>
            </m:oMathPara>
          </w:p>
        </w:tc>
        <w:tc>
          <w:tcPr>
            <w:tcW w:w="4320" w:type="dxa"/>
          </w:tcPr>
          <w:p w14:paraId="1FA8BB37"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fig 14-15</w:t>
            </w:r>
          </w:p>
        </w:tc>
      </w:tr>
      <w:tr w:rsidR="00977999" w:rsidRPr="00977999" w14:paraId="427B9955" w14:textId="77777777">
        <w:trPr>
          <w:jc w:val="center"/>
        </w:trPr>
        <w:tc>
          <w:tcPr>
            <w:tcW w:w="1941" w:type="dxa"/>
          </w:tcPr>
          <w:p w14:paraId="00E71039" w14:textId="77777777" w:rsidR="001B68AA" w:rsidRPr="00977999" w:rsidRDefault="00783A66">
            <w:pPr>
              <w:rPr>
                <w:rFonts w:asciiTheme="minorHAnsi" w:eastAsiaTheme="minorEastAsia" w:hAnsiTheme="minorHAnsi"/>
                <w:iCs/>
              </w:rPr>
            </w:pPr>
            <m:oMathPara>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N</m:t>
                    </m:r>
                  </m:sub>
                </m:sSub>
              </m:oMath>
            </m:oMathPara>
          </w:p>
        </w:tc>
        <w:tc>
          <w:tcPr>
            <w:tcW w:w="2716" w:type="dxa"/>
          </w:tcPr>
          <w:p w14:paraId="3B660352"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Stress Cycle Factor</w:t>
            </w:r>
          </w:p>
        </w:tc>
        <w:tc>
          <w:tcPr>
            <w:tcW w:w="1778" w:type="dxa"/>
          </w:tcPr>
          <w:p w14:paraId="539A2580" w14:textId="517A66DF" w:rsidR="001B68AA" w:rsidRPr="00977999" w:rsidRDefault="0048551A">
            <w:pPr>
              <w:rPr>
                <w:rFonts w:asciiTheme="minorHAnsi" w:eastAsiaTheme="minorEastAsia" w:hAnsiTheme="minorHAnsi"/>
                <w:iCs/>
              </w:rPr>
            </w:pPr>
            <m:oMathPara>
              <m:oMath>
                <m:r>
                  <w:rPr>
                    <w:rFonts w:ascii="Cambria Math" w:eastAsiaTheme="minorEastAsia" w:hAnsi="Cambria Math"/>
                  </w:rPr>
                  <m:t>1.04</m:t>
                </m:r>
              </m:oMath>
            </m:oMathPara>
          </w:p>
        </w:tc>
        <w:tc>
          <w:tcPr>
            <w:tcW w:w="4320" w:type="dxa"/>
          </w:tcPr>
          <w:p w14:paraId="5B9D7418"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fig 14-14</w:t>
            </w:r>
          </w:p>
        </w:tc>
      </w:tr>
      <w:tr w:rsidR="00977999" w:rsidRPr="00977999" w14:paraId="475106EE" w14:textId="77777777">
        <w:trPr>
          <w:jc w:val="center"/>
        </w:trPr>
        <w:tc>
          <w:tcPr>
            <w:tcW w:w="1941" w:type="dxa"/>
          </w:tcPr>
          <w:p w14:paraId="1AB618D7" w14:textId="77777777" w:rsidR="001B68AA" w:rsidRPr="00977999" w:rsidRDefault="00783A66">
            <w:pPr>
              <w:rPr>
                <w:rFonts w:asciiTheme="minorHAnsi" w:hAnsiTheme="minorHAnsi"/>
                <w:iCs/>
              </w:rPr>
            </w:pPr>
            <m:oMathPara>
              <m:oMath>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H</m:t>
                    </m:r>
                  </m:sub>
                </m:sSub>
              </m:oMath>
            </m:oMathPara>
          </w:p>
        </w:tc>
        <w:tc>
          <w:tcPr>
            <w:tcW w:w="2716" w:type="dxa"/>
          </w:tcPr>
          <w:p w14:paraId="56E3A41B"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Hardness ratio Factor</w:t>
            </w:r>
          </w:p>
        </w:tc>
        <w:tc>
          <w:tcPr>
            <w:tcW w:w="1778" w:type="dxa"/>
          </w:tcPr>
          <w:p w14:paraId="761B7BE4" w14:textId="77777777" w:rsidR="001B68AA" w:rsidRPr="00977999" w:rsidRDefault="001B68AA">
            <w:pPr>
              <w:rPr>
                <w:rFonts w:asciiTheme="minorHAnsi" w:eastAsiaTheme="minorEastAsia" w:hAnsiTheme="minorHAnsi"/>
                <w:iCs/>
              </w:rPr>
            </w:pPr>
            <m:oMathPara>
              <m:oMath>
                <m:r>
                  <w:rPr>
                    <w:rFonts w:ascii="Cambria Math" w:eastAsiaTheme="minorEastAsia" w:hAnsi="Cambria Math"/>
                  </w:rPr>
                  <m:t>1</m:t>
                </m:r>
              </m:oMath>
            </m:oMathPara>
          </w:p>
        </w:tc>
        <w:tc>
          <w:tcPr>
            <w:tcW w:w="4320" w:type="dxa"/>
          </w:tcPr>
          <w:p w14:paraId="176CE319"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section 14-12 (gear only assumption)</w:t>
            </w:r>
          </w:p>
        </w:tc>
      </w:tr>
      <w:tr w:rsidR="00977999" w:rsidRPr="00977999" w14:paraId="3991A5B8" w14:textId="77777777">
        <w:trPr>
          <w:jc w:val="center"/>
        </w:trPr>
        <w:tc>
          <w:tcPr>
            <w:tcW w:w="1941" w:type="dxa"/>
          </w:tcPr>
          <w:p w14:paraId="0A83B1EE" w14:textId="77777777" w:rsidR="001B68AA" w:rsidRPr="00977999" w:rsidRDefault="00783A66">
            <w:pPr>
              <w:rPr>
                <w:rFonts w:asciiTheme="minorHAnsi" w:hAnsiTheme="minorHAnsi"/>
                <w:iCs/>
              </w:rPr>
            </w:pPr>
            <m:oMathPara>
              <m:oMath>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T</m:t>
                    </m:r>
                  </m:sub>
                </m:sSub>
              </m:oMath>
            </m:oMathPara>
          </w:p>
        </w:tc>
        <w:tc>
          <w:tcPr>
            <w:tcW w:w="2716" w:type="dxa"/>
          </w:tcPr>
          <w:p w14:paraId="794DA64A"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Temperature Factor</w:t>
            </w:r>
          </w:p>
        </w:tc>
        <w:tc>
          <w:tcPr>
            <w:tcW w:w="1778" w:type="dxa"/>
          </w:tcPr>
          <w:p w14:paraId="32F152E1" w14:textId="77777777" w:rsidR="001B68AA" w:rsidRPr="00977999" w:rsidRDefault="001B68AA">
            <w:pPr>
              <w:rPr>
                <w:rFonts w:asciiTheme="minorHAnsi" w:eastAsiaTheme="minorEastAsia" w:hAnsiTheme="minorHAnsi"/>
                <w:iCs/>
              </w:rPr>
            </w:pPr>
            <m:oMathPara>
              <m:oMath>
                <m:r>
                  <w:rPr>
                    <w:rFonts w:ascii="Cambria Math" w:eastAsiaTheme="minorEastAsia" w:hAnsi="Cambria Math"/>
                  </w:rPr>
                  <m:t>1</m:t>
                </m:r>
              </m:oMath>
            </m:oMathPara>
          </w:p>
        </w:tc>
        <w:tc>
          <w:tcPr>
            <w:tcW w:w="4320" w:type="dxa"/>
          </w:tcPr>
          <w:p w14:paraId="6F054E16" w14:textId="77777777" w:rsidR="001B68AA" w:rsidRPr="00977999" w:rsidRDefault="001B68AA">
            <w:pPr>
              <w:rPr>
                <w:rFonts w:asciiTheme="minorHAnsi" w:eastAsiaTheme="minorEastAsia" w:hAnsiTheme="minorHAnsi"/>
                <w:iCs/>
                <w:lang w:val="fr-FR"/>
              </w:rPr>
            </w:pPr>
            <w:r w:rsidRPr="00977999">
              <w:rPr>
                <w:rFonts w:asciiTheme="minorHAnsi" w:eastAsiaTheme="minorEastAsia" w:hAnsiTheme="minorHAnsi"/>
                <w:iCs/>
                <w:lang w:val="fr-FR"/>
              </w:rPr>
              <w:t>ANSI/AGMA Standard (T&lt;250 F)</w:t>
            </w:r>
          </w:p>
        </w:tc>
      </w:tr>
      <w:tr w:rsidR="00977999" w:rsidRPr="00977999" w14:paraId="644FCCA2" w14:textId="77777777">
        <w:trPr>
          <w:jc w:val="center"/>
        </w:trPr>
        <w:tc>
          <w:tcPr>
            <w:tcW w:w="1941" w:type="dxa"/>
          </w:tcPr>
          <w:p w14:paraId="238F43E9" w14:textId="77777777" w:rsidR="001B68AA" w:rsidRPr="00977999" w:rsidRDefault="00783A66">
            <w:pPr>
              <w:rPr>
                <w:rFonts w:asciiTheme="minorHAnsi" w:hAnsiTheme="minorHAnsi"/>
                <w:iCs/>
              </w:rPr>
            </w:pPr>
            <m:oMathPara>
              <m:oMath>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R</m:t>
                    </m:r>
                  </m:sub>
                </m:sSub>
              </m:oMath>
            </m:oMathPara>
          </w:p>
        </w:tc>
        <w:tc>
          <w:tcPr>
            <w:tcW w:w="2716" w:type="dxa"/>
          </w:tcPr>
          <w:p w14:paraId="4A2D00BC"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Reliability Factor</w:t>
            </w:r>
          </w:p>
        </w:tc>
        <w:tc>
          <w:tcPr>
            <w:tcW w:w="1778" w:type="dxa"/>
          </w:tcPr>
          <w:p w14:paraId="3B8203E3" w14:textId="726D2E4F" w:rsidR="001B68AA" w:rsidRPr="00977999" w:rsidRDefault="001B68AA">
            <w:pPr>
              <w:rPr>
                <w:rFonts w:asciiTheme="minorHAnsi" w:eastAsiaTheme="minorEastAsia" w:hAnsiTheme="minorHAnsi"/>
                <w:iCs/>
              </w:rPr>
            </w:pPr>
            <m:oMathPara>
              <m:oMath>
                <m:r>
                  <w:rPr>
                    <w:rFonts w:ascii="Cambria Math" w:eastAsiaTheme="minorEastAsia" w:hAnsi="Cambria Math"/>
                  </w:rPr>
                  <m:t>1.00</m:t>
                </m:r>
              </m:oMath>
            </m:oMathPara>
          </w:p>
        </w:tc>
        <w:tc>
          <w:tcPr>
            <w:tcW w:w="4320" w:type="dxa"/>
          </w:tcPr>
          <w:p w14:paraId="05DC0245"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eq 14-38</w:t>
            </w:r>
          </w:p>
        </w:tc>
      </w:tr>
      <w:tr w:rsidR="00977999" w:rsidRPr="00977999" w14:paraId="3C293796" w14:textId="77777777">
        <w:trPr>
          <w:jc w:val="center"/>
        </w:trPr>
        <w:tc>
          <w:tcPr>
            <w:tcW w:w="1941" w:type="dxa"/>
          </w:tcPr>
          <w:p w14:paraId="646A4C33" w14:textId="77777777" w:rsidR="001B68AA" w:rsidRPr="00977999" w:rsidRDefault="00783A66">
            <w:pPr>
              <w:rPr>
                <w:rFonts w:asciiTheme="minorHAnsi" w:hAnsiTheme="minorHAnsi"/>
                <w:iCs/>
              </w:rPr>
            </w:pPr>
            <m:oMathPara>
              <m:oMath>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t</m:t>
                    </m:r>
                  </m:sub>
                </m:sSub>
              </m:oMath>
            </m:oMathPara>
          </w:p>
        </w:tc>
        <w:tc>
          <w:tcPr>
            <w:tcW w:w="2716" w:type="dxa"/>
          </w:tcPr>
          <w:p w14:paraId="5CFA2933"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Bending Strength</w:t>
            </w:r>
          </w:p>
        </w:tc>
        <w:tc>
          <w:tcPr>
            <w:tcW w:w="1778" w:type="dxa"/>
          </w:tcPr>
          <w:p w14:paraId="040B8038" w14:textId="136DE37F" w:rsidR="001B68AA" w:rsidRPr="00977999" w:rsidRDefault="008A6967">
            <w:pPr>
              <w:rPr>
                <w:rFonts w:asciiTheme="minorHAnsi" w:hAnsiTheme="minorHAnsi"/>
                <w:iCs/>
              </w:rPr>
            </w:pPr>
            <m:oMathPara>
              <m:oMath>
                <m:r>
                  <w:rPr>
                    <w:rFonts w:ascii="Cambria Math" w:eastAsiaTheme="minorEastAsia" w:hAnsi="Cambria Math"/>
                  </w:rPr>
                  <m:t>89 kpsi</m:t>
                </m:r>
              </m:oMath>
            </m:oMathPara>
          </w:p>
        </w:tc>
        <w:tc>
          <w:tcPr>
            <w:tcW w:w="4320" w:type="dxa"/>
          </w:tcPr>
          <w:p w14:paraId="48428D08" w14:textId="2B0E2E61" w:rsidR="001B68AA" w:rsidRPr="00977999" w:rsidRDefault="00CA632E">
            <w:pPr>
              <w:rPr>
                <w:rFonts w:asciiTheme="minorHAnsi" w:eastAsiaTheme="minorEastAsia" w:hAnsiTheme="minorHAnsi"/>
                <w:iCs/>
              </w:rPr>
            </w:pPr>
            <w:proofErr w:type="spellStart"/>
            <w:r w:rsidRPr="00977999">
              <w:rPr>
                <w:rFonts w:asciiTheme="minorHAnsi" w:eastAsiaTheme="minorEastAsia" w:hAnsiTheme="minorHAnsi"/>
                <w:iCs/>
              </w:rPr>
              <w:t>MatWeb</w:t>
            </w:r>
            <w:proofErr w:type="spellEnd"/>
          </w:p>
        </w:tc>
      </w:tr>
      <w:tr w:rsidR="00487AB6" w:rsidRPr="00977999" w14:paraId="521C6583" w14:textId="77777777" w:rsidTr="00CA632E">
        <w:trPr>
          <w:trHeight w:val="368"/>
          <w:jc w:val="center"/>
        </w:trPr>
        <w:tc>
          <w:tcPr>
            <w:tcW w:w="1941" w:type="dxa"/>
          </w:tcPr>
          <w:p w14:paraId="14463A81" w14:textId="77777777" w:rsidR="001B68AA" w:rsidRPr="00977999" w:rsidRDefault="00783A66">
            <w:pPr>
              <w:rPr>
                <w:rFonts w:asciiTheme="minorHAnsi" w:hAnsiTheme="minorHAnsi"/>
                <w:iCs/>
              </w:rPr>
            </w:pPr>
            <m:oMathPara>
              <m:oMath>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c</m:t>
                    </m:r>
                  </m:sub>
                </m:sSub>
              </m:oMath>
            </m:oMathPara>
          </w:p>
        </w:tc>
        <w:tc>
          <w:tcPr>
            <w:tcW w:w="2716" w:type="dxa"/>
          </w:tcPr>
          <w:p w14:paraId="653F2580" w14:textId="77777777" w:rsidR="001B68AA" w:rsidRPr="00977999" w:rsidRDefault="001B68AA">
            <w:pPr>
              <w:rPr>
                <w:rFonts w:asciiTheme="minorHAnsi" w:eastAsiaTheme="minorEastAsia" w:hAnsiTheme="minorHAnsi"/>
                <w:iCs/>
              </w:rPr>
            </w:pPr>
            <w:r w:rsidRPr="00977999">
              <w:rPr>
                <w:rFonts w:asciiTheme="minorHAnsi" w:eastAsiaTheme="minorEastAsia" w:hAnsiTheme="minorHAnsi"/>
                <w:iCs/>
              </w:rPr>
              <w:t>Contact Strength</w:t>
            </w:r>
          </w:p>
        </w:tc>
        <w:tc>
          <w:tcPr>
            <w:tcW w:w="1778" w:type="dxa"/>
          </w:tcPr>
          <w:p w14:paraId="428E9A02" w14:textId="5674B3F3" w:rsidR="001B68AA" w:rsidRPr="00977999" w:rsidRDefault="001B68AA">
            <w:pPr>
              <w:rPr>
                <w:rFonts w:asciiTheme="minorHAnsi" w:hAnsiTheme="minorHAnsi"/>
                <w:iCs/>
              </w:rPr>
            </w:pPr>
            <m:oMathPara>
              <m:oMath>
                <m:r>
                  <w:rPr>
                    <w:rFonts w:ascii="Cambria Math" w:hAnsi="Cambria Math"/>
                  </w:rPr>
                  <m:t>108 kpsi</m:t>
                </m:r>
              </m:oMath>
            </m:oMathPara>
          </w:p>
        </w:tc>
        <w:tc>
          <w:tcPr>
            <w:tcW w:w="4320" w:type="dxa"/>
          </w:tcPr>
          <w:p w14:paraId="73B717E3" w14:textId="25F07FCA" w:rsidR="001B68AA" w:rsidRPr="00977999" w:rsidRDefault="00CA632E">
            <w:pPr>
              <w:rPr>
                <w:rFonts w:asciiTheme="minorHAnsi" w:eastAsiaTheme="minorEastAsia" w:hAnsiTheme="minorHAnsi"/>
                <w:iCs/>
              </w:rPr>
            </w:pPr>
            <w:proofErr w:type="spellStart"/>
            <w:r w:rsidRPr="00977999">
              <w:rPr>
                <w:rFonts w:asciiTheme="minorHAnsi" w:eastAsiaTheme="minorEastAsia" w:hAnsiTheme="minorHAnsi"/>
                <w:iCs/>
              </w:rPr>
              <w:t>MatWeb</w:t>
            </w:r>
            <w:proofErr w:type="spellEnd"/>
          </w:p>
        </w:tc>
      </w:tr>
    </w:tbl>
    <w:p w14:paraId="266F2AC8" w14:textId="77777777" w:rsidR="001B68AA" w:rsidRPr="00977999" w:rsidRDefault="001B68AA" w:rsidP="001B68AA">
      <w:pPr>
        <w:jc w:val="center"/>
        <w:rPr>
          <w:rFonts w:asciiTheme="minorHAnsi" w:eastAsiaTheme="minorEastAsia" w:hAnsiTheme="minorHAnsi"/>
          <w:iCs/>
        </w:rPr>
      </w:pPr>
    </w:p>
    <w:p w14:paraId="2E203DD6" w14:textId="7BF8FE74" w:rsidR="00E32336" w:rsidRDefault="001B68AA" w:rsidP="00311430">
      <w:pPr>
        <w:rPr>
          <w:rFonts w:asciiTheme="minorHAnsi" w:eastAsiaTheme="minorEastAsia" w:hAnsiTheme="minorHAnsi"/>
          <w:iCs/>
        </w:rPr>
      </w:pPr>
      <w:r w:rsidRPr="00977999">
        <w:rPr>
          <w:rFonts w:asciiTheme="minorHAnsi" w:eastAsiaTheme="minorEastAsia" w:hAnsiTheme="minorHAnsi"/>
          <w:iCs/>
        </w:rPr>
        <w:t>The desired factor of safety w</w:t>
      </w:r>
      <w:r w:rsidR="00D15D9C" w:rsidRPr="00977999">
        <w:rPr>
          <w:rFonts w:asciiTheme="minorHAnsi" w:eastAsiaTheme="minorEastAsia" w:hAnsiTheme="minorHAnsi"/>
          <w:iCs/>
        </w:rPr>
        <w:t xml:space="preserve">as minimum of </w:t>
      </w:r>
      <w:r w:rsidR="000F6556" w:rsidRPr="00977999">
        <w:rPr>
          <w:rFonts w:asciiTheme="minorHAnsi" w:eastAsiaTheme="minorEastAsia" w:hAnsiTheme="minorHAnsi"/>
          <w:iCs/>
        </w:rPr>
        <w:t>1.5.</w:t>
      </w:r>
      <w:r w:rsidRPr="00977999">
        <w:rPr>
          <w:rFonts w:asciiTheme="minorHAnsi" w:eastAsiaTheme="minorEastAsia" w:hAnsiTheme="minorHAnsi"/>
          <w:iCs/>
        </w:rPr>
        <w:t xml:space="preserve"> From Table 12, we see that both the wear and bending factors of safety are greater than 1.</w:t>
      </w:r>
      <w:r w:rsidR="00423331" w:rsidRPr="00977999">
        <w:rPr>
          <w:rFonts w:asciiTheme="minorHAnsi" w:eastAsiaTheme="minorEastAsia" w:hAnsiTheme="minorHAnsi"/>
          <w:iCs/>
        </w:rPr>
        <w:t>5</w:t>
      </w:r>
      <w:r w:rsidRPr="00977999">
        <w:rPr>
          <w:rFonts w:asciiTheme="minorHAnsi" w:eastAsiaTheme="minorEastAsia" w:hAnsiTheme="minorHAnsi"/>
          <w:iCs/>
        </w:rPr>
        <w:t xml:space="preserve">, Hence, </w:t>
      </w:r>
      <w:r w:rsidR="00D3031E" w:rsidRPr="00977999">
        <w:rPr>
          <w:rFonts w:asciiTheme="minorHAnsi" w:eastAsiaTheme="minorEastAsia" w:hAnsiTheme="minorHAnsi"/>
          <w:iCs/>
        </w:rPr>
        <w:t>AISI 1144 Steel gears</w:t>
      </w:r>
      <w:r w:rsidRPr="00977999">
        <w:rPr>
          <w:rFonts w:asciiTheme="minorHAnsi" w:eastAsiaTheme="minorEastAsia" w:hAnsiTheme="minorHAnsi"/>
          <w:iCs/>
        </w:rPr>
        <w:t xml:space="preserve"> would satisfy the design requiremen</w:t>
      </w:r>
      <w:r w:rsidR="00E32336" w:rsidRPr="00977999">
        <w:rPr>
          <w:rFonts w:asciiTheme="minorHAnsi" w:eastAsiaTheme="minorEastAsia" w:hAnsiTheme="minorHAnsi"/>
          <w:iCs/>
        </w:rPr>
        <w:t>ts</w:t>
      </w:r>
    </w:p>
    <w:p w14:paraId="4F9EA637" w14:textId="77777777" w:rsidR="00992C6B" w:rsidRDefault="00992C6B" w:rsidP="00311430">
      <w:pPr>
        <w:rPr>
          <w:rFonts w:asciiTheme="minorHAnsi" w:eastAsiaTheme="minorEastAsia" w:hAnsiTheme="minorHAnsi"/>
          <w:iCs/>
        </w:rPr>
      </w:pPr>
    </w:p>
    <w:p w14:paraId="7BCEF160" w14:textId="77777777" w:rsidR="00992C6B" w:rsidRPr="00977999" w:rsidRDefault="00992C6B" w:rsidP="00992C6B">
      <w:pPr>
        <w:pStyle w:val="paragraph"/>
        <w:spacing w:before="0" w:beforeAutospacing="0" w:after="0" w:afterAutospacing="0"/>
        <w:ind w:firstLine="720"/>
        <w:jc w:val="both"/>
        <w:rPr>
          <w:rFonts w:ascii="Aptos" w:hAnsi="Aptos"/>
        </w:rPr>
      </w:pPr>
      <w:r w:rsidRPr="00977999">
        <w:rPr>
          <w:rFonts w:ascii="Aptos" w:hAnsi="Aptos"/>
        </w:rPr>
        <w:t xml:space="preserve">The rack and pinion system in </w:t>
      </w:r>
      <w:proofErr w:type="spellStart"/>
      <w:r w:rsidRPr="00977999">
        <w:rPr>
          <w:rFonts w:ascii="Aptos" w:hAnsi="Aptos"/>
        </w:rPr>
        <w:t>TerraProbe</w:t>
      </w:r>
      <w:proofErr w:type="spellEnd"/>
      <w:r w:rsidRPr="00977999">
        <w:rPr>
          <w:rFonts w:ascii="Aptos" w:hAnsi="Aptos"/>
        </w:rPr>
        <w:t xml:space="preserve"> is the mechanism by which we convert rotational motion into vertical translation. It is central to consider multiple design details such as, but not limited to, gear pitch, face width, material selection, and tangential load. Aside from design considerations, the rack and pinion interface need to be designed for precise assembly – to ensure that the gear tooth are always in contact. </w:t>
      </w:r>
    </w:p>
    <w:p w14:paraId="4D0EF060" w14:textId="77777777" w:rsidR="00992C6B" w:rsidRPr="00977999" w:rsidRDefault="00992C6B" w:rsidP="00992C6B">
      <w:pPr>
        <w:pStyle w:val="paragraph"/>
        <w:spacing w:before="0" w:beforeAutospacing="0" w:after="0" w:afterAutospacing="0"/>
        <w:ind w:firstLine="720"/>
        <w:jc w:val="both"/>
        <w:rPr>
          <w:rFonts w:ascii="Aptos" w:hAnsi="Aptos"/>
        </w:rPr>
      </w:pPr>
    </w:p>
    <w:p w14:paraId="5128807F" w14:textId="77777777" w:rsidR="00992C6B" w:rsidRPr="00977999" w:rsidRDefault="00992C6B" w:rsidP="00992C6B">
      <w:pPr>
        <w:pStyle w:val="paragraph"/>
        <w:spacing w:before="0" w:beforeAutospacing="0" w:after="0" w:afterAutospacing="0"/>
        <w:ind w:firstLine="720"/>
        <w:jc w:val="both"/>
        <w:rPr>
          <w:rFonts w:ascii="Aptos" w:hAnsi="Aptos"/>
        </w:rPr>
      </w:pPr>
      <w:r w:rsidRPr="00977999">
        <w:rPr>
          <w:rFonts w:ascii="Aptos" w:hAnsi="Aptos"/>
        </w:rPr>
        <w:t>As the gear will go through a larger number of cycles than the rack, yield and fatigue analysis need to be done on the pinion. AGMA standards were used to conduct the same. The pinion gear would experience two forces: the Tangential and the perpendicular force. This can be seen in the free body diagram below</w:t>
      </w:r>
    </w:p>
    <w:p w14:paraId="19D65803" w14:textId="77777777" w:rsidR="00992C6B" w:rsidRPr="00977999" w:rsidRDefault="00992C6B" w:rsidP="00992C6B">
      <w:pPr>
        <w:pStyle w:val="paragraph"/>
        <w:spacing w:before="0" w:beforeAutospacing="0" w:after="0" w:afterAutospacing="0"/>
        <w:ind w:firstLine="720"/>
        <w:jc w:val="both"/>
        <w:rPr>
          <w:rFonts w:ascii="Aptos" w:hAnsi="Aptos"/>
        </w:rPr>
      </w:pPr>
    </w:p>
    <w:p w14:paraId="4EFB36B1" w14:textId="77777777" w:rsidR="00992C6B" w:rsidRPr="00977999" w:rsidRDefault="00992C6B" w:rsidP="00992C6B">
      <w:pPr>
        <w:pStyle w:val="paragraph"/>
        <w:spacing w:before="0" w:beforeAutospacing="0" w:after="0" w:afterAutospacing="0"/>
        <w:ind w:firstLine="720"/>
        <w:jc w:val="center"/>
        <w:rPr>
          <w:rFonts w:ascii="Aptos" w:hAnsi="Aptos"/>
        </w:rPr>
      </w:pPr>
      <w:r w:rsidRPr="00977999">
        <w:rPr>
          <w:rFonts w:ascii="Aptos" w:hAnsi="Aptos"/>
          <w:noProof/>
        </w:rPr>
        <w:drawing>
          <wp:inline distT="0" distB="0" distL="0" distR="0" wp14:anchorId="4B33CA7E" wp14:editId="281C4E83">
            <wp:extent cx="2233472" cy="2317898"/>
            <wp:effectExtent l="0" t="0" r="1905" b="0"/>
            <wp:docPr id="1964309890" name="Picture 1" descr="A diagram of a gear with a red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09890" name="Picture 1" descr="A diagram of a gear with a red arrow&#10;&#10;AI-generated content may be incorrect."/>
                    <pic:cNvPicPr/>
                  </pic:nvPicPr>
                  <pic:blipFill>
                    <a:blip r:embed="rId86"/>
                    <a:stretch>
                      <a:fillRect/>
                    </a:stretch>
                  </pic:blipFill>
                  <pic:spPr>
                    <a:xfrm>
                      <a:off x="0" y="0"/>
                      <a:ext cx="2244663" cy="2329512"/>
                    </a:xfrm>
                    <a:prstGeom prst="rect">
                      <a:avLst/>
                    </a:prstGeom>
                  </pic:spPr>
                </pic:pic>
              </a:graphicData>
            </a:graphic>
          </wp:inline>
        </w:drawing>
      </w:r>
    </w:p>
    <w:p w14:paraId="166E08B5" w14:textId="77777777" w:rsidR="00992C6B" w:rsidRPr="00977999" w:rsidRDefault="00992C6B" w:rsidP="00992C6B">
      <w:pPr>
        <w:pStyle w:val="paragraph"/>
        <w:spacing w:before="0" w:beforeAutospacing="0" w:after="0" w:afterAutospacing="0"/>
        <w:ind w:firstLine="720"/>
        <w:jc w:val="center"/>
        <w:rPr>
          <w:rFonts w:ascii="Aptos" w:hAnsi="Aptos"/>
        </w:rPr>
      </w:pPr>
    </w:p>
    <w:p w14:paraId="1650CA85" w14:textId="1F9E7D48" w:rsidR="00992C6B" w:rsidRPr="00977999" w:rsidRDefault="00992C6B" w:rsidP="00992C6B">
      <w:pPr>
        <w:pStyle w:val="paragraph"/>
        <w:spacing w:before="0" w:beforeAutospacing="0" w:after="0" w:afterAutospacing="0"/>
        <w:ind w:firstLine="720"/>
        <w:jc w:val="center"/>
        <w:rPr>
          <w:rFonts w:ascii="Aptos" w:hAnsi="Aptos"/>
          <w:b/>
        </w:rPr>
      </w:pPr>
      <w:r w:rsidRPr="00977999">
        <w:rPr>
          <w:rFonts w:ascii="Aptos" w:hAnsi="Aptos"/>
          <w:b/>
          <w:bCs/>
        </w:rPr>
        <w:t xml:space="preserve">Figure </w:t>
      </w:r>
      <w:r w:rsidR="00F04D20">
        <w:rPr>
          <w:rFonts w:ascii="Aptos" w:hAnsi="Aptos"/>
          <w:b/>
          <w:bCs/>
        </w:rPr>
        <w:t>46</w:t>
      </w:r>
      <w:r w:rsidRPr="00977999">
        <w:rPr>
          <w:rFonts w:ascii="Aptos" w:hAnsi="Aptos"/>
          <w:b/>
          <w:bCs/>
        </w:rPr>
        <w:t>: Pinon Rack Interface Forces</w:t>
      </w:r>
    </w:p>
    <w:p w14:paraId="3475FDB9" w14:textId="77777777" w:rsidR="00992C6B" w:rsidRPr="00977999" w:rsidRDefault="00992C6B" w:rsidP="00992C6B">
      <w:pPr>
        <w:pStyle w:val="paragraph"/>
        <w:spacing w:before="0" w:beforeAutospacing="0" w:after="0" w:afterAutospacing="0"/>
        <w:ind w:firstLine="720"/>
        <w:jc w:val="center"/>
        <w:rPr>
          <w:rFonts w:ascii="Aptos" w:hAnsi="Aptos"/>
        </w:rPr>
      </w:pPr>
    </w:p>
    <w:p w14:paraId="2D937EE5" w14:textId="77777777" w:rsidR="00992C6B" w:rsidRPr="00977999" w:rsidRDefault="00992C6B" w:rsidP="00992C6B">
      <w:pPr>
        <w:pStyle w:val="paragraph"/>
        <w:spacing w:before="0" w:beforeAutospacing="0" w:after="0" w:afterAutospacing="0"/>
        <w:ind w:firstLine="720"/>
        <w:jc w:val="both"/>
        <w:rPr>
          <w:rFonts w:ascii="Aptos" w:hAnsi="Aptos"/>
        </w:rPr>
      </w:pPr>
      <w:r w:rsidRPr="00977999">
        <w:rPr>
          <w:rFonts w:ascii="Aptos" w:hAnsi="Aptos"/>
        </w:rPr>
        <w:t>Since the device needs to be portable, the pinion chosen had a pitch diameter of 1 inch, a pitch of 16 teeth/inch, and face width of 0.75 inch. Hence it follows that the rack would have the same pitch and face width as the pinion. Using these properties the gear contact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Pr="00977999">
        <w:rPr>
          <w:rFonts w:ascii="Aptos" w:hAnsi="Aptos"/>
        </w:rPr>
        <w:t>) and bending stresses (</w:t>
      </w:r>
      <m:oMath>
        <m:sSub>
          <m:sSubPr>
            <m:ctrlPr>
              <w:rPr>
                <w:rFonts w:ascii="Cambria Math" w:hAnsi="Cambria Math"/>
                <w:i/>
              </w:rPr>
            </m:ctrlPr>
          </m:sSubPr>
          <m:e>
            <m:r>
              <w:rPr>
                <w:rFonts w:ascii="Cambria Math" w:hAnsi="Cambria Math"/>
              </w:rPr>
              <m:t>σ</m:t>
            </m:r>
          </m:e>
          <m:sub>
            <m:r>
              <w:rPr>
                <w:rFonts w:ascii="Cambria Math" w:hAnsi="Cambria Math"/>
              </w:rPr>
              <m:t>b</m:t>
            </m:r>
          </m:sub>
        </m:sSub>
      </m:oMath>
      <w:r w:rsidRPr="00977999">
        <w:rPr>
          <w:rFonts w:ascii="Aptos" w:hAnsi="Aptos"/>
        </w:rPr>
        <w:t>) on the gear teeth were calculated (Refer to Appendix A.3 for the same)</w:t>
      </w:r>
    </w:p>
    <w:p w14:paraId="0E77E51F" w14:textId="77777777" w:rsidR="00992C6B" w:rsidRPr="00977999" w:rsidRDefault="00992C6B" w:rsidP="00992C6B">
      <w:pPr>
        <w:pStyle w:val="paragraph"/>
        <w:spacing w:before="0" w:beforeAutospacing="0" w:after="0" w:afterAutospacing="0"/>
        <w:ind w:firstLine="720"/>
        <w:rPr>
          <w:rFonts w:ascii="Aptos" w:hAnsi="Aptos"/>
        </w:rPr>
      </w:pPr>
    </w:p>
    <w:p w14:paraId="289D8625" w14:textId="77777777" w:rsidR="00992C6B" w:rsidRPr="00977999" w:rsidRDefault="00783A66" w:rsidP="00992C6B">
      <w:pPr>
        <w:pStyle w:val="paragraph"/>
        <w:spacing w:before="0" w:beforeAutospacing="0" w:after="0" w:afterAutospacing="0"/>
        <w:ind w:firstLine="720"/>
        <w:rPr>
          <w:rFonts w:ascii="Aptos" w:hAnsi="Aptos"/>
        </w:rPr>
      </w:pPr>
      <m:oMathPara>
        <m:oMath>
          <m:sSub>
            <m:sSubPr>
              <m:ctrlPr>
                <w:rPr>
                  <w:rFonts w:ascii="Cambria Math" w:hAnsi="Cambria Math"/>
                  <w:i/>
                </w:rPr>
              </m:ctrlPr>
            </m:sSubPr>
            <m:e>
              <m:r>
                <w:rPr>
                  <w:rFonts w:ascii="Cambria Math" w:hAnsi="Cambria Math"/>
                </w:rPr>
                <m:t>σ</m:t>
              </m:r>
            </m:e>
            <m:sub>
              <m:r>
                <w:rPr>
                  <w:rFonts w:ascii="Cambria Math" w:hAnsi="Cambria Math"/>
                </w:rPr>
                <m:t>c</m:t>
              </m:r>
            </m:sub>
          </m:sSub>
          <m:r>
            <w:rPr>
              <w:rFonts w:ascii="Cambria Math" w:hAnsi="Cambria Math"/>
            </w:rPr>
            <m:t xml:space="preserve">= 62627.64 psi </m:t>
          </m:r>
          <m:d>
            <m:dPr>
              <m:ctrlPr>
                <w:rPr>
                  <w:rFonts w:ascii="Cambria Math" w:hAnsi="Cambria Math"/>
                  <w:i/>
                </w:rPr>
              </m:ctrlPr>
            </m:dPr>
            <m:e>
              <m:r>
                <w:rPr>
                  <w:rFonts w:ascii="Cambria Math" w:hAnsi="Cambria Math"/>
                </w:rPr>
                <m:t>or</m:t>
              </m:r>
            </m:e>
          </m:d>
          <m:r>
            <w:rPr>
              <w:rFonts w:ascii="Cambria Math" w:hAnsi="Cambria Math"/>
            </w:rPr>
            <m:t xml:space="preserve">  62.6 kpsi </m:t>
          </m:r>
        </m:oMath>
      </m:oMathPara>
    </w:p>
    <w:p w14:paraId="3E2FEF8A" w14:textId="77777777" w:rsidR="00992C6B" w:rsidRPr="00977999" w:rsidRDefault="00992C6B" w:rsidP="00992C6B">
      <w:pPr>
        <w:pStyle w:val="paragraph"/>
        <w:spacing w:before="0" w:beforeAutospacing="0" w:after="0" w:afterAutospacing="0"/>
        <w:ind w:firstLine="720"/>
        <w:rPr>
          <w:rFonts w:ascii="Aptos" w:hAnsi="Aptos"/>
        </w:rPr>
      </w:pPr>
    </w:p>
    <w:p w14:paraId="50056084" w14:textId="77777777" w:rsidR="00992C6B" w:rsidRPr="00977999" w:rsidRDefault="00783A66" w:rsidP="00992C6B">
      <w:pPr>
        <w:pStyle w:val="paragraph"/>
        <w:spacing w:before="0" w:beforeAutospacing="0" w:after="0" w:afterAutospacing="0"/>
        <w:ind w:firstLine="720"/>
        <w:rPr>
          <w:rFonts w:ascii="Aptos" w:hAnsi="Aptos"/>
        </w:rPr>
      </w:pPr>
      <m:oMathPara>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=26561.67 psi </m:t>
          </m:r>
          <m:d>
            <m:dPr>
              <m:ctrlPr>
                <w:rPr>
                  <w:rFonts w:ascii="Cambria Math" w:hAnsi="Cambria Math"/>
                  <w:i/>
                </w:rPr>
              </m:ctrlPr>
            </m:dPr>
            <m:e>
              <m:r>
                <w:rPr>
                  <w:rFonts w:ascii="Cambria Math" w:hAnsi="Cambria Math"/>
                </w:rPr>
                <m:t>or</m:t>
              </m:r>
            </m:e>
          </m:d>
          <m:r>
            <w:rPr>
              <w:rFonts w:ascii="Cambria Math" w:hAnsi="Cambria Math"/>
            </w:rPr>
            <m:t xml:space="preserve">  26.7 kpsi</m:t>
          </m:r>
        </m:oMath>
      </m:oMathPara>
    </w:p>
    <w:p w14:paraId="79548A8E" w14:textId="77777777" w:rsidR="00992C6B" w:rsidRPr="00977999" w:rsidRDefault="00992C6B" w:rsidP="00992C6B">
      <w:pPr>
        <w:pStyle w:val="paragraph"/>
        <w:jc w:val="both"/>
        <w:rPr>
          <w:rFonts w:ascii="Aptos" w:hAnsi="Aptos"/>
        </w:rPr>
      </w:pPr>
      <w:r w:rsidRPr="00977999">
        <w:rPr>
          <w:rFonts w:ascii="Aptos" w:hAnsi="Aptos"/>
        </w:rPr>
        <w:t xml:space="preserve">Now that there is an estimate of the stresses the gear teeth will experience, the team needed to choose pinions and racks that meet the mechanical and financial requirements while being easy to procure. The gear chosen was made from 1144 hardened steel and the rack chosen was made from 1215 steel (part numbers 5172T63 and 5174T12 from McMaster Carr respectively). Now that the parts were chosen, the bending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 </m:t>
        </m:r>
      </m:oMath>
      <w:r w:rsidRPr="00977999">
        <w:rPr>
          <w:rFonts w:ascii="Aptos" w:hAnsi="Aptos"/>
        </w:rPr>
        <w:t>and wear</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H</m:t>
            </m:r>
          </m:sub>
        </m:sSub>
        <m:r>
          <w:rPr>
            <w:rFonts w:ascii="Cambria Math" w:hAnsi="Cambria Math"/>
          </w:rPr>
          <m:t xml:space="preserve">) </m:t>
        </m:r>
      </m:oMath>
      <w:r w:rsidRPr="00977999">
        <w:rPr>
          <w:rFonts w:ascii="Aptos" w:hAnsi="Aptos"/>
        </w:rPr>
        <w:t xml:space="preserve"> factor of safety were calculated </w:t>
      </w:r>
    </w:p>
    <w:p w14:paraId="3B546B4A" w14:textId="77777777" w:rsidR="00992C6B" w:rsidRPr="00977999" w:rsidRDefault="00783A66" w:rsidP="00992C6B">
      <w:pPr>
        <w:pStyle w:val="paragraph"/>
        <w:jc w:val="both"/>
        <w:rPr>
          <w:rFonts w:ascii="Aptos" w:hAnsi="Aptos"/>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=3.49</m:t>
          </m:r>
        </m:oMath>
      </m:oMathPara>
    </w:p>
    <w:p w14:paraId="30A4B98B" w14:textId="77777777" w:rsidR="00992C6B" w:rsidRPr="00977999" w:rsidRDefault="00783A66" w:rsidP="00992C6B">
      <w:pPr>
        <w:pStyle w:val="paragraph"/>
        <w:jc w:val="both"/>
        <w:rPr>
          <w:rFonts w:ascii="Aptos" w:hAnsi="Aptos"/>
        </w:rPr>
      </w:pPr>
      <m:oMathPara>
        <m:oMath>
          <m:sSub>
            <m:sSubPr>
              <m:ctrlPr>
                <w:rPr>
                  <w:rFonts w:ascii="Cambria Math" w:hAnsi="Cambria Math"/>
                  <w:i/>
                </w:rPr>
              </m:ctrlPr>
            </m:sSubPr>
            <m:e>
              <m:r>
                <w:rPr>
                  <w:rFonts w:ascii="Cambria Math" w:hAnsi="Cambria Math"/>
                </w:rPr>
                <m:t>S</m:t>
              </m:r>
            </m:e>
            <m:sub>
              <m:r>
                <w:rPr>
                  <w:rFonts w:ascii="Cambria Math" w:hAnsi="Cambria Math"/>
                </w:rPr>
                <m:t>H</m:t>
              </m:r>
            </m:sub>
          </m:sSub>
          <m:r>
            <w:rPr>
              <w:rFonts w:ascii="Cambria Math" w:hAnsi="Cambria Math"/>
            </w:rPr>
            <m:t>=1.81</m:t>
          </m:r>
        </m:oMath>
      </m:oMathPara>
    </w:p>
    <w:p w14:paraId="26222C87" w14:textId="5E6F0DC4" w:rsidR="00111606" w:rsidRPr="00992C6B" w:rsidRDefault="00992C6B" w:rsidP="00992C6B">
      <w:pPr>
        <w:pStyle w:val="paragraph"/>
        <w:jc w:val="both"/>
        <w:rPr>
          <w:rFonts w:ascii="Aptos" w:eastAsiaTheme="minorEastAsia" w:hAnsi="Aptos"/>
        </w:rPr>
      </w:pPr>
      <w:r w:rsidRPr="00977999">
        <w:rPr>
          <w:rFonts w:ascii="Aptos" w:hAnsi="Aptos"/>
        </w:rPr>
        <w:t xml:space="preserve">Since both factors of safety are well above 1.5, the part selection was justified. The full calculation to determine the parameters that influence the factor of safety, such as geometry factors, load factors, and surface factors, can be seen </w:t>
      </w:r>
      <w:r>
        <w:rPr>
          <w:rFonts w:ascii="Aptos" w:hAnsi="Aptos"/>
        </w:rPr>
        <w:t>above</w:t>
      </w:r>
      <w:r w:rsidRPr="00977999">
        <w:rPr>
          <w:rFonts w:ascii="Aptos" w:hAnsi="Aptos"/>
        </w:rPr>
        <w:t>.</w:t>
      </w:r>
    </w:p>
    <w:p w14:paraId="08C02B23" w14:textId="77417B40" w:rsidR="00111606" w:rsidRPr="00977999" w:rsidRDefault="00111606" w:rsidP="00111606">
      <w:pPr>
        <w:spacing w:after="160" w:line="279" w:lineRule="auto"/>
        <w:rPr>
          <w:rFonts w:asciiTheme="minorHAnsi" w:eastAsiaTheme="minorEastAsia" w:hAnsiTheme="minorHAnsi" w:cstheme="minorBidi"/>
          <w:b/>
          <w:bCs/>
        </w:rPr>
      </w:pPr>
      <w:r w:rsidRPr="00977999">
        <w:rPr>
          <w:rFonts w:asciiTheme="minorHAnsi" w:eastAsiaTheme="minorEastAsia" w:hAnsiTheme="minorHAnsi" w:cstheme="minorBidi"/>
          <w:b/>
        </w:rPr>
        <w:t>Shaft Design</w:t>
      </w:r>
    </w:p>
    <w:p w14:paraId="4F439250" w14:textId="77777777" w:rsidR="00111606" w:rsidRPr="00977999" w:rsidRDefault="00111606" w:rsidP="00111606">
      <w:pPr>
        <w:spacing w:after="160" w:line="279" w:lineRule="auto"/>
        <w:ind w:firstLine="360"/>
        <w:rPr>
          <w:rFonts w:asciiTheme="minorHAnsi" w:eastAsiaTheme="minorEastAsia" w:hAnsiTheme="minorHAnsi" w:cstheme="minorBidi"/>
        </w:rPr>
      </w:pPr>
      <w:r w:rsidRPr="00977999">
        <w:rPr>
          <w:rFonts w:asciiTheme="minorHAnsi" w:eastAsiaTheme="minorEastAsia" w:hAnsiTheme="minorHAnsi" w:cstheme="minorBidi"/>
        </w:rPr>
        <w:t xml:space="preserve">The shafts will be designed first as the keys and bearings will be dependent on the design of the shaft. The input shaft is connected to a motor unit through a 1-inch diameter connection. Our first step will be to find the bending moment and shear force load across the shaft. To do this, we will start with finding the reaction forces and creating bending moments and shear diagrams. </w:t>
      </w:r>
    </w:p>
    <w:p w14:paraId="6E50F488" w14:textId="77777777" w:rsidR="00111606" w:rsidRPr="00977999" w:rsidRDefault="00111606" w:rsidP="00111606">
      <w:pPr>
        <w:jc w:val="center"/>
      </w:pPr>
      <w:r w:rsidRPr="00977999">
        <w:rPr>
          <w:noProof/>
        </w:rPr>
        <w:drawing>
          <wp:inline distT="0" distB="0" distL="0" distR="0" wp14:anchorId="78849809" wp14:editId="11C99093">
            <wp:extent cx="4600575" cy="2667940"/>
            <wp:effectExtent l="0" t="0" r="0" b="0"/>
            <wp:docPr id="1213197921" name="Picture 1" descr="A diagram of a black tu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65896" name="Picture 1" descr="A diagram of a black tube&#10;&#10;AI-generated content may be incorrect."/>
                    <pic:cNvPicPr/>
                  </pic:nvPicPr>
                  <pic:blipFill>
                    <a:blip r:embed="rId87"/>
                    <a:stretch>
                      <a:fillRect/>
                    </a:stretch>
                  </pic:blipFill>
                  <pic:spPr>
                    <a:xfrm>
                      <a:off x="0" y="0"/>
                      <a:ext cx="4607672" cy="2672055"/>
                    </a:xfrm>
                    <a:prstGeom prst="rect">
                      <a:avLst/>
                    </a:prstGeom>
                  </pic:spPr>
                </pic:pic>
              </a:graphicData>
            </a:graphic>
          </wp:inline>
        </w:drawing>
      </w:r>
    </w:p>
    <w:p w14:paraId="32C1EDB5" w14:textId="77777777" w:rsidR="00111606" w:rsidRPr="00977999" w:rsidRDefault="00111606" w:rsidP="00111606">
      <w:pPr>
        <w:jc w:val="center"/>
      </w:pPr>
    </w:p>
    <w:p w14:paraId="54C90C99" w14:textId="722186EB" w:rsidR="00111606" w:rsidRPr="00F04D20" w:rsidRDefault="00111606" w:rsidP="00111606">
      <w:pPr>
        <w:pStyle w:val="paragraph"/>
        <w:spacing w:before="0" w:beforeAutospacing="0" w:after="0" w:afterAutospacing="0"/>
        <w:jc w:val="center"/>
        <w:textAlignment w:val="baseline"/>
        <w:rPr>
          <w:rFonts w:ascii="Aptos" w:eastAsiaTheme="majorEastAsia" w:hAnsi="Aptos"/>
          <w:b/>
        </w:rPr>
      </w:pPr>
      <w:r w:rsidRPr="00F04D20">
        <w:rPr>
          <w:rFonts w:ascii="Aptos" w:eastAsiaTheme="majorEastAsia" w:hAnsi="Aptos"/>
          <w:b/>
        </w:rPr>
        <w:t xml:space="preserve">Figure </w:t>
      </w:r>
      <w:r w:rsidR="00F04D20" w:rsidRPr="00F04D20">
        <w:rPr>
          <w:rFonts w:ascii="Aptos" w:eastAsiaTheme="majorEastAsia" w:hAnsi="Aptos"/>
          <w:b/>
          <w:bCs/>
        </w:rPr>
        <w:t>47</w:t>
      </w:r>
      <w:r w:rsidRPr="00F04D20">
        <w:rPr>
          <w:rFonts w:ascii="Aptos" w:eastAsiaTheme="majorEastAsia" w:hAnsi="Aptos"/>
          <w:b/>
        </w:rPr>
        <w:t>: Shaft Design Free-Body Diagram</w:t>
      </w:r>
    </w:p>
    <w:p w14:paraId="3FF52D3D" w14:textId="77777777" w:rsidR="00111606" w:rsidRPr="00977999" w:rsidRDefault="00111606" w:rsidP="00111606">
      <w:pPr>
        <w:spacing w:after="160" w:line="279" w:lineRule="auto"/>
        <w:ind w:firstLine="360"/>
        <w:rPr>
          <w:rFonts w:asciiTheme="minorHAnsi" w:eastAsiaTheme="minorEastAsia" w:hAnsiTheme="minorHAnsi" w:cstheme="minorBidi"/>
        </w:rPr>
      </w:pPr>
    </w:p>
    <w:p w14:paraId="3BD546F7" w14:textId="77777777" w:rsidR="00111606" w:rsidRPr="00977999" w:rsidRDefault="00111606" w:rsidP="00111606">
      <w:pPr>
        <w:spacing w:after="160" w:line="279" w:lineRule="auto"/>
        <w:ind w:firstLine="360"/>
        <w:rPr>
          <w:rFonts w:asciiTheme="minorHAnsi" w:eastAsiaTheme="minorEastAsia" w:hAnsiTheme="minorHAnsi" w:cstheme="minorBidi"/>
        </w:rPr>
      </w:pPr>
      <w:r w:rsidRPr="00977999">
        <w:rPr>
          <w:rFonts w:asciiTheme="minorHAnsi" w:eastAsiaTheme="minorEastAsia" w:hAnsiTheme="minorHAnsi" w:cstheme="minorBidi"/>
        </w:rPr>
        <w:t>The Figure above shows the forces acting on the shaft. There are 3 main forces: motor assembly reaction forces, tangential load provided by the gear, and the bearing reaction forces.  Reaction Forces at Bearings (</w:t>
      </w:r>
      <m:oMath>
        <m:sSub>
          <m:sSubPr>
            <m:ctrlPr>
              <w:rPr>
                <w:rFonts w:ascii="Cambria Math" w:eastAsiaTheme="minorEastAsia" w:hAnsi="Cambria Math" w:cstheme="minorBidi"/>
              </w:rPr>
            </m:ctrlPr>
          </m:sSubPr>
          <m:e>
            <m:r>
              <w:rPr>
                <w:rFonts w:ascii="Cambria Math" w:eastAsiaTheme="minorEastAsia" w:hAnsi="Cambria Math" w:cstheme="minorBidi"/>
              </w:rPr>
              <m:t>B</m:t>
            </m:r>
          </m:e>
          <m:sub>
            <m:sSub>
              <m:sSubPr>
                <m:ctrlPr>
                  <w:rPr>
                    <w:rFonts w:ascii="Cambria Math" w:eastAsiaTheme="minorEastAsia" w:hAnsi="Cambria Math" w:cstheme="minorBidi"/>
                  </w:rPr>
                </m:ctrlPr>
              </m:sSubPr>
              <m:e>
                <m:r>
                  <m:rPr>
                    <m:sty m:val="p"/>
                  </m:rPr>
                  <w:rPr>
                    <w:rFonts w:ascii="Cambria Math" w:eastAsiaTheme="minorEastAsia" w:hAnsi="Cambria Math" w:cstheme="minorBidi"/>
                  </w:rPr>
                  <m:t>1</m:t>
                </m:r>
              </m:e>
              <m:sub>
                <m:r>
                  <w:rPr>
                    <w:rFonts w:ascii="Cambria Math" w:eastAsiaTheme="minorEastAsia" w:hAnsi="Cambria Math" w:cstheme="minorBidi"/>
                  </w:rPr>
                  <m:t>y</m:t>
                </m:r>
              </m:sub>
            </m:sSub>
          </m:sub>
        </m:sSub>
        <m:r>
          <m:rPr>
            <m:sty m:val="p"/>
          </m:rPr>
          <w:rPr>
            <w:rFonts w:ascii="Cambria Math" w:eastAsiaTheme="minorEastAsia" w:hAnsi="Cambria Math" w:cstheme="minorBidi"/>
          </w:rPr>
          <m:t xml:space="preserve">, </m:t>
        </m:r>
        <m:sSub>
          <m:sSubPr>
            <m:ctrlPr>
              <w:rPr>
                <w:rFonts w:ascii="Cambria Math" w:eastAsiaTheme="minorEastAsia" w:hAnsi="Cambria Math" w:cstheme="minorBidi"/>
              </w:rPr>
            </m:ctrlPr>
          </m:sSubPr>
          <m:e>
            <m:r>
              <w:rPr>
                <w:rFonts w:ascii="Cambria Math" w:eastAsiaTheme="minorEastAsia" w:hAnsi="Cambria Math" w:cstheme="minorBidi"/>
              </w:rPr>
              <m:t>B</m:t>
            </m:r>
          </m:e>
          <m:sub>
            <m:sSub>
              <m:sSubPr>
                <m:ctrlPr>
                  <w:rPr>
                    <w:rFonts w:ascii="Cambria Math" w:eastAsiaTheme="minorEastAsia" w:hAnsi="Cambria Math" w:cstheme="minorBidi"/>
                  </w:rPr>
                </m:ctrlPr>
              </m:sSubPr>
              <m:e>
                <m:r>
                  <m:rPr>
                    <m:sty m:val="p"/>
                  </m:rPr>
                  <w:rPr>
                    <w:rFonts w:ascii="Cambria Math" w:eastAsiaTheme="minorEastAsia" w:hAnsi="Cambria Math" w:cstheme="minorBidi"/>
                  </w:rPr>
                  <m:t>1</m:t>
                </m:r>
              </m:e>
              <m:sub>
                <m:r>
                  <w:rPr>
                    <w:rFonts w:ascii="Cambria Math" w:eastAsiaTheme="minorEastAsia" w:hAnsi="Cambria Math" w:cstheme="minorBidi"/>
                  </w:rPr>
                  <m:t>z</m:t>
                </m:r>
              </m:sub>
            </m:sSub>
          </m:sub>
        </m:sSub>
      </m:oMath>
      <w:r w:rsidRPr="00977999">
        <w:rPr>
          <w:rFonts w:asciiTheme="minorHAnsi" w:eastAsiaTheme="minorEastAsia" w:hAnsiTheme="minorHAnsi" w:cstheme="minorBidi"/>
        </w:rPr>
        <w:t>). We can sum the moments and force to yield the reaction forces at bearings, considering the specified loads and connections. From the torque and gear calculations, we know that 958.3 N is the gear tangential force in the y-direction. With a gear angle of 20 degrees, we can find the gear force in the z-direction as well. The reaction forces below show the calculated values:</w:t>
      </w:r>
    </w:p>
    <w:p w14:paraId="0010485A" w14:textId="77777777" w:rsidR="00111606" w:rsidRPr="00977999" w:rsidRDefault="00111606" w:rsidP="00111606">
      <w:pPr>
        <w:spacing w:after="160" w:line="279" w:lineRule="auto"/>
        <w:ind w:firstLine="360"/>
        <w:rPr>
          <w:rFonts w:asciiTheme="minorHAnsi" w:eastAsiaTheme="minorEastAsia" w:hAnsiTheme="minorHAnsi" w:cstheme="minorBidi"/>
        </w:rPr>
      </w:pPr>
      <w:r w:rsidRPr="00977999">
        <w:rPr>
          <w:rFonts w:asciiTheme="minorHAnsi" w:eastAsiaTheme="minorEastAsia" w:hAnsiTheme="minorHAnsi" w:cstheme="minorBidi"/>
        </w:rPr>
        <w:t xml:space="preserve">Therefore, our reaction forces for vectors </w:t>
      </w:r>
      <m:oMath>
        <m:sSub>
          <m:sSubPr>
            <m:ctrlPr>
              <w:rPr>
                <w:rFonts w:ascii="Cambria Math" w:eastAsiaTheme="minorEastAsia" w:hAnsi="Cambria Math" w:cstheme="minorBidi"/>
                <w:i/>
              </w:rPr>
            </m:ctrlPr>
          </m:sSubPr>
          <m:e>
            <m:r>
              <w:rPr>
                <w:rFonts w:ascii="Cambria Math" w:eastAsiaTheme="minorEastAsia" w:hAnsi="Cambria Math" w:cstheme="minorBidi"/>
              </w:rPr>
              <m:t>R</m:t>
            </m:r>
          </m:e>
          <m:sub>
            <m:r>
              <w:rPr>
                <w:rFonts w:ascii="Cambria Math" w:eastAsiaTheme="minorEastAsia" w:hAnsi="Cambria Math" w:cstheme="minorBidi"/>
              </w:rPr>
              <m:t>1</m:t>
            </m:r>
          </m:sub>
        </m:sSub>
        <m:r>
          <w:rPr>
            <w:rFonts w:ascii="Cambria Math" w:eastAsiaTheme="minorEastAsia" w:hAnsi="Cambria Math" w:cstheme="minorBidi"/>
          </w:rPr>
          <m:t xml:space="preserve"> and </m:t>
        </m:r>
        <m:sSub>
          <m:sSubPr>
            <m:ctrlPr>
              <w:rPr>
                <w:rFonts w:ascii="Cambria Math" w:eastAsiaTheme="minorEastAsia" w:hAnsi="Cambria Math" w:cstheme="minorBidi"/>
                <w:i/>
              </w:rPr>
            </m:ctrlPr>
          </m:sSubPr>
          <m:e>
            <m:r>
              <w:rPr>
                <w:rFonts w:ascii="Cambria Math" w:eastAsiaTheme="minorEastAsia" w:hAnsi="Cambria Math" w:cstheme="minorBidi"/>
              </w:rPr>
              <m:t>B</m:t>
            </m:r>
          </m:e>
          <m:sub>
            <m:r>
              <w:rPr>
                <w:rFonts w:ascii="Cambria Math" w:eastAsiaTheme="minorEastAsia" w:hAnsi="Cambria Math" w:cstheme="minorBidi"/>
              </w:rPr>
              <m:t>1</m:t>
            </m:r>
          </m:sub>
        </m:sSub>
      </m:oMath>
      <w:r w:rsidRPr="00977999">
        <w:rPr>
          <w:rFonts w:asciiTheme="minorHAnsi" w:eastAsiaTheme="minorEastAsia" w:hAnsiTheme="minorHAnsi" w:cstheme="minorBidi"/>
        </w:rPr>
        <w:t xml:space="preserve"> become the following:</w:t>
      </w:r>
    </w:p>
    <w:p w14:paraId="0BB45747" w14:textId="77777777" w:rsidR="00111606" w:rsidRPr="00977999" w:rsidRDefault="00783A66" w:rsidP="00111606">
      <w:pPr>
        <w:spacing w:after="160" w:line="279" w:lineRule="auto"/>
        <w:ind w:firstLine="360"/>
        <w:rPr>
          <w:rFonts w:asciiTheme="minorHAnsi" w:eastAsiaTheme="minorEastAsia" w:hAnsiTheme="minorHAnsi" w:cstheme="minorBidi"/>
        </w:rPr>
      </w:pPr>
      <m:oMathPara>
        <m:oMath>
          <m:sSub>
            <m:sSubPr>
              <m:ctrlPr>
                <w:rPr>
                  <w:rFonts w:ascii="Cambria Math" w:eastAsiaTheme="minorEastAsia" w:hAnsi="Cambria Math" w:cstheme="minorBidi"/>
                  <w:i/>
                </w:rPr>
              </m:ctrlPr>
            </m:sSubPr>
            <m:e>
              <m:r>
                <w:rPr>
                  <w:rFonts w:ascii="Cambria Math" w:eastAsiaTheme="minorEastAsia" w:hAnsi="Cambria Math" w:cstheme="minorBidi"/>
                </w:rPr>
                <m:t>R</m:t>
              </m:r>
            </m:e>
            <m:sub>
              <m:r>
                <w:rPr>
                  <w:rFonts w:ascii="Cambria Math" w:eastAsiaTheme="minorEastAsia" w:hAnsi="Cambria Math" w:cstheme="minorBidi"/>
                </w:rPr>
                <m:t>1</m:t>
              </m:r>
            </m:sub>
          </m:sSub>
          <m:r>
            <w:rPr>
              <w:rFonts w:ascii="Cambria Math" w:eastAsiaTheme="minorEastAsia" w:hAnsi="Cambria Math" w:cstheme="minorBidi"/>
            </w:rPr>
            <m:t>=</m:t>
          </m:r>
          <m:d>
            <m:dPr>
              <m:ctrlPr>
                <w:rPr>
                  <w:rFonts w:ascii="Cambria Math" w:eastAsiaTheme="minorEastAsia" w:hAnsi="Cambria Math" w:cstheme="minorBidi"/>
                </w:rPr>
              </m:ctrlPr>
            </m:dPr>
            <m:e>
              <m:r>
                <m:rPr>
                  <m:sty m:val="p"/>
                </m:rPr>
                <w:rPr>
                  <w:rFonts w:ascii="Cambria Math" w:eastAsiaTheme="minorEastAsia" w:hAnsi="Cambria Math" w:cstheme="minorBidi"/>
                </w:rPr>
                <m:t>124.3</m:t>
              </m:r>
              <m:r>
                <w:rPr>
                  <w:rFonts w:ascii="Cambria Math" w:eastAsiaTheme="minorEastAsia" w:hAnsi="Cambria Math" w:cstheme="minorBidi"/>
                </w:rPr>
                <m:t>j</m:t>
              </m:r>
              <m:r>
                <m:rPr>
                  <m:sty m:val="p"/>
                </m:rPr>
                <w:rPr>
                  <w:rFonts w:ascii="Cambria Math" w:eastAsiaTheme="minorEastAsia" w:hAnsi="Cambria Math" w:cstheme="minorBidi"/>
                </w:rPr>
                <m:t>+45.2</m:t>
              </m:r>
              <m:r>
                <w:rPr>
                  <w:rFonts w:ascii="Cambria Math" w:eastAsiaTheme="minorEastAsia" w:hAnsi="Cambria Math" w:cstheme="minorBidi"/>
                </w:rPr>
                <m:t>k</m:t>
              </m:r>
            </m:e>
          </m:d>
          <m:r>
            <m:rPr>
              <m:sty m:val="p"/>
            </m:rPr>
            <w:rPr>
              <w:rFonts w:ascii="Cambria Math" w:eastAsiaTheme="minorEastAsia" w:hAnsi="Cambria Math" w:cstheme="minorBidi"/>
            </w:rPr>
            <m:t xml:space="preserve"> </m:t>
          </m:r>
          <m:r>
            <w:rPr>
              <w:rFonts w:ascii="Cambria Math" w:eastAsiaTheme="minorEastAsia" w:hAnsi="Cambria Math" w:cstheme="minorBidi"/>
            </w:rPr>
            <m:t>lbf</m:t>
          </m:r>
        </m:oMath>
      </m:oMathPara>
    </w:p>
    <w:p w14:paraId="2084E336" w14:textId="77777777" w:rsidR="00111606" w:rsidRPr="00977999" w:rsidRDefault="00783A66" w:rsidP="00111606">
      <w:pPr>
        <w:spacing w:after="160" w:line="279" w:lineRule="auto"/>
        <w:ind w:firstLine="360"/>
        <w:rPr>
          <w:rFonts w:asciiTheme="minorHAnsi" w:eastAsiaTheme="minorEastAsia" w:hAnsiTheme="minorHAnsi" w:cstheme="minorBidi"/>
        </w:rPr>
      </w:pPr>
      <m:oMathPara>
        <m:oMath>
          <m:sSub>
            <m:sSubPr>
              <m:ctrlPr>
                <w:rPr>
                  <w:rFonts w:ascii="Cambria Math" w:eastAsiaTheme="minorEastAsia" w:hAnsi="Cambria Math" w:cstheme="minorBidi"/>
                </w:rPr>
              </m:ctrlPr>
            </m:sSubPr>
            <m:e>
              <m:r>
                <w:rPr>
                  <w:rFonts w:ascii="Cambria Math" w:eastAsiaTheme="minorEastAsia" w:hAnsi="Cambria Math" w:cstheme="minorBidi"/>
                </w:rPr>
                <m:t>B</m:t>
              </m:r>
            </m:e>
            <m:sub>
              <m:r>
                <m:rPr>
                  <m:sty m:val="p"/>
                </m:rPr>
                <w:rPr>
                  <w:rFonts w:ascii="Cambria Math" w:eastAsiaTheme="minorEastAsia" w:hAnsi="Cambria Math" w:cstheme="minorBidi"/>
                </w:rPr>
                <m:t>1</m:t>
              </m:r>
            </m:sub>
          </m:sSub>
          <m:r>
            <m:rPr>
              <m:sty m:val="p"/>
            </m:rPr>
            <w:rPr>
              <w:rFonts w:ascii="Cambria Math" w:eastAsiaTheme="minorEastAsia" w:hAnsi="Cambria Math" w:cstheme="minorBidi"/>
            </w:rPr>
            <m:t>=</m:t>
          </m:r>
          <m:d>
            <m:dPr>
              <m:ctrlPr>
                <w:rPr>
                  <w:rFonts w:ascii="Cambria Math" w:eastAsiaTheme="minorEastAsia" w:hAnsi="Cambria Math" w:cstheme="minorBidi"/>
                </w:rPr>
              </m:ctrlPr>
            </m:dPr>
            <m:e>
              <m:r>
                <m:rPr>
                  <m:sty m:val="p"/>
                </m:rPr>
                <w:rPr>
                  <w:rFonts w:ascii="Cambria Math" w:eastAsiaTheme="minorEastAsia" w:hAnsi="Cambria Math" w:cstheme="minorBidi"/>
                </w:rPr>
                <m:t>89.6</m:t>
              </m:r>
              <m:r>
                <w:rPr>
                  <w:rFonts w:ascii="Cambria Math" w:eastAsiaTheme="minorEastAsia" w:hAnsi="Cambria Math" w:cstheme="minorBidi"/>
                </w:rPr>
                <m:t>j</m:t>
              </m:r>
              <m:r>
                <m:rPr>
                  <m:sty m:val="p"/>
                </m:rPr>
                <w:rPr>
                  <w:rFonts w:ascii="Cambria Math" w:eastAsiaTheme="minorEastAsia" w:hAnsi="Cambria Math" w:cstheme="minorBidi"/>
                </w:rPr>
                <m:t>+32.6</m:t>
              </m:r>
              <m:r>
                <w:rPr>
                  <w:rFonts w:ascii="Cambria Math" w:eastAsiaTheme="minorEastAsia" w:hAnsi="Cambria Math" w:cstheme="minorBidi"/>
                </w:rPr>
                <m:t>k</m:t>
              </m:r>
            </m:e>
          </m:d>
          <m:r>
            <w:rPr>
              <w:rFonts w:ascii="Cambria Math" w:eastAsiaTheme="minorEastAsia" w:hAnsi="Cambria Math" w:cstheme="minorBidi"/>
            </w:rPr>
            <m:t>lbf</m:t>
          </m:r>
        </m:oMath>
      </m:oMathPara>
    </w:p>
    <w:p w14:paraId="250D5A64" w14:textId="77777777" w:rsidR="00111606" w:rsidRPr="00977999" w:rsidRDefault="00111606" w:rsidP="00111606">
      <w:pPr>
        <w:spacing w:after="160" w:line="279" w:lineRule="auto"/>
        <w:ind w:firstLine="360"/>
        <w:rPr>
          <w:rFonts w:asciiTheme="minorHAnsi" w:eastAsiaTheme="minorEastAsia" w:hAnsiTheme="minorHAnsi" w:cstheme="minorBidi"/>
        </w:rPr>
      </w:pPr>
      <w:r w:rsidRPr="00977999">
        <w:rPr>
          <w:rFonts w:asciiTheme="minorHAnsi" w:eastAsiaTheme="minorEastAsia" w:hAnsiTheme="minorHAnsi" w:cstheme="minorBidi"/>
        </w:rPr>
        <w:t>We can also calculate the torque that is applied to the system using radius of the pinion (0.5 in) and the force that is applied on the gear (</w:t>
      </w:r>
      <w:proofErr w:type="spellStart"/>
      <w:r w:rsidRPr="00977999">
        <w:rPr>
          <w:rFonts w:asciiTheme="minorHAnsi" w:eastAsiaTheme="minorEastAsia" w:hAnsiTheme="minorHAnsi" w:cstheme="minorBidi"/>
        </w:rPr>
        <w:t>Wt</w:t>
      </w:r>
      <w:proofErr w:type="spellEnd"/>
      <w:r w:rsidRPr="00977999">
        <w:rPr>
          <w:rFonts w:asciiTheme="minorHAnsi" w:eastAsiaTheme="minorEastAsia" w:hAnsiTheme="minorHAnsi" w:cstheme="minorBidi"/>
        </w:rPr>
        <w:t>):</w:t>
      </w:r>
    </w:p>
    <w:p w14:paraId="0C517271" w14:textId="77777777" w:rsidR="00111606" w:rsidRPr="00977999" w:rsidRDefault="00111606" w:rsidP="00111606">
      <w:pPr>
        <w:spacing w:after="160" w:line="279" w:lineRule="auto"/>
        <w:ind w:firstLine="360"/>
        <w:rPr>
          <w:rFonts w:asciiTheme="minorHAnsi" w:eastAsiaTheme="minorEastAsia" w:hAnsiTheme="minorHAnsi" w:cstheme="minorBidi"/>
        </w:rPr>
      </w:pPr>
      <m:oMathPara>
        <m:oMath>
          <m:r>
            <w:rPr>
              <w:rFonts w:ascii="Cambria Math" w:eastAsiaTheme="minorEastAsia" w:hAnsi="Cambria Math" w:cstheme="minorBidi"/>
            </w:rPr>
            <m:t>T=</m:t>
          </m:r>
          <m:d>
            <m:dPr>
              <m:ctrlPr>
                <w:rPr>
                  <w:rFonts w:ascii="Cambria Math" w:eastAsiaTheme="minorEastAsia" w:hAnsi="Cambria Math" w:cstheme="minorBidi"/>
                </w:rPr>
              </m:ctrlPr>
            </m:dPr>
            <m:e>
              <m:r>
                <w:rPr>
                  <w:rFonts w:ascii="Cambria Math" w:eastAsiaTheme="minorEastAsia" w:hAnsi="Cambria Math" w:cstheme="minorBidi"/>
                </w:rPr>
                <m:t>0.5 in</m:t>
              </m:r>
            </m:e>
          </m:d>
          <m:d>
            <m:dPr>
              <m:ctrlPr>
                <w:rPr>
                  <w:rFonts w:ascii="Cambria Math" w:eastAsiaTheme="minorEastAsia" w:hAnsi="Cambria Math" w:cstheme="minorBidi"/>
                </w:rPr>
              </m:ctrlPr>
            </m:dPr>
            <m:e>
              <m:r>
                <w:rPr>
                  <w:rFonts w:ascii="Cambria Math" w:eastAsiaTheme="minorEastAsia" w:hAnsi="Cambria Math" w:cstheme="minorBidi"/>
                </w:rPr>
                <m:t>-239.6 lbf k</m:t>
              </m:r>
            </m:e>
          </m:d>
          <m:r>
            <w:rPr>
              <w:rFonts w:ascii="Cambria Math" w:eastAsiaTheme="minorEastAsia" w:hAnsi="Cambria Math" w:cstheme="minorBidi"/>
            </w:rPr>
            <m:t>→T=-106.95 lbf in</m:t>
          </m:r>
        </m:oMath>
      </m:oMathPara>
    </w:p>
    <w:p w14:paraId="2BA010CD" w14:textId="77777777" w:rsidR="00111606" w:rsidRPr="00977999" w:rsidRDefault="00111606" w:rsidP="00111606">
      <w:pPr>
        <w:spacing w:after="160" w:line="279" w:lineRule="auto"/>
        <w:rPr>
          <w:rFonts w:asciiTheme="minorHAnsi" w:eastAsiaTheme="minorEastAsia" w:hAnsiTheme="minorHAnsi" w:cstheme="minorBidi"/>
        </w:rPr>
      </w:pPr>
      <w:r w:rsidRPr="00977999">
        <w:rPr>
          <w:rFonts w:asciiTheme="minorHAnsi" w:eastAsiaTheme="minorEastAsia" w:hAnsiTheme="minorHAnsi" w:cstheme="minorBidi"/>
        </w:rPr>
        <w:t>The Shear, Bending Moment, and Torque Diagrams for x-y planes are illustrated, aiding in understanding loading conditions.</w:t>
      </w:r>
    </w:p>
    <w:p w14:paraId="36B14158" w14:textId="77777777" w:rsidR="00111606" w:rsidRPr="00977999" w:rsidRDefault="00111606" w:rsidP="00111606">
      <w:pPr>
        <w:spacing w:after="160" w:line="279" w:lineRule="auto"/>
        <w:jc w:val="center"/>
        <w:rPr>
          <w:rFonts w:asciiTheme="minorHAnsi" w:eastAsiaTheme="minorEastAsia" w:hAnsiTheme="minorHAnsi" w:cstheme="minorBidi"/>
        </w:rPr>
      </w:pPr>
      <w:r w:rsidRPr="00977999">
        <w:rPr>
          <w:noProof/>
        </w:rPr>
        <w:drawing>
          <wp:inline distT="0" distB="0" distL="0" distR="0" wp14:anchorId="7CBC2241" wp14:editId="587B030F">
            <wp:extent cx="4086225" cy="3174121"/>
            <wp:effectExtent l="0" t="0" r="0" b="7620"/>
            <wp:docPr id="1032544207" name="Picture 1" descr="A diagram with red lines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4207" name="Picture 1" descr="A diagram with red lines and blue dots&#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95754" cy="3181523"/>
                    </a:xfrm>
                    <a:prstGeom prst="rect">
                      <a:avLst/>
                    </a:prstGeom>
                    <a:noFill/>
                    <a:ln>
                      <a:noFill/>
                    </a:ln>
                  </pic:spPr>
                </pic:pic>
              </a:graphicData>
            </a:graphic>
          </wp:inline>
        </w:drawing>
      </w:r>
    </w:p>
    <w:p w14:paraId="4924A1A3" w14:textId="74B01085" w:rsidR="00111606" w:rsidRPr="00F04D20" w:rsidRDefault="00111606" w:rsidP="00111606">
      <w:pPr>
        <w:spacing w:after="160" w:line="279" w:lineRule="auto"/>
        <w:jc w:val="center"/>
        <w:rPr>
          <w:rFonts w:asciiTheme="minorHAnsi" w:eastAsiaTheme="minorEastAsia" w:hAnsiTheme="minorHAnsi" w:cstheme="minorBidi"/>
          <w:b/>
        </w:rPr>
      </w:pPr>
      <w:r w:rsidRPr="00F04D20">
        <w:rPr>
          <w:rFonts w:asciiTheme="minorHAnsi" w:eastAsiaTheme="minorEastAsia" w:hAnsiTheme="minorHAnsi" w:cstheme="minorBidi"/>
          <w:b/>
        </w:rPr>
        <w:t xml:space="preserve">Figure </w:t>
      </w:r>
      <w:r w:rsidR="00F04D20" w:rsidRPr="00F04D20">
        <w:rPr>
          <w:rFonts w:asciiTheme="minorHAnsi" w:eastAsiaTheme="minorEastAsia" w:hAnsiTheme="minorHAnsi" w:cstheme="minorBidi"/>
          <w:b/>
          <w:bCs/>
        </w:rPr>
        <w:t>48</w:t>
      </w:r>
      <w:r w:rsidRPr="00F04D20">
        <w:rPr>
          <w:rFonts w:asciiTheme="minorHAnsi" w:eastAsiaTheme="minorEastAsia" w:hAnsiTheme="minorHAnsi" w:cstheme="minorBidi"/>
          <w:b/>
        </w:rPr>
        <w:t>: Shear Diagram y-direction</w:t>
      </w:r>
    </w:p>
    <w:p w14:paraId="1D59CDCC" w14:textId="77777777" w:rsidR="00111606" w:rsidRPr="00977999" w:rsidRDefault="00111606" w:rsidP="00111606">
      <w:pPr>
        <w:spacing w:after="160" w:line="279" w:lineRule="auto"/>
        <w:jc w:val="center"/>
        <w:rPr>
          <w:rFonts w:asciiTheme="minorHAnsi" w:eastAsiaTheme="minorEastAsia" w:hAnsiTheme="minorHAnsi" w:cstheme="minorBidi"/>
        </w:rPr>
      </w:pPr>
      <w:r w:rsidRPr="00977999">
        <w:rPr>
          <w:noProof/>
        </w:rPr>
        <w:drawing>
          <wp:inline distT="0" distB="0" distL="0" distR="0" wp14:anchorId="02314293" wp14:editId="36D3B900">
            <wp:extent cx="4152900" cy="3225913"/>
            <wp:effectExtent l="0" t="0" r="0" b="0"/>
            <wp:docPr id="1178842989" name="Picture 3" descr="A diagram with a line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42989" name="Picture 3" descr="A diagram with a line and numbers&#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60641" cy="3231926"/>
                    </a:xfrm>
                    <a:prstGeom prst="rect">
                      <a:avLst/>
                    </a:prstGeom>
                    <a:noFill/>
                    <a:ln>
                      <a:noFill/>
                    </a:ln>
                  </pic:spPr>
                </pic:pic>
              </a:graphicData>
            </a:graphic>
          </wp:inline>
        </w:drawing>
      </w:r>
    </w:p>
    <w:p w14:paraId="1938CDF3" w14:textId="0F719159" w:rsidR="00111606" w:rsidRPr="00F04D20" w:rsidRDefault="00111606" w:rsidP="00111606">
      <w:pPr>
        <w:spacing w:after="160" w:line="279" w:lineRule="auto"/>
        <w:jc w:val="center"/>
        <w:rPr>
          <w:rFonts w:asciiTheme="minorHAnsi" w:eastAsiaTheme="minorEastAsia" w:hAnsiTheme="minorHAnsi" w:cstheme="minorBidi"/>
          <w:b/>
        </w:rPr>
      </w:pPr>
      <w:r w:rsidRPr="00F04D20">
        <w:rPr>
          <w:rFonts w:asciiTheme="minorHAnsi" w:eastAsiaTheme="minorEastAsia" w:hAnsiTheme="minorHAnsi" w:cstheme="minorBidi"/>
          <w:b/>
        </w:rPr>
        <w:t xml:space="preserve">Figure </w:t>
      </w:r>
      <w:r w:rsidR="00F04D20" w:rsidRPr="00F04D20">
        <w:rPr>
          <w:rFonts w:asciiTheme="minorHAnsi" w:eastAsiaTheme="minorEastAsia" w:hAnsiTheme="minorHAnsi" w:cstheme="minorBidi"/>
          <w:b/>
          <w:bCs/>
        </w:rPr>
        <w:t>49</w:t>
      </w:r>
      <w:r w:rsidRPr="00F04D20">
        <w:rPr>
          <w:rFonts w:asciiTheme="minorHAnsi" w:eastAsiaTheme="minorEastAsia" w:hAnsiTheme="minorHAnsi" w:cstheme="minorBidi"/>
          <w:b/>
        </w:rPr>
        <w:t>: Shear Diagram z-direction</w:t>
      </w:r>
    </w:p>
    <w:p w14:paraId="334197A7" w14:textId="77777777" w:rsidR="00111606" w:rsidRPr="00977999" w:rsidRDefault="00111606" w:rsidP="00111606">
      <w:pPr>
        <w:spacing w:after="160" w:line="279" w:lineRule="auto"/>
        <w:jc w:val="center"/>
        <w:rPr>
          <w:rFonts w:asciiTheme="minorHAnsi" w:eastAsiaTheme="minorEastAsia" w:hAnsiTheme="minorHAnsi" w:cstheme="minorBidi"/>
        </w:rPr>
      </w:pPr>
    </w:p>
    <w:p w14:paraId="7663BA3B" w14:textId="77777777" w:rsidR="00111606" w:rsidRPr="00977999" w:rsidRDefault="00111606" w:rsidP="00111606">
      <w:pPr>
        <w:spacing w:after="160" w:line="279" w:lineRule="auto"/>
        <w:jc w:val="center"/>
        <w:rPr>
          <w:rFonts w:asciiTheme="minorHAnsi" w:eastAsiaTheme="minorEastAsia" w:hAnsiTheme="minorHAnsi" w:cstheme="minorBidi"/>
        </w:rPr>
      </w:pPr>
      <w:r w:rsidRPr="00977999">
        <w:rPr>
          <w:noProof/>
        </w:rPr>
        <w:drawing>
          <wp:inline distT="0" distB="0" distL="0" distR="0" wp14:anchorId="736D064C" wp14:editId="38978586">
            <wp:extent cx="4181366" cy="3248025"/>
            <wp:effectExtent l="0" t="0" r="0" b="0"/>
            <wp:docPr id="985831914" name="Picture 4" descr="A line graph with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31914" name="Picture 4" descr="A line graph with a line and a line&#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86225" cy="3251799"/>
                    </a:xfrm>
                    <a:prstGeom prst="rect">
                      <a:avLst/>
                    </a:prstGeom>
                    <a:noFill/>
                    <a:ln>
                      <a:noFill/>
                    </a:ln>
                  </pic:spPr>
                </pic:pic>
              </a:graphicData>
            </a:graphic>
          </wp:inline>
        </w:drawing>
      </w:r>
    </w:p>
    <w:p w14:paraId="6AEC5E18" w14:textId="2E69FD50" w:rsidR="00111606" w:rsidRPr="00F04D20" w:rsidRDefault="00111606" w:rsidP="00111606">
      <w:pPr>
        <w:spacing w:after="160" w:line="279" w:lineRule="auto"/>
        <w:jc w:val="center"/>
        <w:rPr>
          <w:rFonts w:asciiTheme="minorHAnsi" w:eastAsiaTheme="minorEastAsia" w:hAnsiTheme="minorHAnsi" w:cstheme="minorBidi"/>
          <w:b/>
        </w:rPr>
      </w:pPr>
      <w:r w:rsidRPr="00F04D20">
        <w:rPr>
          <w:rFonts w:asciiTheme="minorHAnsi" w:eastAsiaTheme="minorEastAsia" w:hAnsiTheme="minorHAnsi" w:cstheme="minorBidi"/>
          <w:b/>
        </w:rPr>
        <w:t xml:space="preserve">Figure </w:t>
      </w:r>
      <w:r w:rsidR="00F04D20" w:rsidRPr="00F04D20">
        <w:rPr>
          <w:rFonts w:asciiTheme="minorHAnsi" w:eastAsiaTheme="minorEastAsia" w:hAnsiTheme="minorHAnsi" w:cstheme="minorBidi"/>
          <w:b/>
          <w:bCs/>
        </w:rPr>
        <w:t>50</w:t>
      </w:r>
      <w:r w:rsidRPr="00F04D20">
        <w:rPr>
          <w:rFonts w:asciiTheme="minorHAnsi" w:eastAsiaTheme="minorEastAsia" w:hAnsiTheme="minorHAnsi" w:cstheme="minorBidi"/>
          <w:b/>
        </w:rPr>
        <w:t>: Bending Moment Diagram y-direction</w:t>
      </w:r>
    </w:p>
    <w:p w14:paraId="08E2B7E2" w14:textId="77777777" w:rsidR="00111606" w:rsidRPr="00977999" w:rsidRDefault="00111606" w:rsidP="00111606">
      <w:pPr>
        <w:spacing w:after="160" w:line="279" w:lineRule="auto"/>
        <w:jc w:val="center"/>
        <w:rPr>
          <w:rFonts w:asciiTheme="minorHAnsi" w:eastAsiaTheme="minorEastAsia" w:hAnsiTheme="minorHAnsi" w:cstheme="minorBidi"/>
        </w:rPr>
      </w:pPr>
      <w:r w:rsidRPr="00977999">
        <w:rPr>
          <w:noProof/>
        </w:rPr>
        <w:drawing>
          <wp:inline distT="0" distB="0" distL="0" distR="0" wp14:anchorId="27EA3F85" wp14:editId="6093A2FD">
            <wp:extent cx="4120055" cy="3200400"/>
            <wp:effectExtent l="0" t="0" r="0" b="0"/>
            <wp:docPr id="1498396214" name="Picture 2" descr="A graph with a red line and blue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96214" name="Picture 2" descr="A graph with a red line and blue dot&#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30188" cy="3208272"/>
                    </a:xfrm>
                    <a:prstGeom prst="rect">
                      <a:avLst/>
                    </a:prstGeom>
                    <a:noFill/>
                    <a:ln>
                      <a:noFill/>
                    </a:ln>
                  </pic:spPr>
                </pic:pic>
              </a:graphicData>
            </a:graphic>
          </wp:inline>
        </w:drawing>
      </w:r>
    </w:p>
    <w:p w14:paraId="7CB501A2" w14:textId="5FAAB19F" w:rsidR="00111606" w:rsidRPr="00F04D20" w:rsidRDefault="00111606" w:rsidP="00111606">
      <w:pPr>
        <w:spacing w:after="160" w:line="279" w:lineRule="auto"/>
        <w:jc w:val="center"/>
        <w:rPr>
          <w:rFonts w:asciiTheme="minorHAnsi" w:eastAsiaTheme="minorEastAsia" w:hAnsiTheme="minorHAnsi" w:cstheme="minorBidi"/>
          <w:b/>
        </w:rPr>
      </w:pPr>
      <w:r w:rsidRPr="00F04D20">
        <w:rPr>
          <w:rFonts w:asciiTheme="minorHAnsi" w:eastAsiaTheme="minorEastAsia" w:hAnsiTheme="minorHAnsi" w:cstheme="minorBidi"/>
          <w:b/>
        </w:rPr>
        <w:t xml:space="preserve">Figure </w:t>
      </w:r>
      <w:r w:rsidR="00F04D20" w:rsidRPr="00F04D20">
        <w:rPr>
          <w:rFonts w:asciiTheme="minorHAnsi" w:eastAsiaTheme="minorEastAsia" w:hAnsiTheme="minorHAnsi" w:cstheme="minorBidi"/>
          <w:b/>
          <w:bCs/>
        </w:rPr>
        <w:t>51</w:t>
      </w:r>
      <w:r w:rsidRPr="00F04D20">
        <w:rPr>
          <w:rFonts w:asciiTheme="minorHAnsi" w:eastAsiaTheme="minorEastAsia" w:hAnsiTheme="minorHAnsi" w:cstheme="minorBidi"/>
          <w:b/>
        </w:rPr>
        <w:t>: Bending Moment Diagram z-direction</w:t>
      </w:r>
    </w:p>
    <w:p w14:paraId="470CAE52" w14:textId="77777777" w:rsidR="00111606" w:rsidRPr="00977999" w:rsidRDefault="00111606" w:rsidP="00111606">
      <w:pPr>
        <w:spacing w:after="160" w:line="279" w:lineRule="auto"/>
        <w:jc w:val="center"/>
        <w:rPr>
          <w:rFonts w:asciiTheme="minorHAnsi" w:eastAsiaTheme="minorEastAsia" w:hAnsiTheme="minorHAnsi" w:cstheme="minorBidi"/>
        </w:rPr>
      </w:pPr>
      <w:r w:rsidRPr="00977999">
        <w:rPr>
          <w:noProof/>
        </w:rPr>
        <w:drawing>
          <wp:inline distT="0" distB="0" distL="0" distR="0" wp14:anchorId="1AE09D4D" wp14:editId="35FF6133">
            <wp:extent cx="4324350" cy="3359093"/>
            <wp:effectExtent l="0" t="0" r="0" b="0"/>
            <wp:docPr id="1017509285" name="Picture 5" descr="A graph with a line and a red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9285" name="Picture 5" descr="A graph with a line and a red dot&#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34157" cy="3366711"/>
                    </a:xfrm>
                    <a:prstGeom prst="rect">
                      <a:avLst/>
                    </a:prstGeom>
                    <a:noFill/>
                    <a:ln>
                      <a:noFill/>
                    </a:ln>
                  </pic:spPr>
                </pic:pic>
              </a:graphicData>
            </a:graphic>
          </wp:inline>
        </w:drawing>
      </w:r>
    </w:p>
    <w:p w14:paraId="4C884D0A" w14:textId="49AE879D" w:rsidR="00111606" w:rsidRPr="00F04D20" w:rsidRDefault="00111606" w:rsidP="00111606">
      <w:pPr>
        <w:spacing w:after="160" w:line="279" w:lineRule="auto"/>
        <w:jc w:val="center"/>
        <w:rPr>
          <w:rFonts w:asciiTheme="minorHAnsi" w:eastAsiaTheme="minorEastAsia" w:hAnsiTheme="minorHAnsi" w:cstheme="minorBidi"/>
          <w:b/>
        </w:rPr>
      </w:pPr>
      <w:r w:rsidRPr="00F04D20">
        <w:rPr>
          <w:rFonts w:asciiTheme="minorHAnsi" w:eastAsiaTheme="minorEastAsia" w:hAnsiTheme="minorHAnsi" w:cstheme="minorBidi"/>
          <w:b/>
        </w:rPr>
        <w:t xml:space="preserve">Figure </w:t>
      </w:r>
      <w:r w:rsidR="00F04D20" w:rsidRPr="00F04D20">
        <w:rPr>
          <w:rFonts w:asciiTheme="minorHAnsi" w:eastAsiaTheme="minorEastAsia" w:hAnsiTheme="minorHAnsi" w:cstheme="minorBidi"/>
          <w:b/>
          <w:bCs/>
        </w:rPr>
        <w:t>52</w:t>
      </w:r>
      <w:r w:rsidRPr="00F04D20">
        <w:rPr>
          <w:rFonts w:asciiTheme="minorHAnsi" w:eastAsiaTheme="minorEastAsia" w:hAnsiTheme="minorHAnsi" w:cstheme="minorBidi"/>
          <w:b/>
        </w:rPr>
        <w:t>: Combined Bending Moment Diagram</w:t>
      </w:r>
    </w:p>
    <w:p w14:paraId="24005CE4" w14:textId="77777777" w:rsidR="00111606" w:rsidRPr="00977999" w:rsidRDefault="00111606" w:rsidP="00111606">
      <w:pPr>
        <w:spacing w:after="160" w:line="279" w:lineRule="auto"/>
        <w:jc w:val="center"/>
        <w:rPr>
          <w:rFonts w:asciiTheme="minorHAnsi" w:eastAsiaTheme="minorEastAsia" w:hAnsiTheme="minorHAnsi" w:cstheme="minorBidi"/>
        </w:rPr>
      </w:pPr>
      <w:r w:rsidRPr="00977999">
        <w:rPr>
          <w:rFonts w:asciiTheme="minorHAnsi" w:eastAsiaTheme="minorEastAsia" w:hAnsiTheme="minorHAnsi" w:cstheme="minorBidi"/>
          <w:noProof/>
        </w:rPr>
        <w:drawing>
          <wp:inline distT="0" distB="0" distL="0" distR="0" wp14:anchorId="2140AD48" wp14:editId="49446F22">
            <wp:extent cx="4394629" cy="3086100"/>
            <wp:effectExtent l="0" t="0" r="6350" b="0"/>
            <wp:docPr id="1950513203" name="Picture 1" descr="A graph with a line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13203" name="Picture 1" descr="A graph with a line and numbers&#10;&#10;AI-generated content may be incorrect."/>
                    <pic:cNvPicPr/>
                  </pic:nvPicPr>
                  <pic:blipFill>
                    <a:blip r:embed="rId93"/>
                    <a:stretch>
                      <a:fillRect/>
                    </a:stretch>
                  </pic:blipFill>
                  <pic:spPr>
                    <a:xfrm>
                      <a:off x="0" y="0"/>
                      <a:ext cx="4405347" cy="3093627"/>
                    </a:xfrm>
                    <a:prstGeom prst="rect">
                      <a:avLst/>
                    </a:prstGeom>
                  </pic:spPr>
                </pic:pic>
              </a:graphicData>
            </a:graphic>
          </wp:inline>
        </w:drawing>
      </w:r>
    </w:p>
    <w:p w14:paraId="3CF84BA7" w14:textId="1CF9E7DA" w:rsidR="00111606" w:rsidRPr="00F04D20" w:rsidRDefault="00111606" w:rsidP="00111606">
      <w:pPr>
        <w:spacing w:after="160" w:line="279" w:lineRule="auto"/>
        <w:jc w:val="center"/>
        <w:rPr>
          <w:rFonts w:asciiTheme="minorHAnsi" w:eastAsiaTheme="minorEastAsia" w:hAnsiTheme="minorHAnsi" w:cstheme="minorBidi"/>
          <w:b/>
        </w:rPr>
      </w:pPr>
      <w:r w:rsidRPr="00F04D20">
        <w:rPr>
          <w:rFonts w:asciiTheme="minorHAnsi" w:eastAsiaTheme="minorEastAsia" w:hAnsiTheme="minorHAnsi" w:cstheme="minorBidi"/>
          <w:b/>
        </w:rPr>
        <w:t xml:space="preserve">Figure </w:t>
      </w:r>
      <w:r w:rsidR="00F04D20" w:rsidRPr="00F04D20">
        <w:rPr>
          <w:rFonts w:asciiTheme="minorHAnsi" w:eastAsiaTheme="minorEastAsia" w:hAnsiTheme="minorHAnsi" w:cstheme="minorBidi"/>
          <w:b/>
          <w:bCs/>
        </w:rPr>
        <w:t>53</w:t>
      </w:r>
      <w:r w:rsidRPr="00F04D20">
        <w:rPr>
          <w:rFonts w:asciiTheme="minorHAnsi" w:eastAsiaTheme="minorEastAsia" w:hAnsiTheme="minorHAnsi" w:cstheme="minorBidi"/>
          <w:b/>
        </w:rPr>
        <w:t>: Torque Diagram for Shaft</w:t>
      </w:r>
    </w:p>
    <w:p w14:paraId="1C7B21AF" w14:textId="77777777" w:rsidR="00111606" w:rsidRPr="00977999" w:rsidRDefault="00111606" w:rsidP="00111606">
      <w:pPr>
        <w:spacing w:after="160" w:line="279" w:lineRule="auto"/>
        <w:rPr>
          <w:rFonts w:asciiTheme="minorHAnsi" w:eastAsiaTheme="minorEastAsia" w:hAnsiTheme="minorHAnsi" w:cstheme="minorBidi"/>
        </w:rPr>
      </w:pPr>
      <w:r w:rsidRPr="00977999">
        <w:rPr>
          <w:rFonts w:asciiTheme="minorHAnsi" w:eastAsiaTheme="minorEastAsia" w:hAnsiTheme="minorHAnsi" w:cstheme="minorBidi"/>
        </w:rPr>
        <w:t>From the maximum moment values generated, we can examine how our shaft will perform at high stress areas particularly the gear-key mechanism. We can calculate the alternating and mid-range values for torque and moment at key points of interest. The equations below show the formula for calculating the alternating and mid-range values:</w:t>
      </w:r>
    </w:p>
    <w:p w14:paraId="3AC7EC26" w14:textId="77777777" w:rsidR="00111606" w:rsidRPr="00977999" w:rsidRDefault="00783A66" w:rsidP="00111606">
      <w:pPr>
        <w:spacing w:after="160" w:line="279" w:lineRule="auto"/>
        <w:ind w:firstLine="360"/>
        <w:jc w:val="center"/>
        <w:rPr>
          <w:rFonts w:asciiTheme="majorHAnsi" w:eastAsiaTheme="minorEastAsia" w:hAnsiTheme="majorHAnsi" w:cstheme="minorBidi" w:hint="eastAsia"/>
        </w:rPr>
      </w:pPr>
      <m:oMath>
        <m:sSub>
          <m:sSubPr>
            <m:ctrlPr>
              <w:rPr>
                <w:rFonts w:ascii="Cambria Math" w:eastAsiaTheme="minorEastAsia" w:hAnsi="Cambria Math" w:cstheme="minorBidi"/>
              </w:rPr>
            </m:ctrlPr>
          </m:sSubPr>
          <m:e>
            <m:r>
              <w:rPr>
                <w:rFonts w:ascii="Cambria Math" w:eastAsiaTheme="minorEastAsia" w:hAnsi="Cambria Math" w:cstheme="minorBidi"/>
              </w:rPr>
              <m:t>M</m:t>
            </m:r>
          </m:e>
          <m:sub>
            <m:r>
              <w:rPr>
                <w:rFonts w:ascii="Cambria Math" w:eastAsiaTheme="minorEastAsia" w:hAnsi="Cambria Math" w:cstheme="minorBidi"/>
              </w:rPr>
              <m:t>a</m:t>
            </m:r>
          </m:sub>
        </m:sSub>
        <m:r>
          <m:rPr>
            <m:sty m:val="p"/>
          </m:rPr>
          <w:rPr>
            <w:rFonts w:ascii="Cambria Math" w:eastAsiaTheme="minorEastAsia" w:hAnsi="Cambria Math" w:cstheme="minorBidi"/>
          </w:rPr>
          <m:t>=</m:t>
        </m:r>
        <m:f>
          <m:fPr>
            <m:ctrlPr>
              <w:rPr>
                <w:rFonts w:ascii="Cambria Math" w:eastAsiaTheme="minorEastAsia" w:hAnsi="Cambria Math" w:cstheme="minorBidi"/>
              </w:rPr>
            </m:ctrlPr>
          </m:fPr>
          <m:num>
            <m:r>
              <m:rPr>
                <m:sty m:val="p"/>
              </m:rPr>
              <w:rPr>
                <w:rFonts w:ascii="Cambria Math" w:eastAsiaTheme="minorEastAsia" w:hAnsi="Cambria Math" w:cstheme="minorBidi"/>
              </w:rPr>
              <m:t>(</m:t>
            </m:r>
            <m:sSub>
              <m:sSubPr>
                <m:ctrlPr>
                  <w:rPr>
                    <w:rFonts w:ascii="Cambria Math" w:eastAsiaTheme="minorEastAsia" w:hAnsi="Cambria Math" w:cstheme="minorBidi"/>
                  </w:rPr>
                </m:ctrlPr>
              </m:sSubPr>
              <m:e>
                <m:r>
                  <w:rPr>
                    <w:rFonts w:ascii="Cambria Math" w:eastAsiaTheme="minorEastAsia" w:hAnsi="Cambria Math" w:cstheme="minorBidi"/>
                  </w:rPr>
                  <m:t>M</m:t>
                </m:r>
              </m:e>
              <m:sub>
                <m:r>
                  <w:rPr>
                    <w:rFonts w:ascii="Cambria Math" w:eastAsiaTheme="minorEastAsia" w:hAnsi="Cambria Math" w:cstheme="minorBidi"/>
                  </w:rPr>
                  <m:t>max</m:t>
                </m:r>
              </m:sub>
            </m:sSub>
            <m:r>
              <m:rPr>
                <m:sty m:val="p"/>
              </m:rPr>
              <w:rPr>
                <w:rFonts w:ascii="Cambria Math" w:eastAsiaTheme="minorEastAsia" w:hAnsi="Cambria Math" w:cstheme="minorBidi"/>
              </w:rPr>
              <m:t>-</m:t>
            </m:r>
            <m:sSub>
              <m:sSubPr>
                <m:ctrlPr>
                  <w:rPr>
                    <w:rFonts w:ascii="Cambria Math" w:eastAsiaTheme="minorEastAsia" w:hAnsi="Cambria Math" w:cstheme="minorBidi"/>
                  </w:rPr>
                </m:ctrlPr>
              </m:sSubPr>
              <m:e>
                <m:r>
                  <w:rPr>
                    <w:rFonts w:ascii="Cambria Math" w:eastAsiaTheme="minorEastAsia" w:hAnsi="Cambria Math" w:cstheme="minorBidi"/>
                  </w:rPr>
                  <m:t>M</m:t>
                </m:r>
              </m:e>
              <m:sub>
                <m:r>
                  <w:rPr>
                    <w:rFonts w:ascii="Cambria Math" w:eastAsiaTheme="minorEastAsia" w:hAnsi="Cambria Math" w:cstheme="minorBidi"/>
                  </w:rPr>
                  <m:t>min</m:t>
                </m:r>
              </m:sub>
            </m:sSub>
            <m:r>
              <m:rPr>
                <m:sty m:val="p"/>
              </m:rPr>
              <w:rPr>
                <w:rFonts w:ascii="Cambria Math" w:eastAsiaTheme="minorEastAsia" w:hAnsi="Cambria Math" w:cstheme="minorBidi"/>
              </w:rPr>
              <m:t>)</m:t>
            </m:r>
          </m:num>
          <m:den>
            <m:r>
              <m:rPr>
                <m:sty m:val="p"/>
              </m:rPr>
              <w:rPr>
                <w:rFonts w:ascii="Cambria Math" w:eastAsiaTheme="minorEastAsia" w:hAnsi="Cambria Math" w:cstheme="minorBidi"/>
              </w:rPr>
              <m:t>2</m:t>
            </m:r>
          </m:den>
        </m:f>
      </m:oMath>
      <w:r w:rsidR="00111606" w:rsidRPr="00977999">
        <w:rPr>
          <w:rFonts w:asciiTheme="majorHAnsi" w:eastAsiaTheme="minorEastAsia" w:hAnsiTheme="majorHAnsi" w:cstheme="minorBidi"/>
        </w:rPr>
        <w:tab/>
      </w:r>
      <m:oMath>
        <m:sSub>
          <m:sSubPr>
            <m:ctrlPr>
              <w:rPr>
                <w:rFonts w:ascii="Cambria Math" w:eastAsiaTheme="minorEastAsia" w:hAnsi="Cambria Math" w:cstheme="minorBidi"/>
              </w:rPr>
            </m:ctrlPr>
          </m:sSubPr>
          <m:e>
            <m:r>
              <w:rPr>
                <w:rFonts w:ascii="Cambria Math" w:eastAsiaTheme="minorEastAsia" w:hAnsi="Cambria Math" w:cstheme="minorBidi"/>
              </w:rPr>
              <m:t>M</m:t>
            </m:r>
          </m:e>
          <m:sub>
            <m:r>
              <w:rPr>
                <w:rFonts w:ascii="Cambria Math" w:eastAsiaTheme="minorEastAsia" w:hAnsi="Cambria Math" w:cstheme="minorBidi"/>
              </w:rPr>
              <m:t>m</m:t>
            </m:r>
          </m:sub>
        </m:sSub>
        <m:r>
          <m:rPr>
            <m:sty m:val="p"/>
          </m:rPr>
          <w:rPr>
            <w:rFonts w:ascii="Cambria Math" w:eastAsiaTheme="minorEastAsia" w:hAnsi="Cambria Math" w:cstheme="minorBidi"/>
          </w:rPr>
          <m:t>=</m:t>
        </m:r>
        <m:f>
          <m:fPr>
            <m:ctrlPr>
              <w:rPr>
                <w:rFonts w:ascii="Cambria Math" w:eastAsiaTheme="minorEastAsia" w:hAnsi="Cambria Math" w:cstheme="minorBidi"/>
              </w:rPr>
            </m:ctrlPr>
          </m:fPr>
          <m:num>
            <m:r>
              <m:rPr>
                <m:sty m:val="p"/>
              </m:rPr>
              <w:rPr>
                <w:rFonts w:ascii="Cambria Math" w:eastAsiaTheme="minorEastAsia" w:hAnsi="Cambria Math" w:cstheme="minorBidi"/>
              </w:rPr>
              <m:t>(</m:t>
            </m:r>
            <m:sSub>
              <m:sSubPr>
                <m:ctrlPr>
                  <w:rPr>
                    <w:rFonts w:ascii="Cambria Math" w:eastAsiaTheme="minorEastAsia" w:hAnsi="Cambria Math" w:cstheme="minorBidi"/>
                  </w:rPr>
                </m:ctrlPr>
              </m:sSubPr>
              <m:e>
                <m:r>
                  <w:rPr>
                    <w:rFonts w:ascii="Cambria Math" w:eastAsiaTheme="minorEastAsia" w:hAnsi="Cambria Math" w:cstheme="minorBidi"/>
                  </w:rPr>
                  <m:t>M</m:t>
                </m:r>
              </m:e>
              <m:sub>
                <m:r>
                  <w:rPr>
                    <w:rFonts w:ascii="Cambria Math" w:eastAsiaTheme="minorEastAsia" w:hAnsi="Cambria Math" w:cstheme="minorBidi"/>
                  </w:rPr>
                  <m:t>max</m:t>
                </m:r>
              </m:sub>
            </m:sSub>
            <m:r>
              <m:rPr>
                <m:sty m:val="p"/>
              </m:rPr>
              <w:rPr>
                <w:rFonts w:ascii="Cambria Math" w:eastAsiaTheme="minorEastAsia" w:hAnsi="Cambria Math" w:cstheme="minorBidi"/>
              </w:rPr>
              <m:t>+</m:t>
            </m:r>
            <m:sSub>
              <m:sSubPr>
                <m:ctrlPr>
                  <w:rPr>
                    <w:rFonts w:ascii="Cambria Math" w:eastAsiaTheme="minorEastAsia" w:hAnsi="Cambria Math" w:cstheme="minorBidi"/>
                  </w:rPr>
                </m:ctrlPr>
              </m:sSubPr>
              <m:e>
                <m:r>
                  <w:rPr>
                    <w:rFonts w:ascii="Cambria Math" w:eastAsiaTheme="minorEastAsia" w:hAnsi="Cambria Math" w:cstheme="minorBidi"/>
                  </w:rPr>
                  <m:t>M</m:t>
                </m:r>
              </m:e>
              <m:sub>
                <m:r>
                  <w:rPr>
                    <w:rFonts w:ascii="Cambria Math" w:eastAsiaTheme="minorEastAsia" w:hAnsi="Cambria Math" w:cstheme="minorBidi"/>
                  </w:rPr>
                  <m:t>min</m:t>
                </m:r>
              </m:sub>
            </m:sSub>
            <m:r>
              <m:rPr>
                <m:sty m:val="p"/>
              </m:rPr>
              <w:rPr>
                <w:rFonts w:ascii="Cambria Math" w:eastAsiaTheme="minorEastAsia" w:hAnsi="Cambria Math" w:cstheme="minorBidi"/>
              </w:rPr>
              <m:t>)</m:t>
            </m:r>
          </m:num>
          <m:den>
            <m:r>
              <m:rPr>
                <m:sty m:val="p"/>
              </m:rPr>
              <w:rPr>
                <w:rFonts w:ascii="Cambria Math" w:eastAsiaTheme="minorEastAsia" w:hAnsi="Cambria Math" w:cstheme="minorBidi"/>
              </w:rPr>
              <m:t>2</m:t>
            </m:r>
          </m:den>
        </m:f>
      </m:oMath>
    </w:p>
    <w:p w14:paraId="22BB42C7" w14:textId="77777777" w:rsidR="00111606" w:rsidRPr="00977999" w:rsidRDefault="00783A66" w:rsidP="00111606">
      <w:pPr>
        <w:spacing w:after="160" w:line="279" w:lineRule="auto"/>
        <w:ind w:firstLine="360"/>
        <w:jc w:val="center"/>
        <w:rPr>
          <w:rFonts w:asciiTheme="majorHAnsi" w:eastAsiaTheme="minorEastAsia" w:hAnsiTheme="majorHAnsi" w:cstheme="minorBidi" w:hint="eastAsia"/>
        </w:rPr>
      </w:pPr>
      <m:oMath>
        <m:sSub>
          <m:sSubPr>
            <m:ctrlPr>
              <w:rPr>
                <w:rFonts w:ascii="Cambria Math" w:eastAsiaTheme="minorEastAsia" w:hAnsi="Cambria Math" w:cstheme="minorBidi"/>
              </w:rPr>
            </m:ctrlPr>
          </m:sSubPr>
          <m:e>
            <m:r>
              <w:rPr>
                <w:rFonts w:ascii="Cambria Math" w:eastAsiaTheme="minorEastAsia" w:hAnsi="Cambria Math" w:cstheme="minorBidi"/>
              </w:rPr>
              <m:t>T</m:t>
            </m:r>
          </m:e>
          <m:sub>
            <m:r>
              <w:rPr>
                <w:rFonts w:ascii="Cambria Math" w:eastAsiaTheme="minorEastAsia" w:hAnsi="Cambria Math" w:cstheme="minorBidi"/>
              </w:rPr>
              <m:t>a</m:t>
            </m:r>
          </m:sub>
        </m:sSub>
        <m:r>
          <m:rPr>
            <m:sty m:val="p"/>
          </m:rPr>
          <w:rPr>
            <w:rFonts w:ascii="Cambria Math" w:eastAsiaTheme="minorEastAsia" w:hAnsi="Cambria Math" w:cstheme="minorBidi"/>
          </w:rPr>
          <m:t>=</m:t>
        </m:r>
        <m:f>
          <m:fPr>
            <m:ctrlPr>
              <w:rPr>
                <w:rFonts w:ascii="Cambria Math" w:eastAsiaTheme="minorEastAsia" w:hAnsi="Cambria Math" w:cstheme="minorBidi"/>
              </w:rPr>
            </m:ctrlPr>
          </m:fPr>
          <m:num>
            <m:r>
              <m:rPr>
                <m:sty m:val="p"/>
              </m:rPr>
              <w:rPr>
                <w:rFonts w:ascii="Cambria Math" w:eastAsiaTheme="minorEastAsia" w:hAnsi="Cambria Math" w:cstheme="minorBidi"/>
              </w:rPr>
              <m:t>(</m:t>
            </m:r>
            <m:sSub>
              <m:sSubPr>
                <m:ctrlPr>
                  <w:rPr>
                    <w:rFonts w:ascii="Cambria Math" w:eastAsiaTheme="minorEastAsia" w:hAnsi="Cambria Math" w:cstheme="minorBidi"/>
                  </w:rPr>
                </m:ctrlPr>
              </m:sSubPr>
              <m:e>
                <m:r>
                  <w:rPr>
                    <w:rFonts w:ascii="Cambria Math" w:eastAsiaTheme="minorEastAsia" w:hAnsi="Cambria Math" w:cstheme="minorBidi"/>
                  </w:rPr>
                  <m:t>T</m:t>
                </m:r>
              </m:e>
              <m:sub>
                <m:r>
                  <w:rPr>
                    <w:rFonts w:ascii="Cambria Math" w:eastAsiaTheme="minorEastAsia" w:hAnsi="Cambria Math" w:cstheme="minorBidi"/>
                  </w:rPr>
                  <m:t>max</m:t>
                </m:r>
              </m:sub>
            </m:sSub>
            <m:r>
              <m:rPr>
                <m:sty m:val="p"/>
              </m:rPr>
              <w:rPr>
                <w:rFonts w:ascii="Cambria Math" w:eastAsiaTheme="minorEastAsia" w:hAnsi="Cambria Math" w:cstheme="minorBidi"/>
              </w:rPr>
              <m:t>-</m:t>
            </m:r>
            <m:sSub>
              <m:sSubPr>
                <m:ctrlPr>
                  <w:rPr>
                    <w:rFonts w:ascii="Cambria Math" w:eastAsiaTheme="minorEastAsia" w:hAnsi="Cambria Math" w:cstheme="minorBidi"/>
                  </w:rPr>
                </m:ctrlPr>
              </m:sSubPr>
              <m:e>
                <m:r>
                  <w:rPr>
                    <w:rFonts w:ascii="Cambria Math" w:eastAsiaTheme="minorEastAsia" w:hAnsi="Cambria Math" w:cstheme="minorBidi"/>
                  </w:rPr>
                  <m:t>T</m:t>
                </m:r>
              </m:e>
              <m:sub>
                <m:r>
                  <w:rPr>
                    <w:rFonts w:ascii="Cambria Math" w:eastAsiaTheme="minorEastAsia" w:hAnsi="Cambria Math" w:cstheme="minorBidi"/>
                  </w:rPr>
                  <m:t>min</m:t>
                </m:r>
              </m:sub>
            </m:sSub>
            <m:r>
              <m:rPr>
                <m:sty m:val="p"/>
              </m:rPr>
              <w:rPr>
                <w:rFonts w:ascii="Cambria Math" w:eastAsiaTheme="minorEastAsia" w:hAnsi="Cambria Math" w:cstheme="minorBidi"/>
              </w:rPr>
              <m:t>)</m:t>
            </m:r>
          </m:num>
          <m:den>
            <m:r>
              <m:rPr>
                <m:sty m:val="p"/>
              </m:rPr>
              <w:rPr>
                <w:rFonts w:ascii="Cambria Math" w:eastAsiaTheme="minorEastAsia" w:hAnsi="Cambria Math" w:cstheme="minorBidi"/>
              </w:rPr>
              <m:t>2</m:t>
            </m:r>
          </m:den>
        </m:f>
      </m:oMath>
      <w:r w:rsidR="00111606" w:rsidRPr="00977999">
        <w:rPr>
          <w:rFonts w:asciiTheme="majorHAnsi" w:eastAsiaTheme="minorEastAsia" w:hAnsiTheme="majorHAnsi" w:cstheme="minorBidi"/>
        </w:rPr>
        <w:t xml:space="preserve"> </w:t>
      </w:r>
      <w:r w:rsidR="00111606" w:rsidRPr="00977999">
        <w:rPr>
          <w:rFonts w:asciiTheme="majorHAnsi" w:eastAsiaTheme="minorEastAsia" w:hAnsiTheme="majorHAnsi" w:cstheme="minorBidi"/>
        </w:rPr>
        <w:tab/>
      </w:r>
      <m:oMath>
        <m:sSub>
          <m:sSubPr>
            <m:ctrlPr>
              <w:rPr>
                <w:rFonts w:ascii="Cambria Math" w:eastAsiaTheme="minorEastAsia" w:hAnsi="Cambria Math" w:cstheme="minorBidi"/>
              </w:rPr>
            </m:ctrlPr>
          </m:sSubPr>
          <m:e>
            <m:r>
              <w:rPr>
                <w:rFonts w:ascii="Cambria Math" w:eastAsiaTheme="minorEastAsia" w:hAnsi="Cambria Math" w:cstheme="minorBidi"/>
              </w:rPr>
              <m:t>T</m:t>
            </m:r>
          </m:e>
          <m:sub>
            <m:r>
              <w:rPr>
                <w:rFonts w:ascii="Cambria Math" w:eastAsiaTheme="minorEastAsia" w:hAnsi="Cambria Math" w:cstheme="minorBidi"/>
              </w:rPr>
              <m:t>m</m:t>
            </m:r>
          </m:sub>
        </m:sSub>
        <m:r>
          <m:rPr>
            <m:sty m:val="p"/>
          </m:rPr>
          <w:rPr>
            <w:rFonts w:ascii="Cambria Math" w:eastAsiaTheme="minorEastAsia" w:hAnsi="Cambria Math" w:cstheme="minorBidi"/>
          </w:rPr>
          <m:t>=</m:t>
        </m:r>
        <m:f>
          <m:fPr>
            <m:ctrlPr>
              <w:rPr>
                <w:rFonts w:ascii="Cambria Math" w:eastAsiaTheme="minorEastAsia" w:hAnsi="Cambria Math" w:cstheme="minorBidi"/>
              </w:rPr>
            </m:ctrlPr>
          </m:fPr>
          <m:num>
            <m:r>
              <m:rPr>
                <m:sty m:val="p"/>
              </m:rPr>
              <w:rPr>
                <w:rFonts w:ascii="Cambria Math" w:eastAsiaTheme="minorEastAsia" w:hAnsi="Cambria Math" w:cstheme="minorBidi"/>
              </w:rPr>
              <m:t>(</m:t>
            </m:r>
            <m:sSub>
              <m:sSubPr>
                <m:ctrlPr>
                  <w:rPr>
                    <w:rFonts w:ascii="Cambria Math" w:eastAsiaTheme="minorEastAsia" w:hAnsi="Cambria Math" w:cstheme="minorBidi"/>
                  </w:rPr>
                </m:ctrlPr>
              </m:sSubPr>
              <m:e>
                <m:r>
                  <w:rPr>
                    <w:rFonts w:ascii="Cambria Math" w:eastAsiaTheme="minorEastAsia" w:hAnsi="Cambria Math" w:cstheme="minorBidi"/>
                  </w:rPr>
                  <m:t>T</m:t>
                </m:r>
              </m:e>
              <m:sub>
                <m:r>
                  <w:rPr>
                    <w:rFonts w:ascii="Cambria Math" w:eastAsiaTheme="minorEastAsia" w:hAnsi="Cambria Math" w:cstheme="minorBidi"/>
                  </w:rPr>
                  <m:t>max</m:t>
                </m:r>
              </m:sub>
            </m:sSub>
            <m:r>
              <m:rPr>
                <m:sty m:val="p"/>
              </m:rPr>
              <w:rPr>
                <w:rFonts w:ascii="Cambria Math" w:eastAsiaTheme="minorEastAsia" w:hAnsi="Cambria Math" w:cstheme="minorBidi"/>
              </w:rPr>
              <m:t>+</m:t>
            </m:r>
            <m:sSub>
              <m:sSubPr>
                <m:ctrlPr>
                  <w:rPr>
                    <w:rFonts w:ascii="Cambria Math" w:eastAsiaTheme="minorEastAsia" w:hAnsi="Cambria Math" w:cstheme="minorBidi"/>
                  </w:rPr>
                </m:ctrlPr>
              </m:sSubPr>
              <m:e>
                <m:r>
                  <w:rPr>
                    <w:rFonts w:ascii="Cambria Math" w:eastAsiaTheme="minorEastAsia" w:hAnsi="Cambria Math" w:cstheme="minorBidi"/>
                  </w:rPr>
                  <m:t>T</m:t>
                </m:r>
              </m:e>
              <m:sub>
                <m:r>
                  <w:rPr>
                    <w:rFonts w:ascii="Cambria Math" w:eastAsiaTheme="minorEastAsia" w:hAnsi="Cambria Math" w:cstheme="minorBidi"/>
                  </w:rPr>
                  <m:t>min</m:t>
                </m:r>
              </m:sub>
            </m:sSub>
            <m:r>
              <m:rPr>
                <m:sty m:val="p"/>
              </m:rPr>
              <w:rPr>
                <w:rFonts w:ascii="Cambria Math" w:eastAsiaTheme="minorEastAsia" w:hAnsi="Cambria Math" w:cstheme="minorBidi"/>
              </w:rPr>
              <m:t>)</m:t>
            </m:r>
          </m:num>
          <m:den>
            <m:r>
              <m:rPr>
                <m:sty m:val="p"/>
              </m:rPr>
              <w:rPr>
                <w:rFonts w:ascii="Cambria Math" w:eastAsiaTheme="minorEastAsia" w:hAnsi="Cambria Math" w:cstheme="minorBidi"/>
              </w:rPr>
              <m:t>2</m:t>
            </m:r>
          </m:den>
        </m:f>
      </m:oMath>
    </w:p>
    <w:p w14:paraId="04FD7F06" w14:textId="77777777" w:rsidR="00111606" w:rsidRPr="00977999" w:rsidRDefault="00111606" w:rsidP="00111606">
      <w:pPr>
        <w:spacing w:after="160" w:line="279" w:lineRule="auto"/>
        <w:rPr>
          <w:rFonts w:asciiTheme="minorHAnsi" w:eastAsiaTheme="minorEastAsia" w:hAnsiTheme="minorHAnsi" w:cstheme="minorBidi"/>
        </w:rPr>
      </w:pPr>
      <w:r w:rsidRPr="00977999">
        <w:rPr>
          <w:rFonts w:asciiTheme="minorHAnsi" w:eastAsiaTheme="minorEastAsia" w:hAnsiTheme="minorHAnsi" w:cstheme="minorBidi"/>
        </w:rPr>
        <w:t xml:space="preserve">Based on these critical points and obtained alternating/mid-range moment and torque values, we can calculate the Von-Mises stress at each of the points of interests. The Von-Mises stress can be calculated based on the following equation shown below. Since we know that </w:t>
      </w:r>
      <m:oMath>
        <m:sSub>
          <m:sSubPr>
            <m:ctrlPr>
              <w:rPr>
                <w:rFonts w:ascii="Cambria Math" w:eastAsiaTheme="minorEastAsia" w:hAnsi="Cambria Math" w:cstheme="minorBidi"/>
              </w:rPr>
            </m:ctrlPr>
          </m:sSubPr>
          <m:e>
            <m:r>
              <w:rPr>
                <w:rFonts w:ascii="Cambria Math" w:eastAsiaTheme="minorEastAsia" w:hAnsi="Cambria Math" w:cstheme="minorBidi"/>
              </w:rPr>
              <m:t>M</m:t>
            </m:r>
          </m:e>
          <m:sub>
            <m:r>
              <w:rPr>
                <w:rFonts w:ascii="Cambria Math" w:eastAsiaTheme="minorEastAsia" w:hAnsi="Cambria Math" w:cstheme="minorBidi"/>
              </w:rPr>
              <m:t>m</m:t>
            </m:r>
          </m:sub>
        </m:sSub>
      </m:oMath>
      <w:r w:rsidRPr="00977999">
        <w:rPr>
          <w:rFonts w:asciiTheme="minorHAnsi" w:eastAsiaTheme="minorEastAsia" w:hAnsiTheme="minorHAnsi" w:cstheme="minorBidi"/>
        </w:rPr>
        <w:t xml:space="preserve"> and </w:t>
      </w:r>
      <m:oMath>
        <m:sSub>
          <m:sSubPr>
            <m:ctrlPr>
              <w:rPr>
                <w:rFonts w:ascii="Cambria Math" w:eastAsiaTheme="minorEastAsia" w:hAnsi="Cambria Math" w:cstheme="minorBidi"/>
              </w:rPr>
            </m:ctrlPr>
          </m:sSubPr>
          <m:e>
            <m:r>
              <w:rPr>
                <w:rFonts w:ascii="Cambria Math" w:eastAsiaTheme="minorEastAsia" w:hAnsi="Cambria Math" w:cstheme="minorBidi"/>
              </w:rPr>
              <m:t>T</m:t>
            </m:r>
          </m:e>
          <m:sub>
            <m:r>
              <w:rPr>
                <w:rFonts w:ascii="Cambria Math" w:eastAsiaTheme="minorEastAsia" w:hAnsi="Cambria Math" w:cstheme="minorBidi"/>
              </w:rPr>
              <m:t>a</m:t>
            </m:r>
          </m:sub>
        </m:sSub>
      </m:oMath>
      <w:r w:rsidRPr="00977999">
        <w:rPr>
          <w:rFonts w:asciiTheme="minorHAnsi" w:eastAsiaTheme="minorEastAsia" w:hAnsiTheme="minorHAnsi" w:cstheme="minorBidi"/>
        </w:rPr>
        <w:t xml:space="preserve"> are 0 lbf in at all points of interest, we can further simplify these equations:</w:t>
      </w:r>
    </w:p>
    <w:p w14:paraId="0BFEBB89" w14:textId="77777777" w:rsidR="00111606" w:rsidRPr="00977999" w:rsidRDefault="00783A66" w:rsidP="00111606">
      <w:pPr>
        <w:spacing w:after="160" w:line="279" w:lineRule="auto"/>
        <w:rPr>
          <w:rFonts w:asciiTheme="minorHAnsi" w:eastAsiaTheme="minorEastAsia" w:hAnsiTheme="minorHAnsi" w:cstheme="minorBidi"/>
        </w:rPr>
      </w:pPr>
      <m:oMathPara>
        <m:oMath>
          <m:sSubSup>
            <m:sSubSupPr>
              <m:ctrlPr>
                <w:rPr>
                  <w:rFonts w:ascii="Cambria Math" w:eastAsiaTheme="minorEastAsia" w:hAnsi="Cambria Math" w:cstheme="minorBidi"/>
                </w:rPr>
              </m:ctrlPr>
            </m:sSubSupPr>
            <m:e>
              <m:r>
                <w:rPr>
                  <w:rFonts w:ascii="Cambria Math" w:eastAsiaTheme="minorEastAsia" w:hAnsi="Cambria Math" w:cstheme="minorBidi"/>
                </w:rPr>
                <m:t>σ</m:t>
              </m:r>
            </m:e>
            <m:sub>
              <m:r>
                <w:rPr>
                  <w:rFonts w:ascii="Cambria Math" w:eastAsiaTheme="minorEastAsia" w:hAnsi="Cambria Math" w:cstheme="minorBidi"/>
                </w:rPr>
                <m:t>a</m:t>
              </m:r>
            </m:sub>
            <m:sup>
              <m:r>
                <m:rPr>
                  <m:sty m:val="p"/>
                </m:rPr>
                <w:rPr>
                  <w:rFonts w:ascii="Cambria Math" w:eastAsiaTheme="minorEastAsia" w:hAnsi="Cambria Math" w:cstheme="minorBidi"/>
                </w:rPr>
                <m:t>'</m:t>
              </m:r>
            </m:sup>
          </m:sSubSup>
          <m:r>
            <m:rPr>
              <m:sty m:val="p"/>
            </m:rPr>
            <w:rPr>
              <w:rFonts w:ascii="Cambria Math" w:eastAsiaTheme="minorEastAsia" w:hAnsi="Cambria Math" w:cstheme="minorBidi"/>
            </w:rPr>
            <m:t>=</m:t>
          </m:r>
          <m:sSup>
            <m:sSupPr>
              <m:ctrlPr>
                <w:rPr>
                  <w:rFonts w:ascii="Cambria Math" w:eastAsiaTheme="minorEastAsia" w:hAnsi="Cambria Math" w:cstheme="minorBidi"/>
                </w:rPr>
              </m:ctrlPr>
            </m:sSupPr>
            <m:e>
              <m:sSup>
                <m:sSupPr>
                  <m:ctrlPr>
                    <w:rPr>
                      <w:rFonts w:ascii="Cambria Math" w:eastAsiaTheme="minorEastAsia" w:hAnsi="Cambria Math" w:cstheme="minorBidi"/>
                    </w:rPr>
                  </m:ctrlPr>
                </m:sSupPr>
                <m:e>
                  <m:r>
                    <m:rPr>
                      <m:sty m:val="p"/>
                    </m:rPr>
                    <w:rPr>
                      <w:rFonts w:ascii="Cambria Math" w:eastAsiaTheme="minorEastAsia" w:hAnsi="Cambria Math" w:cstheme="minorBidi"/>
                    </w:rPr>
                    <m:t>[(</m:t>
                  </m:r>
                  <m:f>
                    <m:fPr>
                      <m:ctrlPr>
                        <w:rPr>
                          <w:rFonts w:ascii="Cambria Math" w:eastAsiaTheme="minorEastAsia" w:hAnsi="Cambria Math" w:cstheme="minorBidi"/>
                        </w:rPr>
                      </m:ctrlPr>
                    </m:fPr>
                    <m:num>
                      <m:r>
                        <m:rPr>
                          <m:sty m:val="p"/>
                        </m:rPr>
                        <w:rPr>
                          <w:rFonts w:ascii="Cambria Math" w:eastAsiaTheme="minorEastAsia" w:hAnsi="Cambria Math" w:cstheme="minorBidi"/>
                        </w:rPr>
                        <m:t>32</m:t>
                      </m:r>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f</m:t>
                          </m:r>
                        </m:sub>
                      </m:sSub>
                      <m:sSub>
                        <m:sSubPr>
                          <m:ctrlPr>
                            <w:rPr>
                              <w:rFonts w:ascii="Cambria Math" w:eastAsiaTheme="minorEastAsia" w:hAnsi="Cambria Math" w:cstheme="minorBidi"/>
                            </w:rPr>
                          </m:ctrlPr>
                        </m:sSubPr>
                        <m:e>
                          <m:r>
                            <w:rPr>
                              <w:rFonts w:ascii="Cambria Math" w:eastAsiaTheme="minorEastAsia" w:hAnsi="Cambria Math" w:cstheme="minorBidi"/>
                            </w:rPr>
                            <m:t>M</m:t>
                          </m:r>
                        </m:e>
                        <m:sub>
                          <m:r>
                            <w:rPr>
                              <w:rFonts w:ascii="Cambria Math" w:eastAsiaTheme="minorEastAsia" w:hAnsi="Cambria Math" w:cstheme="minorBidi"/>
                            </w:rPr>
                            <m:t>a</m:t>
                          </m:r>
                        </m:sub>
                      </m:sSub>
                    </m:num>
                    <m:den>
                      <m:r>
                        <w:rPr>
                          <w:rFonts w:ascii="Cambria Math" w:eastAsiaTheme="minorEastAsia" w:hAnsi="Cambria Math" w:cstheme="minorBidi"/>
                        </w:rPr>
                        <m:t>π</m:t>
                      </m:r>
                      <m:sSup>
                        <m:sSupPr>
                          <m:ctrlPr>
                            <w:rPr>
                              <w:rFonts w:ascii="Cambria Math" w:eastAsiaTheme="minorEastAsia" w:hAnsi="Cambria Math" w:cstheme="minorBidi"/>
                            </w:rPr>
                          </m:ctrlPr>
                        </m:sSupPr>
                        <m:e>
                          <m:r>
                            <w:rPr>
                              <w:rFonts w:ascii="Cambria Math" w:eastAsiaTheme="minorEastAsia" w:hAnsi="Cambria Math" w:cstheme="minorBidi"/>
                            </w:rPr>
                            <m:t>d</m:t>
                          </m:r>
                        </m:e>
                        <m:sup>
                          <m:r>
                            <m:rPr>
                              <m:sty m:val="p"/>
                            </m:rPr>
                            <w:rPr>
                              <w:rFonts w:ascii="Cambria Math" w:eastAsiaTheme="minorEastAsia" w:hAnsi="Cambria Math" w:cstheme="minorBidi"/>
                            </w:rPr>
                            <m:t>3</m:t>
                          </m:r>
                        </m:sup>
                      </m:sSup>
                    </m:den>
                  </m:f>
                  <m:r>
                    <m:rPr>
                      <m:sty m:val="p"/>
                    </m:rPr>
                    <w:rPr>
                      <w:rFonts w:ascii="Cambria Math" w:eastAsiaTheme="minorEastAsia" w:hAnsi="Cambria Math" w:cstheme="minorBidi"/>
                    </w:rPr>
                    <m:t>)</m:t>
                  </m:r>
                </m:e>
                <m:sup>
                  <m:r>
                    <m:rPr>
                      <m:sty m:val="p"/>
                    </m:rPr>
                    <w:rPr>
                      <w:rFonts w:ascii="Cambria Math" w:eastAsiaTheme="minorEastAsia" w:hAnsi="Cambria Math" w:cstheme="minorBidi"/>
                    </w:rPr>
                    <m:t>2</m:t>
                  </m:r>
                </m:sup>
              </m:sSup>
              <m:r>
                <m:rPr>
                  <m:sty m:val="p"/>
                </m:rPr>
                <w:rPr>
                  <w:rFonts w:ascii="Cambria Math" w:eastAsiaTheme="minorEastAsia" w:hAnsi="Cambria Math" w:cstheme="minorBidi"/>
                </w:rPr>
                <m:t>+3</m:t>
              </m:r>
              <m:sSup>
                <m:sSupPr>
                  <m:ctrlPr>
                    <w:rPr>
                      <w:rFonts w:ascii="Cambria Math" w:eastAsiaTheme="minorEastAsia" w:hAnsi="Cambria Math" w:cstheme="minorBidi"/>
                    </w:rPr>
                  </m:ctrlPr>
                </m:sSupPr>
                <m:e>
                  <m:r>
                    <m:rPr>
                      <m:sty m:val="p"/>
                    </m:rPr>
                    <w:rPr>
                      <w:rFonts w:ascii="Cambria Math" w:eastAsiaTheme="minorEastAsia" w:hAnsi="Cambria Math" w:cstheme="minorBidi"/>
                    </w:rPr>
                    <m:t>(</m:t>
                  </m:r>
                  <m:f>
                    <m:fPr>
                      <m:ctrlPr>
                        <w:rPr>
                          <w:rFonts w:ascii="Cambria Math" w:eastAsiaTheme="minorEastAsia" w:hAnsi="Cambria Math" w:cstheme="minorBidi"/>
                        </w:rPr>
                      </m:ctrlPr>
                    </m:fPr>
                    <m:num>
                      <m:r>
                        <m:rPr>
                          <m:sty m:val="p"/>
                        </m:rPr>
                        <w:rPr>
                          <w:rFonts w:ascii="Cambria Math" w:eastAsiaTheme="minorEastAsia" w:hAnsi="Cambria Math" w:cstheme="minorBidi"/>
                        </w:rPr>
                        <m:t>16</m:t>
                      </m:r>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fs</m:t>
                          </m:r>
                        </m:sub>
                      </m:sSub>
                      <m:sSub>
                        <m:sSubPr>
                          <m:ctrlPr>
                            <w:rPr>
                              <w:rFonts w:ascii="Cambria Math" w:eastAsiaTheme="minorEastAsia" w:hAnsi="Cambria Math" w:cstheme="minorBidi"/>
                            </w:rPr>
                          </m:ctrlPr>
                        </m:sSubPr>
                        <m:e>
                          <m:r>
                            <w:rPr>
                              <w:rFonts w:ascii="Cambria Math" w:eastAsiaTheme="minorEastAsia" w:hAnsi="Cambria Math" w:cstheme="minorBidi"/>
                            </w:rPr>
                            <m:t>T</m:t>
                          </m:r>
                        </m:e>
                        <m:sub>
                          <m:r>
                            <w:rPr>
                              <w:rFonts w:ascii="Cambria Math" w:eastAsiaTheme="minorEastAsia" w:hAnsi="Cambria Math" w:cstheme="minorBidi"/>
                            </w:rPr>
                            <m:t>a</m:t>
                          </m:r>
                        </m:sub>
                      </m:sSub>
                    </m:num>
                    <m:den>
                      <m:r>
                        <w:rPr>
                          <w:rFonts w:ascii="Cambria Math" w:eastAsiaTheme="minorEastAsia" w:hAnsi="Cambria Math" w:cstheme="minorBidi"/>
                        </w:rPr>
                        <m:t>π</m:t>
                      </m:r>
                      <m:sSup>
                        <m:sSupPr>
                          <m:ctrlPr>
                            <w:rPr>
                              <w:rFonts w:ascii="Cambria Math" w:eastAsiaTheme="minorEastAsia" w:hAnsi="Cambria Math" w:cstheme="minorBidi"/>
                            </w:rPr>
                          </m:ctrlPr>
                        </m:sSupPr>
                        <m:e>
                          <m:r>
                            <w:rPr>
                              <w:rFonts w:ascii="Cambria Math" w:eastAsiaTheme="minorEastAsia" w:hAnsi="Cambria Math" w:cstheme="minorBidi"/>
                            </w:rPr>
                            <m:t>d</m:t>
                          </m:r>
                        </m:e>
                        <m:sup>
                          <m:r>
                            <m:rPr>
                              <m:sty m:val="p"/>
                            </m:rPr>
                            <w:rPr>
                              <w:rFonts w:ascii="Cambria Math" w:eastAsiaTheme="minorEastAsia" w:hAnsi="Cambria Math" w:cstheme="minorBidi"/>
                            </w:rPr>
                            <m:t>3</m:t>
                          </m:r>
                        </m:sup>
                      </m:sSup>
                    </m:den>
                  </m:f>
                  <m:r>
                    <m:rPr>
                      <m:sty m:val="p"/>
                    </m:rPr>
                    <w:rPr>
                      <w:rFonts w:ascii="Cambria Math" w:eastAsiaTheme="minorEastAsia" w:hAnsi="Cambria Math" w:cstheme="minorBidi"/>
                    </w:rPr>
                    <m:t>)</m:t>
                  </m:r>
                </m:e>
                <m:sup>
                  <m:r>
                    <m:rPr>
                      <m:sty m:val="p"/>
                    </m:rPr>
                    <w:rPr>
                      <w:rFonts w:ascii="Cambria Math" w:eastAsiaTheme="minorEastAsia" w:hAnsi="Cambria Math" w:cstheme="minorBidi"/>
                    </w:rPr>
                    <m:t>2</m:t>
                  </m:r>
                </m:sup>
              </m:sSup>
              <m:r>
                <m:rPr>
                  <m:sty m:val="p"/>
                </m:rPr>
                <w:rPr>
                  <w:rFonts w:ascii="Cambria Math" w:eastAsiaTheme="minorEastAsia" w:hAnsi="Cambria Math" w:cstheme="minorBidi"/>
                </w:rPr>
                <m:t>]</m:t>
              </m:r>
            </m:e>
            <m:sup>
              <m:f>
                <m:fPr>
                  <m:ctrlPr>
                    <w:rPr>
                      <w:rFonts w:ascii="Cambria Math" w:eastAsiaTheme="minorEastAsia" w:hAnsi="Cambria Math" w:cstheme="minorBidi"/>
                    </w:rPr>
                  </m:ctrlPr>
                </m:fPr>
                <m:num>
                  <m:r>
                    <m:rPr>
                      <m:sty m:val="p"/>
                    </m:rPr>
                    <w:rPr>
                      <w:rFonts w:ascii="Cambria Math" w:eastAsiaTheme="minorEastAsia" w:hAnsi="Cambria Math" w:cstheme="minorBidi"/>
                    </w:rPr>
                    <m:t>1</m:t>
                  </m:r>
                </m:num>
                <m:den>
                  <m:r>
                    <m:rPr>
                      <m:sty m:val="p"/>
                    </m:rPr>
                    <w:rPr>
                      <w:rFonts w:ascii="Cambria Math" w:eastAsiaTheme="minorEastAsia" w:hAnsi="Cambria Math" w:cstheme="minorBidi"/>
                    </w:rPr>
                    <m:t>2</m:t>
                  </m:r>
                </m:den>
              </m:f>
            </m:sup>
          </m:sSup>
          <m:r>
            <m:rPr>
              <m:sty m:val="p"/>
            </m:rPr>
            <w:rPr>
              <w:rFonts w:ascii="Cambria Math" w:eastAsiaTheme="minorEastAsia" w:hAnsi="Cambria Math" w:cstheme="minorBidi"/>
            </w:rPr>
            <m:t>→</m:t>
          </m:r>
          <m:sSubSup>
            <m:sSubSupPr>
              <m:ctrlPr>
                <w:rPr>
                  <w:rFonts w:ascii="Cambria Math" w:eastAsiaTheme="minorEastAsia" w:hAnsi="Cambria Math" w:cstheme="minorBidi"/>
                </w:rPr>
              </m:ctrlPr>
            </m:sSubSupPr>
            <m:e>
              <m:r>
                <w:rPr>
                  <w:rFonts w:ascii="Cambria Math" w:eastAsiaTheme="minorEastAsia" w:hAnsi="Cambria Math" w:cstheme="minorBidi"/>
                </w:rPr>
                <m:t>σ</m:t>
              </m:r>
            </m:e>
            <m:sub>
              <m:r>
                <w:rPr>
                  <w:rFonts w:ascii="Cambria Math" w:eastAsiaTheme="minorEastAsia" w:hAnsi="Cambria Math" w:cstheme="minorBidi"/>
                </w:rPr>
                <m:t>a</m:t>
              </m:r>
            </m:sub>
            <m:sup>
              <m:r>
                <m:rPr>
                  <m:sty m:val="p"/>
                </m:rPr>
                <w:rPr>
                  <w:rFonts w:ascii="Cambria Math" w:eastAsiaTheme="minorEastAsia" w:hAnsi="Cambria Math" w:cstheme="minorBidi"/>
                </w:rPr>
                <m:t>'</m:t>
              </m:r>
            </m:sup>
          </m:sSubSup>
          <m:r>
            <m:rPr>
              <m:sty m:val="p"/>
            </m:rPr>
            <w:rPr>
              <w:rFonts w:ascii="Cambria Math" w:eastAsiaTheme="minorEastAsia" w:hAnsi="Cambria Math" w:cstheme="minorBidi"/>
            </w:rPr>
            <m:t>=</m:t>
          </m:r>
          <m:sSup>
            <m:sSupPr>
              <m:ctrlPr>
                <w:rPr>
                  <w:rFonts w:ascii="Cambria Math" w:eastAsiaTheme="minorEastAsia" w:hAnsi="Cambria Math" w:cstheme="minorBidi"/>
                </w:rPr>
              </m:ctrlPr>
            </m:sSupPr>
            <m:e>
              <m:r>
                <m:rPr>
                  <m:sty m:val="p"/>
                </m:rPr>
                <w:rPr>
                  <w:rFonts w:ascii="Cambria Math" w:eastAsiaTheme="minorEastAsia" w:hAnsi="Cambria Math" w:cstheme="minorBidi"/>
                </w:rPr>
                <m:t>(</m:t>
              </m:r>
              <m:f>
                <m:fPr>
                  <m:ctrlPr>
                    <w:rPr>
                      <w:rFonts w:ascii="Cambria Math" w:eastAsiaTheme="minorEastAsia" w:hAnsi="Cambria Math" w:cstheme="minorBidi"/>
                    </w:rPr>
                  </m:ctrlPr>
                </m:fPr>
                <m:num>
                  <m:r>
                    <m:rPr>
                      <m:sty m:val="p"/>
                    </m:rPr>
                    <w:rPr>
                      <w:rFonts w:ascii="Cambria Math" w:eastAsiaTheme="minorEastAsia" w:hAnsi="Cambria Math" w:cstheme="minorBidi"/>
                    </w:rPr>
                    <m:t>32</m:t>
                  </m:r>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f</m:t>
                      </m:r>
                    </m:sub>
                  </m:sSub>
                  <m:sSub>
                    <m:sSubPr>
                      <m:ctrlPr>
                        <w:rPr>
                          <w:rFonts w:ascii="Cambria Math" w:eastAsiaTheme="minorEastAsia" w:hAnsi="Cambria Math" w:cstheme="minorBidi"/>
                        </w:rPr>
                      </m:ctrlPr>
                    </m:sSubPr>
                    <m:e>
                      <m:r>
                        <w:rPr>
                          <w:rFonts w:ascii="Cambria Math" w:eastAsiaTheme="minorEastAsia" w:hAnsi="Cambria Math" w:cstheme="minorBidi"/>
                        </w:rPr>
                        <m:t>M</m:t>
                      </m:r>
                    </m:e>
                    <m:sub>
                      <m:r>
                        <w:rPr>
                          <w:rFonts w:ascii="Cambria Math" w:eastAsiaTheme="minorEastAsia" w:hAnsi="Cambria Math" w:cstheme="minorBidi"/>
                        </w:rPr>
                        <m:t>a</m:t>
                      </m:r>
                    </m:sub>
                  </m:sSub>
                </m:num>
                <m:den>
                  <m:r>
                    <w:rPr>
                      <w:rFonts w:ascii="Cambria Math" w:eastAsiaTheme="minorEastAsia" w:hAnsi="Cambria Math" w:cstheme="minorBidi"/>
                    </w:rPr>
                    <m:t>π</m:t>
                  </m:r>
                  <m:sSup>
                    <m:sSupPr>
                      <m:ctrlPr>
                        <w:rPr>
                          <w:rFonts w:ascii="Cambria Math" w:eastAsiaTheme="minorEastAsia" w:hAnsi="Cambria Math" w:cstheme="minorBidi"/>
                        </w:rPr>
                      </m:ctrlPr>
                    </m:sSupPr>
                    <m:e>
                      <m:r>
                        <w:rPr>
                          <w:rFonts w:ascii="Cambria Math" w:eastAsiaTheme="minorEastAsia" w:hAnsi="Cambria Math" w:cstheme="minorBidi"/>
                        </w:rPr>
                        <m:t>d</m:t>
                      </m:r>
                    </m:e>
                    <m:sup>
                      <m:r>
                        <m:rPr>
                          <m:sty m:val="p"/>
                        </m:rPr>
                        <w:rPr>
                          <w:rFonts w:ascii="Cambria Math" w:eastAsiaTheme="minorEastAsia" w:hAnsi="Cambria Math" w:cstheme="minorBidi"/>
                        </w:rPr>
                        <m:t>3</m:t>
                      </m:r>
                    </m:sup>
                  </m:sSup>
                </m:den>
              </m:f>
              <m:r>
                <m:rPr>
                  <m:sty m:val="p"/>
                </m:rPr>
                <w:rPr>
                  <w:rFonts w:ascii="Cambria Math" w:eastAsiaTheme="minorEastAsia" w:hAnsi="Cambria Math" w:cstheme="minorBidi"/>
                </w:rPr>
                <m:t>)</m:t>
              </m:r>
            </m:e>
            <m:sup>
              <m:r>
                <m:rPr>
                  <m:sty m:val="p"/>
                </m:rPr>
                <w:rPr>
                  <w:rFonts w:ascii="Cambria Math" w:eastAsiaTheme="minorEastAsia" w:hAnsi="Cambria Math" w:cstheme="minorBidi"/>
                </w:rPr>
                <m:t>2</m:t>
              </m:r>
            </m:sup>
          </m:sSup>
        </m:oMath>
      </m:oMathPara>
    </w:p>
    <w:p w14:paraId="466D2CA5" w14:textId="77777777" w:rsidR="00111606" w:rsidRPr="00977999" w:rsidRDefault="00783A66" w:rsidP="00111606">
      <w:pPr>
        <w:spacing w:after="160" w:line="279" w:lineRule="auto"/>
        <w:rPr>
          <w:rFonts w:asciiTheme="minorHAnsi" w:eastAsiaTheme="minorEastAsia" w:hAnsiTheme="minorHAnsi" w:cstheme="minorBidi"/>
        </w:rPr>
      </w:pPr>
      <m:oMathPara>
        <m:oMath>
          <m:sSubSup>
            <m:sSubSupPr>
              <m:ctrlPr>
                <w:rPr>
                  <w:rFonts w:ascii="Cambria Math" w:eastAsiaTheme="minorEastAsia" w:hAnsi="Cambria Math" w:cstheme="minorBidi"/>
                </w:rPr>
              </m:ctrlPr>
            </m:sSubSupPr>
            <m:e>
              <m:r>
                <w:rPr>
                  <w:rFonts w:ascii="Cambria Math" w:eastAsiaTheme="minorEastAsia" w:hAnsi="Cambria Math" w:cstheme="minorBidi"/>
                </w:rPr>
                <m:t>σ</m:t>
              </m:r>
            </m:e>
            <m:sub>
              <m:r>
                <w:rPr>
                  <w:rFonts w:ascii="Cambria Math" w:eastAsiaTheme="minorEastAsia" w:hAnsi="Cambria Math" w:cstheme="minorBidi"/>
                </w:rPr>
                <m:t>m</m:t>
              </m:r>
            </m:sub>
            <m:sup>
              <m:r>
                <m:rPr>
                  <m:sty m:val="p"/>
                </m:rPr>
                <w:rPr>
                  <w:rFonts w:ascii="Cambria Math" w:eastAsiaTheme="minorEastAsia" w:hAnsi="Cambria Math" w:cstheme="minorBidi"/>
                </w:rPr>
                <m:t>'</m:t>
              </m:r>
            </m:sup>
          </m:sSubSup>
          <m:r>
            <m:rPr>
              <m:sty m:val="p"/>
            </m:rPr>
            <w:rPr>
              <w:rFonts w:ascii="Cambria Math" w:eastAsiaTheme="minorEastAsia" w:hAnsi="Cambria Math" w:cstheme="minorBidi"/>
            </w:rPr>
            <m:t>=</m:t>
          </m:r>
          <m:sSup>
            <m:sSupPr>
              <m:ctrlPr>
                <w:rPr>
                  <w:rFonts w:ascii="Cambria Math" w:eastAsiaTheme="minorEastAsia" w:hAnsi="Cambria Math" w:cstheme="minorBidi"/>
                </w:rPr>
              </m:ctrlPr>
            </m:sSupPr>
            <m:e>
              <m:sSup>
                <m:sSupPr>
                  <m:ctrlPr>
                    <w:rPr>
                      <w:rFonts w:ascii="Cambria Math" w:eastAsiaTheme="minorEastAsia" w:hAnsi="Cambria Math" w:cstheme="minorBidi"/>
                    </w:rPr>
                  </m:ctrlPr>
                </m:sSupPr>
                <m:e>
                  <m:r>
                    <m:rPr>
                      <m:sty m:val="p"/>
                    </m:rPr>
                    <w:rPr>
                      <w:rFonts w:ascii="Cambria Math" w:eastAsiaTheme="minorEastAsia" w:hAnsi="Cambria Math" w:cstheme="minorBidi"/>
                    </w:rPr>
                    <m:t>[(</m:t>
                  </m:r>
                  <m:f>
                    <m:fPr>
                      <m:ctrlPr>
                        <w:rPr>
                          <w:rFonts w:ascii="Cambria Math" w:eastAsiaTheme="minorEastAsia" w:hAnsi="Cambria Math" w:cstheme="minorBidi"/>
                        </w:rPr>
                      </m:ctrlPr>
                    </m:fPr>
                    <m:num>
                      <m:r>
                        <m:rPr>
                          <m:sty m:val="p"/>
                        </m:rPr>
                        <w:rPr>
                          <w:rFonts w:ascii="Cambria Math" w:eastAsiaTheme="minorEastAsia" w:hAnsi="Cambria Math" w:cstheme="minorBidi"/>
                        </w:rPr>
                        <m:t>32</m:t>
                      </m:r>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f</m:t>
                          </m:r>
                        </m:sub>
                      </m:sSub>
                      <m:sSub>
                        <m:sSubPr>
                          <m:ctrlPr>
                            <w:rPr>
                              <w:rFonts w:ascii="Cambria Math" w:eastAsiaTheme="minorEastAsia" w:hAnsi="Cambria Math" w:cstheme="minorBidi"/>
                            </w:rPr>
                          </m:ctrlPr>
                        </m:sSubPr>
                        <m:e>
                          <m:r>
                            <w:rPr>
                              <w:rFonts w:ascii="Cambria Math" w:eastAsiaTheme="minorEastAsia" w:hAnsi="Cambria Math" w:cstheme="minorBidi"/>
                            </w:rPr>
                            <m:t>M</m:t>
                          </m:r>
                        </m:e>
                        <m:sub>
                          <m:r>
                            <w:rPr>
                              <w:rFonts w:ascii="Cambria Math" w:eastAsiaTheme="minorEastAsia" w:hAnsi="Cambria Math" w:cstheme="minorBidi"/>
                            </w:rPr>
                            <m:t>m</m:t>
                          </m:r>
                        </m:sub>
                      </m:sSub>
                    </m:num>
                    <m:den>
                      <m:r>
                        <w:rPr>
                          <w:rFonts w:ascii="Cambria Math" w:eastAsiaTheme="minorEastAsia" w:hAnsi="Cambria Math" w:cstheme="minorBidi"/>
                        </w:rPr>
                        <m:t>π</m:t>
                      </m:r>
                      <m:sSup>
                        <m:sSupPr>
                          <m:ctrlPr>
                            <w:rPr>
                              <w:rFonts w:ascii="Cambria Math" w:eastAsiaTheme="minorEastAsia" w:hAnsi="Cambria Math" w:cstheme="minorBidi"/>
                            </w:rPr>
                          </m:ctrlPr>
                        </m:sSupPr>
                        <m:e>
                          <m:r>
                            <w:rPr>
                              <w:rFonts w:ascii="Cambria Math" w:eastAsiaTheme="minorEastAsia" w:hAnsi="Cambria Math" w:cstheme="minorBidi"/>
                            </w:rPr>
                            <m:t>d</m:t>
                          </m:r>
                        </m:e>
                        <m:sup>
                          <m:r>
                            <m:rPr>
                              <m:sty m:val="p"/>
                            </m:rPr>
                            <w:rPr>
                              <w:rFonts w:ascii="Cambria Math" w:eastAsiaTheme="minorEastAsia" w:hAnsi="Cambria Math" w:cstheme="minorBidi"/>
                            </w:rPr>
                            <m:t>3</m:t>
                          </m:r>
                        </m:sup>
                      </m:sSup>
                    </m:den>
                  </m:f>
                  <m:r>
                    <m:rPr>
                      <m:sty m:val="p"/>
                    </m:rPr>
                    <w:rPr>
                      <w:rFonts w:ascii="Cambria Math" w:eastAsiaTheme="minorEastAsia" w:hAnsi="Cambria Math" w:cstheme="minorBidi"/>
                    </w:rPr>
                    <m:t>)</m:t>
                  </m:r>
                </m:e>
                <m:sup>
                  <m:r>
                    <m:rPr>
                      <m:sty m:val="p"/>
                    </m:rPr>
                    <w:rPr>
                      <w:rFonts w:ascii="Cambria Math" w:eastAsiaTheme="minorEastAsia" w:hAnsi="Cambria Math" w:cstheme="minorBidi"/>
                    </w:rPr>
                    <m:t>2</m:t>
                  </m:r>
                </m:sup>
              </m:sSup>
              <m:r>
                <m:rPr>
                  <m:sty m:val="p"/>
                </m:rPr>
                <w:rPr>
                  <w:rFonts w:ascii="Cambria Math" w:eastAsiaTheme="minorEastAsia" w:hAnsi="Cambria Math" w:cstheme="minorBidi"/>
                </w:rPr>
                <m:t>+3</m:t>
              </m:r>
              <m:sSup>
                <m:sSupPr>
                  <m:ctrlPr>
                    <w:rPr>
                      <w:rFonts w:ascii="Cambria Math" w:eastAsiaTheme="minorEastAsia" w:hAnsi="Cambria Math" w:cstheme="minorBidi"/>
                    </w:rPr>
                  </m:ctrlPr>
                </m:sSupPr>
                <m:e>
                  <m:r>
                    <m:rPr>
                      <m:sty m:val="p"/>
                    </m:rPr>
                    <w:rPr>
                      <w:rFonts w:ascii="Cambria Math" w:eastAsiaTheme="minorEastAsia" w:hAnsi="Cambria Math" w:cstheme="minorBidi"/>
                    </w:rPr>
                    <m:t>(</m:t>
                  </m:r>
                  <m:f>
                    <m:fPr>
                      <m:ctrlPr>
                        <w:rPr>
                          <w:rFonts w:ascii="Cambria Math" w:eastAsiaTheme="minorEastAsia" w:hAnsi="Cambria Math" w:cstheme="minorBidi"/>
                        </w:rPr>
                      </m:ctrlPr>
                    </m:fPr>
                    <m:num>
                      <m:r>
                        <m:rPr>
                          <m:sty m:val="p"/>
                        </m:rPr>
                        <w:rPr>
                          <w:rFonts w:ascii="Cambria Math" w:eastAsiaTheme="minorEastAsia" w:hAnsi="Cambria Math" w:cstheme="minorBidi"/>
                        </w:rPr>
                        <m:t>16</m:t>
                      </m:r>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fs</m:t>
                          </m:r>
                        </m:sub>
                      </m:sSub>
                      <m:sSub>
                        <m:sSubPr>
                          <m:ctrlPr>
                            <w:rPr>
                              <w:rFonts w:ascii="Cambria Math" w:eastAsiaTheme="minorEastAsia" w:hAnsi="Cambria Math" w:cstheme="minorBidi"/>
                            </w:rPr>
                          </m:ctrlPr>
                        </m:sSubPr>
                        <m:e>
                          <m:r>
                            <w:rPr>
                              <w:rFonts w:ascii="Cambria Math" w:eastAsiaTheme="minorEastAsia" w:hAnsi="Cambria Math" w:cstheme="minorBidi"/>
                            </w:rPr>
                            <m:t>T</m:t>
                          </m:r>
                        </m:e>
                        <m:sub>
                          <m:r>
                            <w:rPr>
                              <w:rFonts w:ascii="Cambria Math" w:eastAsiaTheme="minorEastAsia" w:hAnsi="Cambria Math" w:cstheme="minorBidi"/>
                            </w:rPr>
                            <m:t>m</m:t>
                          </m:r>
                        </m:sub>
                      </m:sSub>
                    </m:num>
                    <m:den>
                      <m:r>
                        <w:rPr>
                          <w:rFonts w:ascii="Cambria Math" w:eastAsiaTheme="minorEastAsia" w:hAnsi="Cambria Math" w:cstheme="minorBidi"/>
                        </w:rPr>
                        <m:t>π</m:t>
                      </m:r>
                      <m:sSup>
                        <m:sSupPr>
                          <m:ctrlPr>
                            <w:rPr>
                              <w:rFonts w:ascii="Cambria Math" w:eastAsiaTheme="minorEastAsia" w:hAnsi="Cambria Math" w:cstheme="minorBidi"/>
                            </w:rPr>
                          </m:ctrlPr>
                        </m:sSupPr>
                        <m:e>
                          <m:r>
                            <w:rPr>
                              <w:rFonts w:ascii="Cambria Math" w:eastAsiaTheme="minorEastAsia" w:hAnsi="Cambria Math" w:cstheme="minorBidi"/>
                            </w:rPr>
                            <m:t>d</m:t>
                          </m:r>
                        </m:e>
                        <m:sup>
                          <m:r>
                            <m:rPr>
                              <m:sty m:val="p"/>
                            </m:rPr>
                            <w:rPr>
                              <w:rFonts w:ascii="Cambria Math" w:eastAsiaTheme="minorEastAsia" w:hAnsi="Cambria Math" w:cstheme="minorBidi"/>
                            </w:rPr>
                            <m:t>3</m:t>
                          </m:r>
                        </m:sup>
                      </m:sSup>
                    </m:den>
                  </m:f>
                  <m:r>
                    <m:rPr>
                      <m:sty m:val="p"/>
                    </m:rPr>
                    <w:rPr>
                      <w:rFonts w:ascii="Cambria Math" w:eastAsiaTheme="minorEastAsia" w:hAnsi="Cambria Math" w:cstheme="minorBidi"/>
                    </w:rPr>
                    <m:t>)</m:t>
                  </m:r>
                </m:e>
                <m:sup>
                  <m:r>
                    <m:rPr>
                      <m:sty m:val="p"/>
                    </m:rPr>
                    <w:rPr>
                      <w:rFonts w:ascii="Cambria Math" w:eastAsiaTheme="minorEastAsia" w:hAnsi="Cambria Math" w:cstheme="minorBidi"/>
                    </w:rPr>
                    <m:t>2</m:t>
                  </m:r>
                </m:sup>
              </m:sSup>
              <m:r>
                <m:rPr>
                  <m:sty m:val="p"/>
                </m:rPr>
                <w:rPr>
                  <w:rFonts w:ascii="Cambria Math" w:eastAsiaTheme="minorEastAsia" w:hAnsi="Cambria Math" w:cstheme="minorBidi"/>
                </w:rPr>
                <m:t>]</m:t>
              </m:r>
            </m:e>
            <m:sup>
              <m:f>
                <m:fPr>
                  <m:ctrlPr>
                    <w:rPr>
                      <w:rFonts w:ascii="Cambria Math" w:eastAsiaTheme="minorEastAsia" w:hAnsi="Cambria Math" w:cstheme="minorBidi"/>
                    </w:rPr>
                  </m:ctrlPr>
                </m:fPr>
                <m:num>
                  <m:r>
                    <m:rPr>
                      <m:sty m:val="p"/>
                    </m:rPr>
                    <w:rPr>
                      <w:rFonts w:ascii="Cambria Math" w:eastAsiaTheme="minorEastAsia" w:hAnsi="Cambria Math" w:cstheme="minorBidi"/>
                    </w:rPr>
                    <m:t>1</m:t>
                  </m:r>
                </m:num>
                <m:den>
                  <m:r>
                    <m:rPr>
                      <m:sty m:val="p"/>
                    </m:rPr>
                    <w:rPr>
                      <w:rFonts w:ascii="Cambria Math" w:eastAsiaTheme="minorEastAsia" w:hAnsi="Cambria Math" w:cstheme="minorBidi"/>
                    </w:rPr>
                    <m:t>2</m:t>
                  </m:r>
                </m:den>
              </m:f>
            </m:sup>
          </m:sSup>
          <m:r>
            <m:rPr>
              <m:sty m:val="p"/>
            </m:rPr>
            <w:rPr>
              <w:rFonts w:ascii="Cambria Math" w:eastAsiaTheme="minorEastAsia" w:hAnsi="Cambria Math" w:cstheme="minorBidi"/>
            </w:rPr>
            <m:t>→</m:t>
          </m:r>
          <m:sSup>
            <m:sSupPr>
              <m:ctrlPr>
                <w:rPr>
                  <w:rFonts w:ascii="Cambria Math" w:eastAsiaTheme="minorEastAsia" w:hAnsi="Cambria Math" w:cstheme="minorBidi"/>
                </w:rPr>
              </m:ctrlPr>
            </m:sSupPr>
            <m:e>
              <m:sSubSup>
                <m:sSubSupPr>
                  <m:ctrlPr>
                    <w:rPr>
                      <w:rFonts w:ascii="Cambria Math" w:eastAsiaTheme="minorEastAsia" w:hAnsi="Cambria Math" w:cstheme="minorBidi"/>
                    </w:rPr>
                  </m:ctrlPr>
                </m:sSubSupPr>
                <m:e>
                  <m:r>
                    <w:rPr>
                      <w:rFonts w:ascii="Cambria Math" w:eastAsiaTheme="minorEastAsia" w:hAnsi="Cambria Math" w:cstheme="minorBidi"/>
                    </w:rPr>
                    <m:t>σ</m:t>
                  </m:r>
                </m:e>
                <m:sub>
                  <m:r>
                    <w:rPr>
                      <w:rFonts w:ascii="Cambria Math" w:eastAsiaTheme="minorEastAsia" w:hAnsi="Cambria Math" w:cstheme="minorBidi"/>
                    </w:rPr>
                    <m:t>m</m:t>
                  </m:r>
                </m:sub>
                <m:sup>
                  <m:r>
                    <m:rPr>
                      <m:sty m:val="p"/>
                    </m:rPr>
                    <w:rPr>
                      <w:rFonts w:ascii="Cambria Math" w:eastAsiaTheme="minorEastAsia" w:hAnsi="Cambria Math" w:cstheme="minorBidi"/>
                    </w:rPr>
                    <m:t>'</m:t>
                  </m:r>
                </m:sup>
              </m:sSubSup>
              <m:r>
                <m:rPr>
                  <m:sty m:val="p"/>
                </m:rPr>
                <w:rPr>
                  <w:rFonts w:ascii="Cambria Math" w:eastAsiaTheme="minorEastAsia" w:hAnsi="Cambria Math" w:cstheme="minorBidi"/>
                </w:rPr>
                <m:t>=[3</m:t>
              </m:r>
              <m:sSup>
                <m:sSupPr>
                  <m:ctrlPr>
                    <w:rPr>
                      <w:rFonts w:ascii="Cambria Math" w:eastAsiaTheme="minorEastAsia" w:hAnsi="Cambria Math" w:cstheme="minorBidi"/>
                    </w:rPr>
                  </m:ctrlPr>
                </m:sSupPr>
                <m:e>
                  <m:r>
                    <m:rPr>
                      <m:sty m:val="p"/>
                    </m:rPr>
                    <w:rPr>
                      <w:rFonts w:ascii="Cambria Math" w:eastAsiaTheme="minorEastAsia" w:hAnsi="Cambria Math" w:cstheme="minorBidi"/>
                    </w:rPr>
                    <m:t>(</m:t>
                  </m:r>
                  <m:f>
                    <m:fPr>
                      <m:ctrlPr>
                        <w:rPr>
                          <w:rFonts w:ascii="Cambria Math" w:eastAsiaTheme="minorEastAsia" w:hAnsi="Cambria Math" w:cstheme="minorBidi"/>
                        </w:rPr>
                      </m:ctrlPr>
                    </m:fPr>
                    <m:num>
                      <m:r>
                        <m:rPr>
                          <m:sty m:val="p"/>
                        </m:rPr>
                        <w:rPr>
                          <w:rFonts w:ascii="Cambria Math" w:eastAsiaTheme="minorEastAsia" w:hAnsi="Cambria Math" w:cstheme="minorBidi"/>
                        </w:rPr>
                        <m:t>16</m:t>
                      </m:r>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fs</m:t>
                          </m:r>
                        </m:sub>
                      </m:sSub>
                      <m:sSub>
                        <m:sSubPr>
                          <m:ctrlPr>
                            <w:rPr>
                              <w:rFonts w:ascii="Cambria Math" w:eastAsiaTheme="minorEastAsia" w:hAnsi="Cambria Math" w:cstheme="minorBidi"/>
                            </w:rPr>
                          </m:ctrlPr>
                        </m:sSubPr>
                        <m:e>
                          <m:r>
                            <w:rPr>
                              <w:rFonts w:ascii="Cambria Math" w:eastAsiaTheme="minorEastAsia" w:hAnsi="Cambria Math" w:cstheme="minorBidi"/>
                            </w:rPr>
                            <m:t>T</m:t>
                          </m:r>
                        </m:e>
                        <m:sub>
                          <m:r>
                            <w:rPr>
                              <w:rFonts w:ascii="Cambria Math" w:eastAsiaTheme="minorEastAsia" w:hAnsi="Cambria Math" w:cstheme="minorBidi"/>
                            </w:rPr>
                            <m:t>m</m:t>
                          </m:r>
                        </m:sub>
                      </m:sSub>
                    </m:num>
                    <m:den>
                      <m:r>
                        <w:rPr>
                          <w:rFonts w:ascii="Cambria Math" w:eastAsiaTheme="minorEastAsia" w:hAnsi="Cambria Math" w:cstheme="minorBidi"/>
                        </w:rPr>
                        <m:t>π</m:t>
                      </m:r>
                      <m:sSup>
                        <m:sSupPr>
                          <m:ctrlPr>
                            <w:rPr>
                              <w:rFonts w:ascii="Cambria Math" w:eastAsiaTheme="minorEastAsia" w:hAnsi="Cambria Math" w:cstheme="minorBidi"/>
                            </w:rPr>
                          </m:ctrlPr>
                        </m:sSupPr>
                        <m:e>
                          <m:r>
                            <w:rPr>
                              <w:rFonts w:ascii="Cambria Math" w:eastAsiaTheme="minorEastAsia" w:hAnsi="Cambria Math" w:cstheme="minorBidi"/>
                            </w:rPr>
                            <m:t>d</m:t>
                          </m:r>
                        </m:e>
                        <m:sup>
                          <m:r>
                            <m:rPr>
                              <m:sty m:val="p"/>
                            </m:rPr>
                            <w:rPr>
                              <w:rFonts w:ascii="Cambria Math" w:eastAsiaTheme="minorEastAsia" w:hAnsi="Cambria Math" w:cstheme="minorBidi"/>
                            </w:rPr>
                            <m:t>3</m:t>
                          </m:r>
                        </m:sup>
                      </m:sSup>
                    </m:den>
                  </m:f>
                  <m:r>
                    <m:rPr>
                      <m:sty m:val="p"/>
                    </m:rPr>
                    <w:rPr>
                      <w:rFonts w:ascii="Cambria Math" w:eastAsiaTheme="minorEastAsia" w:hAnsi="Cambria Math" w:cstheme="minorBidi"/>
                    </w:rPr>
                    <m:t>)</m:t>
                  </m:r>
                </m:e>
                <m:sup>
                  <m:r>
                    <m:rPr>
                      <m:sty m:val="p"/>
                    </m:rPr>
                    <w:rPr>
                      <w:rFonts w:ascii="Cambria Math" w:eastAsiaTheme="minorEastAsia" w:hAnsi="Cambria Math" w:cstheme="minorBidi"/>
                    </w:rPr>
                    <m:t>2</m:t>
                  </m:r>
                </m:sup>
              </m:sSup>
              <m:r>
                <m:rPr>
                  <m:sty m:val="p"/>
                </m:rPr>
                <w:rPr>
                  <w:rFonts w:ascii="Cambria Math" w:eastAsiaTheme="minorEastAsia" w:hAnsi="Cambria Math" w:cstheme="minorBidi"/>
                </w:rPr>
                <m:t>]</m:t>
              </m:r>
            </m:e>
            <m:sup>
              <m:f>
                <m:fPr>
                  <m:ctrlPr>
                    <w:rPr>
                      <w:rFonts w:ascii="Cambria Math" w:eastAsiaTheme="minorEastAsia" w:hAnsi="Cambria Math" w:cstheme="minorBidi"/>
                    </w:rPr>
                  </m:ctrlPr>
                </m:fPr>
                <m:num>
                  <m:r>
                    <m:rPr>
                      <m:sty m:val="p"/>
                    </m:rPr>
                    <w:rPr>
                      <w:rFonts w:ascii="Cambria Math" w:eastAsiaTheme="minorEastAsia" w:hAnsi="Cambria Math" w:cstheme="minorBidi"/>
                    </w:rPr>
                    <m:t>1</m:t>
                  </m:r>
                </m:num>
                <m:den>
                  <m:r>
                    <m:rPr>
                      <m:sty m:val="p"/>
                    </m:rPr>
                    <w:rPr>
                      <w:rFonts w:ascii="Cambria Math" w:eastAsiaTheme="minorEastAsia" w:hAnsi="Cambria Math" w:cstheme="minorBidi"/>
                    </w:rPr>
                    <m:t>2</m:t>
                  </m:r>
                </m:den>
              </m:f>
            </m:sup>
          </m:sSup>
        </m:oMath>
      </m:oMathPara>
    </w:p>
    <w:p w14:paraId="6556806B" w14:textId="77777777" w:rsidR="00111606" w:rsidRPr="00977999" w:rsidRDefault="00111606" w:rsidP="00111606">
      <w:pPr>
        <w:spacing w:after="160" w:line="279" w:lineRule="auto"/>
        <w:rPr>
          <w:rFonts w:asciiTheme="minorHAnsi" w:eastAsiaTheme="minorEastAsia" w:hAnsiTheme="minorHAnsi" w:cstheme="minorBidi"/>
        </w:rPr>
      </w:pPr>
      <w:proofErr w:type="gramStart"/>
      <w:r w:rsidRPr="00977999">
        <w:rPr>
          <w:rFonts w:asciiTheme="minorHAnsi" w:eastAsiaTheme="minorEastAsia" w:hAnsiTheme="minorHAnsi" w:cstheme="minorBidi"/>
        </w:rPr>
        <w:t>In order to</w:t>
      </w:r>
      <w:proofErr w:type="gramEnd"/>
      <w:r w:rsidRPr="00977999">
        <w:rPr>
          <w:rFonts w:asciiTheme="minorHAnsi" w:eastAsiaTheme="minorEastAsia" w:hAnsiTheme="minorHAnsi" w:cstheme="minorBidi"/>
        </w:rPr>
        <w:t xml:space="preserve"> adequately solve the Von-Mises stresses, we need to also find information such as the diameters at the points of interest and the stress concentration factors at critical points such as keys based on moment and torque loadings. The diameter of the shaft will be 0.5 inches throughout the length of the shaft. </w:t>
      </w:r>
    </w:p>
    <w:p w14:paraId="428977D7" w14:textId="77777777" w:rsidR="00111606" w:rsidRPr="00977999" w:rsidRDefault="00111606" w:rsidP="00111606">
      <w:pPr>
        <w:spacing w:after="160" w:line="279" w:lineRule="auto"/>
        <w:rPr>
          <w:rFonts w:asciiTheme="minorHAnsi" w:eastAsiaTheme="minorEastAsia" w:hAnsiTheme="minorHAnsi" w:cstheme="minorBidi"/>
        </w:rPr>
      </w:pPr>
      <w:r w:rsidRPr="00977999">
        <w:rPr>
          <w:rFonts w:asciiTheme="minorHAnsi" w:eastAsiaTheme="minorEastAsia" w:hAnsiTheme="minorHAnsi" w:cstheme="minorBidi"/>
        </w:rPr>
        <w:t xml:space="preserve">At the point of interest x = 1.37 inch along the shaft, we have a key to connect the gear to the shaft. Using Table 7-1 from Shigley, we find the end-mill key seat (r/d = 0.02) stress concentration factors as the following. We will also assume that </w:t>
      </w:r>
      <m:oMath>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t</m:t>
            </m:r>
          </m:sub>
        </m:sSub>
        <m:r>
          <m:rPr>
            <m:sty m:val="p"/>
          </m:rPr>
          <w:rPr>
            <w:rFonts w:ascii="Cambria Math" w:eastAsiaTheme="minorEastAsia" w:hAnsi="Cambria Math" w:cstheme="minorBidi"/>
          </w:rPr>
          <m:t>=</m:t>
        </m:r>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f</m:t>
            </m:r>
          </m:sub>
        </m:sSub>
      </m:oMath>
      <w:r w:rsidRPr="00977999">
        <w:rPr>
          <w:rFonts w:asciiTheme="minorHAnsi" w:eastAsiaTheme="minorEastAsia" w:hAnsiTheme="minorHAnsi" w:cstheme="minorBidi"/>
        </w:rPr>
        <w:t>, which yields a notch sensitivity of 1:</w:t>
      </w:r>
    </w:p>
    <w:p w14:paraId="2EC74D52" w14:textId="77777777" w:rsidR="00111606" w:rsidRPr="00977999" w:rsidRDefault="00783A66" w:rsidP="00111606">
      <w:pPr>
        <w:spacing w:after="160" w:line="279" w:lineRule="auto"/>
        <w:jc w:val="center"/>
        <w:rPr>
          <w:rFonts w:asciiTheme="minorHAnsi" w:eastAsiaTheme="minorEastAsia" w:hAnsiTheme="minorHAnsi" w:cstheme="minorBidi"/>
        </w:rPr>
      </w:pPr>
      <m:oMath>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t</m:t>
            </m:r>
          </m:sub>
        </m:sSub>
        <m:r>
          <m:rPr>
            <m:sty m:val="p"/>
          </m:rPr>
          <w:rPr>
            <w:rFonts w:ascii="Cambria Math" w:eastAsiaTheme="minorEastAsia" w:hAnsi="Cambria Math" w:cstheme="minorBidi"/>
          </w:rPr>
          <m:t>= 2.14</m:t>
        </m:r>
      </m:oMath>
      <w:r w:rsidR="00111606" w:rsidRPr="00977999">
        <w:rPr>
          <w:rFonts w:asciiTheme="minorHAnsi" w:eastAsiaTheme="minorEastAsia" w:hAnsiTheme="minorHAnsi" w:cstheme="minorBidi"/>
        </w:rPr>
        <w:tab/>
      </w:r>
      <m:oMath>
        <m:r>
          <w:rPr>
            <w:rFonts w:ascii="Cambria Math" w:eastAsiaTheme="minorEastAsia" w:hAnsi="Cambria Math" w:cstheme="minorBidi"/>
          </w:rPr>
          <m:t>q</m:t>
        </m:r>
        <m:r>
          <m:rPr>
            <m:sty m:val="p"/>
          </m:rPr>
          <w:rPr>
            <w:rFonts w:ascii="Cambria Math" w:eastAsiaTheme="minorEastAsia" w:hAnsi="Cambria Math" w:cstheme="minorBidi"/>
          </w:rPr>
          <m:t>=1</m:t>
        </m:r>
      </m:oMath>
    </w:p>
    <w:p w14:paraId="2EEE10F1" w14:textId="77777777" w:rsidR="00111606" w:rsidRPr="00977999" w:rsidRDefault="00783A66" w:rsidP="00111606">
      <w:pPr>
        <w:spacing w:after="160" w:line="279" w:lineRule="auto"/>
        <w:jc w:val="center"/>
        <w:rPr>
          <w:rFonts w:asciiTheme="minorHAnsi" w:eastAsiaTheme="minorEastAsia" w:hAnsiTheme="minorHAnsi" w:cstheme="minorBidi"/>
        </w:rPr>
      </w:pPr>
      <m:oMath>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ts</m:t>
            </m:r>
          </m:sub>
        </m:sSub>
        <m:r>
          <m:rPr>
            <m:sty m:val="p"/>
          </m:rPr>
          <w:rPr>
            <w:rFonts w:ascii="Cambria Math" w:eastAsiaTheme="minorEastAsia" w:hAnsi="Cambria Math" w:cstheme="minorBidi"/>
          </w:rPr>
          <m:t>= 3</m:t>
        </m:r>
      </m:oMath>
      <w:r w:rsidR="00111606" w:rsidRPr="00977999">
        <w:rPr>
          <w:rFonts w:asciiTheme="minorHAnsi" w:eastAsiaTheme="minorEastAsia" w:hAnsiTheme="minorHAnsi" w:cstheme="minorBidi"/>
        </w:rPr>
        <w:tab/>
      </w:r>
      <m:oMath>
        <m:sSub>
          <m:sSubPr>
            <m:ctrlPr>
              <w:rPr>
                <w:rFonts w:ascii="Cambria Math" w:eastAsiaTheme="minorEastAsia" w:hAnsi="Cambria Math" w:cstheme="minorBidi"/>
              </w:rPr>
            </m:ctrlPr>
          </m:sSubPr>
          <m:e>
            <m:r>
              <w:rPr>
                <w:rFonts w:ascii="Cambria Math" w:eastAsiaTheme="minorEastAsia" w:hAnsi="Cambria Math" w:cstheme="minorBidi"/>
              </w:rPr>
              <m:t>q</m:t>
            </m:r>
          </m:e>
          <m:sub>
            <m:r>
              <w:rPr>
                <w:rFonts w:ascii="Cambria Math" w:eastAsiaTheme="minorEastAsia" w:hAnsi="Cambria Math" w:cstheme="minorBidi"/>
              </w:rPr>
              <m:t>s</m:t>
            </m:r>
          </m:sub>
        </m:sSub>
        <m:r>
          <m:rPr>
            <m:sty m:val="p"/>
          </m:rPr>
          <w:rPr>
            <w:rFonts w:ascii="Cambria Math" w:eastAsiaTheme="minorEastAsia" w:hAnsi="Cambria Math" w:cstheme="minorBidi"/>
          </w:rPr>
          <m:t>=1</m:t>
        </m:r>
      </m:oMath>
    </w:p>
    <w:p w14:paraId="7E0CB255" w14:textId="77777777" w:rsidR="00111606" w:rsidRPr="00977999" w:rsidRDefault="00783A66" w:rsidP="00111606">
      <w:pPr>
        <w:spacing w:after="160" w:line="279" w:lineRule="auto"/>
        <w:rPr>
          <w:rFonts w:asciiTheme="minorHAnsi" w:eastAsiaTheme="minorEastAsia" w:hAnsiTheme="minorHAnsi" w:cstheme="minorBidi"/>
        </w:rPr>
      </w:pPr>
      <m:oMathPara>
        <m:oMath>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f</m:t>
              </m:r>
            </m:sub>
          </m:sSub>
          <m:r>
            <m:rPr>
              <m:sty m:val="p"/>
            </m:rPr>
            <w:rPr>
              <w:rFonts w:ascii="Cambria Math" w:eastAsiaTheme="minorEastAsia" w:hAnsi="Cambria Math" w:cstheme="minorBidi"/>
            </w:rPr>
            <m:t>=1+1</m:t>
          </m:r>
          <m:d>
            <m:dPr>
              <m:ctrlPr>
                <w:rPr>
                  <w:rFonts w:ascii="Cambria Math" w:eastAsiaTheme="minorEastAsia" w:hAnsi="Cambria Math" w:cstheme="minorBidi"/>
                </w:rPr>
              </m:ctrlPr>
            </m:dPr>
            <m:e>
              <m:r>
                <m:rPr>
                  <m:sty m:val="p"/>
                </m:rPr>
                <w:rPr>
                  <w:rFonts w:ascii="Cambria Math" w:eastAsiaTheme="minorEastAsia" w:hAnsi="Cambria Math" w:cstheme="minorBidi"/>
                </w:rPr>
                <m:t>2.14-1</m:t>
              </m:r>
            </m:e>
          </m:d>
          <m:r>
            <m:rPr>
              <m:sty m:val="p"/>
            </m:rPr>
            <w:rPr>
              <w:rFonts w:ascii="Cambria Math" w:eastAsiaTheme="minorEastAsia" w:hAnsi="Cambria Math" w:cstheme="minorBidi"/>
            </w:rPr>
            <m:t>=2.14</m:t>
          </m:r>
        </m:oMath>
      </m:oMathPara>
    </w:p>
    <w:p w14:paraId="48225D57" w14:textId="77777777" w:rsidR="00111606" w:rsidRPr="00977999" w:rsidRDefault="00783A66" w:rsidP="00111606">
      <w:pPr>
        <w:spacing w:after="160" w:line="279" w:lineRule="auto"/>
        <w:rPr>
          <w:rFonts w:asciiTheme="minorHAnsi" w:eastAsiaTheme="minorEastAsia" w:hAnsiTheme="minorHAnsi" w:cstheme="minorBidi"/>
        </w:rPr>
      </w:pPr>
      <m:oMathPara>
        <m:oMath>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fs</m:t>
              </m:r>
            </m:sub>
          </m:sSub>
          <m:r>
            <m:rPr>
              <m:sty m:val="p"/>
            </m:rPr>
            <w:rPr>
              <w:rFonts w:ascii="Cambria Math" w:eastAsiaTheme="minorEastAsia" w:hAnsi="Cambria Math" w:cstheme="minorBidi"/>
            </w:rPr>
            <m:t>=1+1</m:t>
          </m:r>
          <m:d>
            <m:dPr>
              <m:ctrlPr>
                <w:rPr>
                  <w:rFonts w:ascii="Cambria Math" w:eastAsiaTheme="minorEastAsia" w:hAnsi="Cambria Math" w:cstheme="minorBidi"/>
                </w:rPr>
              </m:ctrlPr>
            </m:dPr>
            <m:e>
              <m:r>
                <m:rPr>
                  <m:sty m:val="p"/>
                </m:rPr>
                <w:rPr>
                  <w:rFonts w:ascii="Cambria Math" w:eastAsiaTheme="minorEastAsia" w:hAnsi="Cambria Math" w:cstheme="minorBidi"/>
                </w:rPr>
                <m:t>3-1</m:t>
              </m:r>
            </m:e>
          </m:d>
          <m:r>
            <m:rPr>
              <m:sty m:val="p"/>
            </m:rPr>
            <w:rPr>
              <w:rFonts w:ascii="Cambria Math" w:eastAsiaTheme="minorEastAsia" w:hAnsi="Cambria Math" w:cstheme="minorBidi"/>
            </w:rPr>
            <m:t>→</m:t>
          </m:r>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fs</m:t>
              </m:r>
            </m:sub>
          </m:sSub>
          <m:r>
            <m:rPr>
              <m:sty m:val="p"/>
            </m:rPr>
            <w:rPr>
              <w:rFonts w:ascii="Cambria Math" w:eastAsiaTheme="minorEastAsia" w:hAnsi="Cambria Math" w:cstheme="minorBidi"/>
            </w:rPr>
            <m:t>=3</m:t>
          </m:r>
        </m:oMath>
      </m:oMathPara>
    </w:p>
    <w:p w14:paraId="6963B330" w14:textId="77777777" w:rsidR="00111606" w:rsidRPr="00977999" w:rsidRDefault="00111606" w:rsidP="00111606">
      <w:pPr>
        <w:spacing w:after="160" w:line="279" w:lineRule="auto"/>
        <w:rPr>
          <w:rFonts w:asciiTheme="minorHAnsi" w:eastAsiaTheme="minorEastAsia" w:hAnsiTheme="minorHAnsi" w:cstheme="minorBidi"/>
        </w:rPr>
      </w:pPr>
      <w:r w:rsidRPr="00977999">
        <w:rPr>
          <w:rFonts w:asciiTheme="minorHAnsi" w:eastAsiaTheme="minorEastAsia" w:hAnsiTheme="minorHAnsi" w:cstheme="minorBidi"/>
        </w:rPr>
        <w:t>The calculations were performed in Python using the above equations. The table below represents the values that we obtained based on the input specified above.</w:t>
      </w:r>
    </w:p>
    <w:p w14:paraId="30DE1773" w14:textId="77777777" w:rsidR="00111606" w:rsidRPr="00977999" w:rsidRDefault="00111606" w:rsidP="00111606">
      <w:pPr>
        <w:spacing w:after="160" w:line="279" w:lineRule="auto"/>
        <w:jc w:val="center"/>
        <w:rPr>
          <w:rFonts w:asciiTheme="minorHAnsi" w:eastAsiaTheme="minorEastAsia" w:hAnsiTheme="minorHAnsi" w:cstheme="minorBidi"/>
          <w:b/>
        </w:rPr>
      </w:pPr>
      <w:r w:rsidRPr="00977999">
        <w:rPr>
          <w:rFonts w:asciiTheme="minorHAnsi" w:eastAsiaTheme="minorEastAsia" w:hAnsiTheme="minorHAnsi" w:cstheme="minorBidi"/>
          <w:b/>
        </w:rPr>
        <w:t>Table 1: Stress Values at Points of Interest</w:t>
      </w:r>
    </w:p>
    <w:tbl>
      <w:tblPr>
        <w:tblStyle w:val="TableGrid"/>
        <w:tblW w:w="0" w:type="auto"/>
        <w:tblLook w:val="04A0" w:firstRow="1" w:lastRow="0" w:firstColumn="1" w:lastColumn="0" w:noHBand="0" w:noVBand="1"/>
      </w:tblPr>
      <w:tblGrid>
        <w:gridCol w:w="708"/>
        <w:gridCol w:w="1807"/>
        <w:gridCol w:w="1554"/>
        <w:gridCol w:w="1329"/>
        <w:gridCol w:w="1380"/>
        <w:gridCol w:w="1268"/>
        <w:gridCol w:w="1304"/>
      </w:tblGrid>
      <w:tr w:rsidR="00977999" w:rsidRPr="00977999" w14:paraId="0DD91B21" w14:textId="77777777">
        <w:tc>
          <w:tcPr>
            <w:tcW w:w="708" w:type="dxa"/>
          </w:tcPr>
          <w:p w14:paraId="5336568A" w14:textId="77777777" w:rsidR="00111606" w:rsidRPr="00977999" w:rsidRDefault="00111606">
            <w:pPr>
              <w:rPr>
                <w:shd w:val="clear" w:color="auto" w:fill="FFFFFF"/>
              </w:rPr>
            </w:pPr>
            <w:r w:rsidRPr="00977999">
              <w:rPr>
                <w:shd w:val="clear" w:color="auto" w:fill="FFFFFF"/>
              </w:rPr>
              <w:t>X [in]</w:t>
            </w:r>
          </w:p>
        </w:tc>
        <w:tc>
          <w:tcPr>
            <w:tcW w:w="1807" w:type="dxa"/>
          </w:tcPr>
          <w:p w14:paraId="66A2DC13" w14:textId="77777777" w:rsidR="00111606" w:rsidRPr="00977999" w:rsidRDefault="00783A66">
            <w:pPr>
              <w:rPr>
                <w:rFonts w:eastAsia="Calibri"/>
                <w:shd w:val="clear" w:color="auto" w:fill="FFFFFF"/>
              </w:rPr>
            </w:pPr>
            <m:oMathPara>
              <m:oMath>
                <m:sSub>
                  <m:sSubPr>
                    <m:ctrlPr>
                      <w:rPr>
                        <w:rFonts w:ascii="Cambria Math" w:hAnsi="Cambria Math"/>
                        <w:i/>
                        <w:shd w:val="clear" w:color="auto" w:fill="FFFFFF"/>
                      </w:rPr>
                    </m:ctrlPr>
                  </m:sSubPr>
                  <m:e>
                    <m:r>
                      <w:rPr>
                        <w:rFonts w:ascii="Cambria Math" w:hAnsi="Cambria Math"/>
                        <w:shd w:val="clear" w:color="auto" w:fill="FFFFFF"/>
                      </w:rPr>
                      <m:t>σ</m:t>
                    </m:r>
                  </m:e>
                  <m:sub>
                    <m:r>
                      <w:rPr>
                        <w:rFonts w:ascii="Cambria Math" w:hAnsi="Cambria Math"/>
                        <w:shd w:val="clear" w:color="auto" w:fill="FFFFFF"/>
                      </w:rPr>
                      <m:t>a</m:t>
                    </m:r>
                  </m:sub>
                </m:sSub>
                <m:r>
                  <w:rPr>
                    <w:rFonts w:ascii="Cambria Math" w:hAnsi="Cambria Math"/>
                    <w:shd w:val="clear" w:color="auto" w:fill="FFFFFF"/>
                  </w:rPr>
                  <m:t xml:space="preserve"> [psi]</m:t>
                </m:r>
              </m:oMath>
            </m:oMathPara>
          </w:p>
        </w:tc>
        <w:tc>
          <w:tcPr>
            <w:tcW w:w="1554" w:type="dxa"/>
          </w:tcPr>
          <w:p w14:paraId="10E1ACFB" w14:textId="77777777" w:rsidR="00111606" w:rsidRPr="00977999" w:rsidRDefault="00783A66">
            <w:pPr>
              <w:rPr>
                <w:rFonts w:eastAsia="Calibri"/>
                <w:shd w:val="clear" w:color="auto" w:fill="FFFFFF"/>
              </w:rPr>
            </w:pPr>
            <m:oMathPara>
              <m:oMath>
                <m:sSub>
                  <m:sSubPr>
                    <m:ctrlPr>
                      <w:rPr>
                        <w:rFonts w:ascii="Cambria Math" w:hAnsi="Cambria Math"/>
                        <w:i/>
                        <w:shd w:val="clear" w:color="auto" w:fill="FFFFFF"/>
                      </w:rPr>
                    </m:ctrlPr>
                  </m:sSubPr>
                  <m:e>
                    <m:r>
                      <w:rPr>
                        <w:rFonts w:ascii="Cambria Math" w:hAnsi="Cambria Math"/>
                        <w:shd w:val="clear" w:color="auto" w:fill="FFFFFF"/>
                      </w:rPr>
                      <m:t>σ</m:t>
                    </m:r>
                  </m:e>
                  <m:sub>
                    <m:r>
                      <w:rPr>
                        <w:rFonts w:ascii="Cambria Math" w:hAnsi="Cambria Math"/>
                        <w:shd w:val="clear" w:color="auto" w:fill="FFFFFF"/>
                      </w:rPr>
                      <m:t>m</m:t>
                    </m:r>
                  </m:sub>
                </m:sSub>
                <m:r>
                  <w:rPr>
                    <w:rFonts w:ascii="Cambria Math" w:hAnsi="Cambria Math"/>
                    <w:shd w:val="clear" w:color="auto" w:fill="FFFFFF"/>
                  </w:rPr>
                  <m:t xml:space="preserve"> [psi]</m:t>
                </m:r>
              </m:oMath>
            </m:oMathPara>
          </w:p>
        </w:tc>
        <w:tc>
          <w:tcPr>
            <w:tcW w:w="1329" w:type="dxa"/>
          </w:tcPr>
          <w:p w14:paraId="3CB5D820" w14:textId="77777777" w:rsidR="00111606" w:rsidRPr="00977999" w:rsidRDefault="00783A66">
            <w:pPr>
              <w:rPr>
                <w:shd w:val="clear" w:color="auto" w:fill="FFFFFF"/>
              </w:rPr>
            </w:pPr>
            <m:oMathPara>
              <m:oMath>
                <m:sSub>
                  <m:sSubPr>
                    <m:ctrlPr>
                      <w:rPr>
                        <w:rFonts w:ascii="Cambria Math" w:hAnsi="Cambria Math"/>
                        <w:i/>
                        <w:shd w:val="clear" w:color="auto" w:fill="FFFFFF"/>
                      </w:rPr>
                    </m:ctrlPr>
                  </m:sSubPr>
                  <m:e>
                    <m:r>
                      <w:rPr>
                        <w:rFonts w:ascii="Cambria Math" w:hAnsi="Cambria Math"/>
                        <w:shd w:val="clear" w:color="auto" w:fill="FFFFFF"/>
                      </w:rPr>
                      <m:t>τ</m:t>
                    </m:r>
                  </m:e>
                  <m:sub>
                    <m:r>
                      <w:rPr>
                        <w:rFonts w:ascii="Cambria Math" w:hAnsi="Cambria Math"/>
                        <w:shd w:val="clear" w:color="auto" w:fill="FFFFFF"/>
                      </w:rPr>
                      <m:t>a</m:t>
                    </m:r>
                  </m:sub>
                </m:sSub>
                <m:r>
                  <w:rPr>
                    <w:rFonts w:ascii="Cambria Math" w:hAnsi="Cambria Math"/>
                    <w:shd w:val="clear" w:color="auto" w:fill="FFFFFF"/>
                  </w:rPr>
                  <m:t xml:space="preserve"> [psi]</m:t>
                </m:r>
              </m:oMath>
            </m:oMathPara>
          </w:p>
        </w:tc>
        <w:tc>
          <w:tcPr>
            <w:tcW w:w="1380" w:type="dxa"/>
          </w:tcPr>
          <w:p w14:paraId="27310D48" w14:textId="77777777" w:rsidR="00111606" w:rsidRPr="00977999" w:rsidRDefault="00783A66">
            <w:pPr>
              <w:rPr>
                <w:shd w:val="clear" w:color="auto" w:fill="FFFFFF"/>
              </w:rPr>
            </w:pPr>
            <m:oMathPara>
              <m:oMath>
                <m:sSub>
                  <m:sSubPr>
                    <m:ctrlPr>
                      <w:rPr>
                        <w:rFonts w:ascii="Cambria Math" w:hAnsi="Cambria Math"/>
                        <w:i/>
                        <w:shd w:val="clear" w:color="auto" w:fill="FFFFFF"/>
                      </w:rPr>
                    </m:ctrlPr>
                  </m:sSubPr>
                  <m:e>
                    <m:r>
                      <w:rPr>
                        <w:rFonts w:ascii="Cambria Math" w:hAnsi="Cambria Math"/>
                        <w:shd w:val="clear" w:color="auto" w:fill="FFFFFF"/>
                      </w:rPr>
                      <m:t>τ</m:t>
                    </m:r>
                  </m:e>
                  <m:sub>
                    <m:r>
                      <w:rPr>
                        <w:rFonts w:ascii="Cambria Math" w:hAnsi="Cambria Math"/>
                        <w:shd w:val="clear" w:color="auto" w:fill="FFFFFF"/>
                      </w:rPr>
                      <m:t>m</m:t>
                    </m:r>
                  </m:sub>
                </m:sSub>
                <m:r>
                  <w:rPr>
                    <w:rFonts w:ascii="Cambria Math" w:eastAsiaTheme="minorEastAsia" w:hAnsi="Cambria Math"/>
                    <w:shd w:val="clear" w:color="auto" w:fill="FFFFFF"/>
                  </w:rPr>
                  <m:t xml:space="preserve"> [psi]</m:t>
                </m:r>
              </m:oMath>
            </m:oMathPara>
          </w:p>
        </w:tc>
        <w:tc>
          <w:tcPr>
            <w:tcW w:w="1268" w:type="dxa"/>
          </w:tcPr>
          <w:p w14:paraId="1FD74BD7" w14:textId="77777777" w:rsidR="00111606" w:rsidRPr="00977999" w:rsidRDefault="00783A66">
            <w:pPr>
              <w:rPr>
                <w:shd w:val="clear" w:color="auto" w:fill="FFFFFF"/>
              </w:rPr>
            </w:pPr>
            <m:oMathPara>
              <m:oMath>
                <m:sSubSup>
                  <m:sSubSupPr>
                    <m:ctrlPr>
                      <w:rPr>
                        <w:rFonts w:ascii="Cambria Math" w:eastAsiaTheme="minorEastAsia" w:hAnsi="Cambria Math" w:cstheme="minorBidi"/>
                      </w:rPr>
                    </m:ctrlPr>
                  </m:sSubSupPr>
                  <m:e>
                    <m:r>
                      <w:rPr>
                        <w:rFonts w:ascii="Cambria Math" w:eastAsiaTheme="minorEastAsia" w:hAnsi="Cambria Math" w:cstheme="minorBidi"/>
                      </w:rPr>
                      <m:t>σ</m:t>
                    </m:r>
                  </m:e>
                  <m:sub>
                    <m:r>
                      <w:rPr>
                        <w:rFonts w:ascii="Cambria Math" w:eastAsiaTheme="minorEastAsia" w:hAnsi="Cambria Math" w:cstheme="minorBidi"/>
                      </w:rPr>
                      <m:t>m</m:t>
                    </m:r>
                  </m:sub>
                  <m:sup>
                    <m:r>
                      <m:rPr>
                        <m:sty m:val="p"/>
                      </m:rPr>
                      <w:rPr>
                        <w:rFonts w:ascii="Cambria Math" w:eastAsiaTheme="minorEastAsia" w:hAnsi="Cambria Math" w:cstheme="minorBidi"/>
                      </w:rPr>
                      <m:t>'</m:t>
                    </m:r>
                  </m:sup>
                </m:sSubSup>
                <m:r>
                  <w:rPr>
                    <w:rFonts w:ascii="Cambria Math" w:hAnsi="Cambria Math"/>
                    <w:shd w:val="clear" w:color="auto" w:fill="FFFFFF"/>
                  </w:rPr>
                  <m:t xml:space="preserve"> [psi]</m:t>
                </m:r>
              </m:oMath>
            </m:oMathPara>
          </w:p>
        </w:tc>
        <w:tc>
          <w:tcPr>
            <w:tcW w:w="1304" w:type="dxa"/>
          </w:tcPr>
          <w:p w14:paraId="218531ED" w14:textId="77777777" w:rsidR="00111606" w:rsidRPr="00977999" w:rsidRDefault="00783A66">
            <w:pPr>
              <w:rPr>
                <w:rFonts w:eastAsia="Calibri"/>
                <w:shd w:val="clear" w:color="auto" w:fill="FFFFFF"/>
              </w:rPr>
            </w:pPr>
            <m:oMathPara>
              <m:oMath>
                <m:sSubSup>
                  <m:sSubSupPr>
                    <m:ctrlPr>
                      <w:rPr>
                        <w:rFonts w:ascii="Cambria Math" w:eastAsiaTheme="minorEastAsia" w:hAnsi="Cambria Math" w:cstheme="minorBidi"/>
                      </w:rPr>
                    </m:ctrlPr>
                  </m:sSubSupPr>
                  <m:e>
                    <m:r>
                      <w:rPr>
                        <w:rFonts w:ascii="Cambria Math" w:eastAsiaTheme="minorEastAsia" w:hAnsi="Cambria Math" w:cstheme="minorBidi"/>
                      </w:rPr>
                      <m:t>σ</m:t>
                    </m:r>
                  </m:e>
                  <m:sub>
                    <m:r>
                      <w:rPr>
                        <w:rFonts w:ascii="Cambria Math" w:eastAsiaTheme="minorEastAsia" w:hAnsi="Cambria Math" w:cstheme="minorBidi"/>
                      </w:rPr>
                      <m:t>a</m:t>
                    </m:r>
                  </m:sub>
                  <m:sup>
                    <m:r>
                      <m:rPr>
                        <m:sty m:val="p"/>
                      </m:rPr>
                      <w:rPr>
                        <w:rFonts w:ascii="Cambria Math" w:eastAsiaTheme="minorEastAsia" w:hAnsi="Cambria Math" w:cstheme="minorBidi"/>
                      </w:rPr>
                      <m:t>'</m:t>
                    </m:r>
                  </m:sup>
                </m:sSubSup>
                <m:r>
                  <w:rPr>
                    <w:rFonts w:ascii="Cambria Math" w:hAnsi="Cambria Math"/>
                    <w:shd w:val="clear" w:color="auto" w:fill="FFFFFF"/>
                  </w:rPr>
                  <m:t xml:space="preserve"> [psi]</m:t>
                </m:r>
              </m:oMath>
            </m:oMathPara>
          </w:p>
        </w:tc>
      </w:tr>
      <w:tr w:rsidR="00111606" w:rsidRPr="00977999" w14:paraId="48B7DE05" w14:textId="77777777">
        <w:tc>
          <w:tcPr>
            <w:tcW w:w="708" w:type="dxa"/>
          </w:tcPr>
          <w:p w14:paraId="5CF28625" w14:textId="77777777" w:rsidR="00111606" w:rsidRPr="00977999" w:rsidRDefault="00111606">
            <w:pPr>
              <w:rPr>
                <w:shd w:val="clear" w:color="auto" w:fill="FFFFFF"/>
              </w:rPr>
            </w:pPr>
            <w:r w:rsidRPr="00977999">
              <w:rPr>
                <w:shd w:val="clear" w:color="auto" w:fill="FFFFFF"/>
              </w:rPr>
              <w:t>1.37</w:t>
            </w:r>
          </w:p>
        </w:tc>
        <w:tc>
          <w:tcPr>
            <w:tcW w:w="1807" w:type="dxa"/>
          </w:tcPr>
          <w:p w14:paraId="5F112C61" w14:textId="77777777" w:rsidR="00111606" w:rsidRPr="00977999" w:rsidRDefault="00111606">
            <w:pPr>
              <w:rPr>
                <w:shd w:val="clear" w:color="auto" w:fill="FFFFFF"/>
              </w:rPr>
            </w:pPr>
            <w:r w:rsidRPr="00977999">
              <w:rPr>
                <w:shd w:val="clear" w:color="auto" w:fill="FFFFFF"/>
              </w:rPr>
              <w:t>3166.26</w:t>
            </w:r>
          </w:p>
        </w:tc>
        <w:tc>
          <w:tcPr>
            <w:tcW w:w="1554" w:type="dxa"/>
          </w:tcPr>
          <w:p w14:paraId="30E07781" w14:textId="77777777" w:rsidR="00111606" w:rsidRPr="00977999" w:rsidRDefault="00111606">
            <w:pPr>
              <w:rPr>
                <w:shd w:val="clear" w:color="auto" w:fill="FFFFFF"/>
              </w:rPr>
            </w:pPr>
            <w:r w:rsidRPr="00977999">
              <w:rPr>
                <w:shd w:val="clear" w:color="auto" w:fill="FFFFFF"/>
              </w:rPr>
              <w:t>0</w:t>
            </w:r>
          </w:p>
        </w:tc>
        <w:tc>
          <w:tcPr>
            <w:tcW w:w="1329" w:type="dxa"/>
          </w:tcPr>
          <w:p w14:paraId="2E5569C7" w14:textId="77777777" w:rsidR="00111606" w:rsidRPr="00977999" w:rsidRDefault="00111606">
            <w:pPr>
              <w:rPr>
                <w:shd w:val="clear" w:color="auto" w:fill="FFFFFF"/>
              </w:rPr>
            </w:pPr>
            <w:r w:rsidRPr="00977999">
              <w:rPr>
                <w:shd w:val="clear" w:color="auto" w:fill="FFFFFF"/>
              </w:rPr>
              <w:t>0</w:t>
            </w:r>
          </w:p>
        </w:tc>
        <w:tc>
          <w:tcPr>
            <w:tcW w:w="1380" w:type="dxa"/>
          </w:tcPr>
          <w:p w14:paraId="1DC7CFF0" w14:textId="77777777" w:rsidR="00111606" w:rsidRPr="00977999" w:rsidRDefault="00111606">
            <w:pPr>
              <w:rPr>
                <w:shd w:val="clear" w:color="auto" w:fill="FFFFFF"/>
              </w:rPr>
            </w:pPr>
            <w:r w:rsidRPr="00977999">
              <w:rPr>
                <w:shd w:val="clear" w:color="auto" w:fill="FFFFFF"/>
              </w:rPr>
              <w:t>4357.66</w:t>
            </w:r>
          </w:p>
        </w:tc>
        <w:tc>
          <w:tcPr>
            <w:tcW w:w="1268" w:type="dxa"/>
          </w:tcPr>
          <w:p w14:paraId="1580D918" w14:textId="77777777" w:rsidR="00111606" w:rsidRPr="00977999" w:rsidRDefault="00111606">
            <w:pPr>
              <w:rPr>
                <w:shd w:val="clear" w:color="auto" w:fill="FFFFFF"/>
              </w:rPr>
            </w:pPr>
            <w:r w:rsidRPr="00977999">
              <w:rPr>
                <w:shd w:val="clear" w:color="auto" w:fill="FFFFFF"/>
              </w:rPr>
              <w:t>22643.08</w:t>
            </w:r>
          </w:p>
        </w:tc>
        <w:tc>
          <w:tcPr>
            <w:tcW w:w="1304" w:type="dxa"/>
          </w:tcPr>
          <w:p w14:paraId="0B153C52" w14:textId="77777777" w:rsidR="00111606" w:rsidRPr="00977999" w:rsidRDefault="00111606">
            <w:pPr>
              <w:rPr>
                <w:shd w:val="clear" w:color="auto" w:fill="FFFFFF"/>
              </w:rPr>
            </w:pPr>
            <w:r w:rsidRPr="00977999">
              <w:rPr>
                <w:shd w:val="clear" w:color="auto" w:fill="FFFFFF"/>
              </w:rPr>
              <w:t>6775.81</w:t>
            </w:r>
          </w:p>
        </w:tc>
      </w:tr>
    </w:tbl>
    <w:p w14:paraId="50CD438D" w14:textId="77777777" w:rsidR="00111606" w:rsidRPr="00977999" w:rsidRDefault="00111606" w:rsidP="00111606"/>
    <w:p w14:paraId="6DA55AFA" w14:textId="77777777" w:rsidR="00111606" w:rsidRPr="00977999" w:rsidRDefault="00111606" w:rsidP="00111606">
      <w:pPr>
        <w:spacing w:after="160" w:line="279" w:lineRule="auto"/>
        <w:rPr>
          <w:rFonts w:asciiTheme="minorHAnsi" w:eastAsiaTheme="minorEastAsia" w:hAnsiTheme="minorHAnsi" w:cstheme="minorBidi"/>
        </w:rPr>
      </w:pPr>
      <w:r w:rsidRPr="00977999">
        <w:rPr>
          <w:rFonts w:asciiTheme="minorHAnsi" w:eastAsiaTheme="minorEastAsia" w:hAnsiTheme="minorHAnsi" w:cstheme="minorBidi"/>
        </w:rPr>
        <w:t xml:space="preserve">Now finally using these von-misses stresses, we can calculate the fatigue factor of safety to check if infinite life is predicted and calculate the yield factor of safety to check for first cycle yielding. It is important to remember that we assumed that the material is </w:t>
      </w:r>
      <w:r w:rsidRPr="00977999">
        <w:rPr>
          <w:rFonts w:ascii="Aptos" w:eastAsiaTheme="majorEastAsia" w:hAnsi="Aptos"/>
        </w:rPr>
        <w:t>AISI 4140 steel</w:t>
      </w:r>
      <w:r w:rsidRPr="00977999">
        <w:rPr>
          <w:rFonts w:asciiTheme="minorHAnsi" w:eastAsiaTheme="minorEastAsia" w:hAnsiTheme="minorHAnsi" w:cstheme="minorBidi"/>
        </w:rPr>
        <w:t xml:space="preserve"> with Sut = 225 </w:t>
      </w:r>
      <w:proofErr w:type="spellStart"/>
      <w:r w:rsidRPr="00977999">
        <w:rPr>
          <w:rFonts w:asciiTheme="minorHAnsi" w:eastAsiaTheme="minorEastAsia" w:hAnsiTheme="minorHAnsi" w:cstheme="minorBidi"/>
        </w:rPr>
        <w:t>kpsi</w:t>
      </w:r>
      <w:proofErr w:type="spellEnd"/>
      <w:r w:rsidRPr="00977999">
        <w:rPr>
          <w:rFonts w:asciiTheme="minorHAnsi" w:eastAsiaTheme="minorEastAsia" w:hAnsiTheme="minorHAnsi" w:cstheme="minorBidi"/>
        </w:rPr>
        <w:t xml:space="preserve"> and Sy = 208 </w:t>
      </w:r>
      <w:proofErr w:type="spellStart"/>
      <w:r w:rsidRPr="00977999">
        <w:rPr>
          <w:rFonts w:asciiTheme="minorHAnsi" w:eastAsiaTheme="minorEastAsia" w:hAnsiTheme="minorHAnsi" w:cstheme="minorBidi"/>
        </w:rPr>
        <w:t>kpsi</w:t>
      </w:r>
      <w:proofErr w:type="spellEnd"/>
      <w:r w:rsidRPr="00977999">
        <w:rPr>
          <w:rFonts w:asciiTheme="minorHAnsi" w:eastAsiaTheme="minorEastAsia" w:hAnsiTheme="minorHAnsi" w:cstheme="minorBidi"/>
        </w:rPr>
        <w:t>. The equations below show how the calculation for fatigue and yield factor of safety:</w:t>
      </w:r>
    </w:p>
    <w:p w14:paraId="7BA01217" w14:textId="77777777" w:rsidR="00111606" w:rsidRPr="00977999" w:rsidRDefault="00783A66" w:rsidP="00111606">
      <w:pPr>
        <w:spacing w:after="160" w:line="279" w:lineRule="auto"/>
        <w:rPr>
          <w:rFonts w:asciiTheme="minorHAnsi" w:eastAsiaTheme="minorEastAsia" w:hAnsiTheme="minorHAnsi" w:cstheme="minorBidi"/>
        </w:rPr>
      </w:pPr>
      <m:oMathPara>
        <m:oMath>
          <m:sSub>
            <m:sSubPr>
              <m:ctrlPr>
                <w:rPr>
                  <w:rFonts w:ascii="Cambria Math" w:eastAsiaTheme="minorEastAsia" w:hAnsi="Cambria Math" w:cstheme="minorBidi"/>
                </w:rPr>
              </m:ctrlPr>
            </m:sSubPr>
            <m:e>
              <m:r>
                <w:rPr>
                  <w:rFonts w:ascii="Cambria Math" w:eastAsiaTheme="minorEastAsia" w:hAnsi="Cambria Math" w:cstheme="minorBidi"/>
                </w:rPr>
                <m:t>n</m:t>
              </m:r>
            </m:e>
            <m:sub>
              <m:r>
                <w:rPr>
                  <w:rFonts w:ascii="Cambria Math" w:eastAsiaTheme="minorEastAsia" w:hAnsi="Cambria Math" w:cstheme="minorBidi"/>
                </w:rPr>
                <m:t>f</m:t>
              </m:r>
            </m:sub>
          </m:sSub>
          <m:r>
            <m:rPr>
              <m:sty m:val="p"/>
            </m:rPr>
            <w:rPr>
              <w:rFonts w:ascii="Cambria Math" w:eastAsiaTheme="minorEastAsia" w:hAnsi="Cambria Math" w:cstheme="minorBidi"/>
            </w:rPr>
            <m:t>=</m:t>
          </m:r>
          <m:sSup>
            <m:sSupPr>
              <m:ctrlPr>
                <w:rPr>
                  <w:rFonts w:ascii="Cambria Math" w:eastAsiaTheme="minorEastAsia" w:hAnsi="Cambria Math" w:cstheme="minorBidi"/>
                </w:rPr>
              </m:ctrlPr>
            </m:sSupPr>
            <m:e>
              <m:r>
                <m:rPr>
                  <m:sty m:val="p"/>
                </m:rPr>
                <w:rPr>
                  <w:rFonts w:ascii="Cambria Math" w:eastAsiaTheme="minorEastAsia" w:hAnsi="Cambria Math" w:cstheme="minorBidi"/>
                </w:rPr>
                <m:t>(</m:t>
              </m:r>
              <m:f>
                <m:fPr>
                  <m:ctrlPr>
                    <w:rPr>
                      <w:rFonts w:ascii="Cambria Math" w:eastAsiaTheme="minorEastAsia" w:hAnsi="Cambria Math" w:cstheme="minorBidi"/>
                    </w:rPr>
                  </m:ctrlPr>
                </m:fPr>
                <m:num>
                  <m:sSubSup>
                    <m:sSubSupPr>
                      <m:ctrlPr>
                        <w:rPr>
                          <w:rFonts w:ascii="Cambria Math" w:eastAsiaTheme="minorEastAsia" w:hAnsi="Cambria Math" w:cstheme="minorBidi"/>
                        </w:rPr>
                      </m:ctrlPr>
                    </m:sSubSupPr>
                    <m:e>
                      <m:r>
                        <w:rPr>
                          <w:rFonts w:ascii="Cambria Math" w:eastAsiaTheme="minorEastAsia" w:hAnsi="Cambria Math" w:cstheme="minorBidi"/>
                        </w:rPr>
                        <m:t>σ</m:t>
                      </m:r>
                    </m:e>
                    <m:sub>
                      <m:r>
                        <w:rPr>
                          <w:rFonts w:ascii="Cambria Math" w:eastAsiaTheme="minorEastAsia" w:hAnsi="Cambria Math" w:cstheme="minorBidi"/>
                        </w:rPr>
                        <m:t>a</m:t>
                      </m:r>
                    </m:sub>
                    <m:sup>
                      <m:r>
                        <m:rPr>
                          <m:sty m:val="p"/>
                        </m:rPr>
                        <w:rPr>
                          <w:rFonts w:ascii="Cambria Math" w:eastAsiaTheme="minorEastAsia" w:hAnsi="Cambria Math" w:cstheme="minorBidi"/>
                        </w:rPr>
                        <m:t>'</m:t>
                      </m:r>
                    </m:sup>
                  </m:sSubSup>
                </m:num>
                <m:den>
                  <m:sSub>
                    <m:sSubPr>
                      <m:ctrlPr>
                        <w:rPr>
                          <w:rFonts w:ascii="Cambria Math" w:eastAsiaTheme="minorEastAsia" w:hAnsi="Cambria Math" w:cstheme="minorBidi"/>
                        </w:rPr>
                      </m:ctrlPr>
                    </m:sSubPr>
                    <m:e>
                      <m:r>
                        <w:rPr>
                          <w:rFonts w:ascii="Cambria Math" w:eastAsiaTheme="minorEastAsia" w:hAnsi="Cambria Math" w:cstheme="minorBidi"/>
                        </w:rPr>
                        <m:t>S</m:t>
                      </m:r>
                    </m:e>
                    <m:sub>
                      <m:r>
                        <w:rPr>
                          <w:rFonts w:ascii="Cambria Math" w:eastAsiaTheme="minorEastAsia" w:hAnsi="Cambria Math" w:cstheme="minorBidi"/>
                        </w:rPr>
                        <m:t>e</m:t>
                      </m:r>
                    </m:sub>
                  </m:sSub>
                </m:den>
              </m:f>
              <m:r>
                <m:rPr>
                  <m:sty m:val="p"/>
                </m:rPr>
                <w:rPr>
                  <w:rFonts w:ascii="Cambria Math" w:eastAsiaTheme="minorEastAsia" w:hAnsi="Cambria Math" w:cstheme="minorBidi"/>
                </w:rPr>
                <m:t>+</m:t>
              </m:r>
              <m:f>
                <m:fPr>
                  <m:ctrlPr>
                    <w:rPr>
                      <w:rFonts w:ascii="Cambria Math" w:eastAsiaTheme="minorEastAsia" w:hAnsi="Cambria Math" w:cstheme="minorBidi"/>
                    </w:rPr>
                  </m:ctrlPr>
                </m:fPr>
                <m:num>
                  <m:sSubSup>
                    <m:sSubSupPr>
                      <m:ctrlPr>
                        <w:rPr>
                          <w:rFonts w:ascii="Cambria Math" w:eastAsiaTheme="minorEastAsia" w:hAnsi="Cambria Math" w:cstheme="minorBidi"/>
                        </w:rPr>
                      </m:ctrlPr>
                    </m:sSubSupPr>
                    <m:e>
                      <m:r>
                        <w:rPr>
                          <w:rFonts w:ascii="Cambria Math" w:eastAsiaTheme="minorEastAsia" w:hAnsi="Cambria Math" w:cstheme="minorBidi"/>
                        </w:rPr>
                        <m:t>σ</m:t>
                      </m:r>
                    </m:e>
                    <m:sub>
                      <m:r>
                        <w:rPr>
                          <w:rFonts w:ascii="Cambria Math" w:eastAsiaTheme="minorEastAsia" w:hAnsi="Cambria Math" w:cstheme="minorBidi"/>
                        </w:rPr>
                        <m:t>m</m:t>
                      </m:r>
                    </m:sub>
                    <m:sup>
                      <m:r>
                        <m:rPr>
                          <m:sty m:val="p"/>
                        </m:rPr>
                        <w:rPr>
                          <w:rFonts w:ascii="Cambria Math" w:eastAsiaTheme="minorEastAsia" w:hAnsi="Cambria Math" w:cstheme="minorBidi"/>
                        </w:rPr>
                        <m:t>'</m:t>
                      </m:r>
                    </m:sup>
                  </m:sSubSup>
                </m:num>
                <m:den>
                  <m:sSub>
                    <m:sSubPr>
                      <m:ctrlPr>
                        <w:rPr>
                          <w:rFonts w:ascii="Cambria Math" w:eastAsiaTheme="minorEastAsia" w:hAnsi="Cambria Math" w:cstheme="minorBidi"/>
                        </w:rPr>
                      </m:ctrlPr>
                    </m:sSubPr>
                    <m:e>
                      <m:r>
                        <w:rPr>
                          <w:rFonts w:ascii="Cambria Math" w:eastAsiaTheme="minorEastAsia" w:hAnsi="Cambria Math" w:cstheme="minorBidi"/>
                        </w:rPr>
                        <m:t>S</m:t>
                      </m:r>
                    </m:e>
                    <m:sub>
                      <m:r>
                        <w:rPr>
                          <w:rFonts w:ascii="Cambria Math" w:eastAsiaTheme="minorEastAsia" w:hAnsi="Cambria Math" w:cstheme="minorBidi"/>
                        </w:rPr>
                        <m:t>ut</m:t>
                      </m:r>
                    </m:sub>
                  </m:sSub>
                </m:den>
              </m:f>
              <m:r>
                <m:rPr>
                  <m:sty m:val="p"/>
                </m:rPr>
                <w:rPr>
                  <w:rFonts w:ascii="Cambria Math" w:eastAsiaTheme="minorEastAsia" w:hAnsi="Cambria Math" w:cstheme="minorBidi"/>
                </w:rPr>
                <m:t>)</m:t>
              </m:r>
            </m:e>
            <m:sup>
              <m:r>
                <m:rPr>
                  <m:sty m:val="p"/>
                </m:rPr>
                <w:rPr>
                  <w:rFonts w:ascii="Cambria Math" w:eastAsiaTheme="minorEastAsia" w:hAnsi="Cambria Math" w:cstheme="minorBidi"/>
                </w:rPr>
                <m:t>-1</m:t>
              </m:r>
            </m:sup>
          </m:sSup>
        </m:oMath>
      </m:oMathPara>
    </w:p>
    <w:p w14:paraId="46E30480" w14:textId="77777777" w:rsidR="00111606" w:rsidRPr="00977999" w:rsidRDefault="00783A66" w:rsidP="00111606">
      <w:pPr>
        <w:spacing w:after="160" w:line="279" w:lineRule="auto"/>
        <w:rPr>
          <w:rFonts w:asciiTheme="minorHAnsi" w:eastAsiaTheme="minorEastAsia" w:hAnsiTheme="minorHAnsi" w:cstheme="minorBidi"/>
        </w:rPr>
      </w:pPr>
      <m:oMathPara>
        <m:oMath>
          <m:sSub>
            <m:sSubPr>
              <m:ctrlPr>
                <w:rPr>
                  <w:rFonts w:ascii="Cambria Math" w:eastAsiaTheme="minorEastAsia" w:hAnsi="Cambria Math" w:cstheme="minorBidi"/>
                </w:rPr>
              </m:ctrlPr>
            </m:sSubPr>
            <m:e>
              <m:r>
                <w:rPr>
                  <w:rFonts w:ascii="Cambria Math" w:eastAsiaTheme="minorEastAsia" w:hAnsi="Cambria Math" w:cstheme="minorBidi"/>
                </w:rPr>
                <m:t>n</m:t>
              </m:r>
            </m:e>
            <m:sub>
              <m:r>
                <w:rPr>
                  <w:rFonts w:ascii="Cambria Math" w:eastAsiaTheme="minorEastAsia" w:hAnsi="Cambria Math" w:cstheme="minorBidi"/>
                </w:rPr>
                <m:t>y</m:t>
              </m:r>
            </m:sub>
          </m:sSub>
          <m:r>
            <m:rPr>
              <m:sty m:val="p"/>
            </m:rPr>
            <w:rPr>
              <w:rFonts w:ascii="Cambria Math" w:eastAsiaTheme="minorEastAsia" w:hAnsi="Cambria Math" w:cstheme="minorBidi"/>
            </w:rPr>
            <m:t>=</m:t>
          </m:r>
          <m:f>
            <m:fPr>
              <m:ctrlPr>
                <w:rPr>
                  <w:rFonts w:ascii="Cambria Math" w:eastAsiaTheme="minorEastAsia" w:hAnsi="Cambria Math" w:cstheme="minorBidi"/>
                </w:rPr>
              </m:ctrlPr>
            </m:fPr>
            <m:num>
              <m:sSub>
                <m:sSubPr>
                  <m:ctrlPr>
                    <w:rPr>
                      <w:rFonts w:ascii="Cambria Math" w:eastAsiaTheme="minorEastAsia" w:hAnsi="Cambria Math" w:cstheme="minorBidi"/>
                    </w:rPr>
                  </m:ctrlPr>
                </m:sSubPr>
                <m:e>
                  <m:r>
                    <w:rPr>
                      <w:rFonts w:ascii="Cambria Math" w:eastAsiaTheme="minorEastAsia" w:hAnsi="Cambria Math" w:cstheme="minorBidi"/>
                    </w:rPr>
                    <m:t>S</m:t>
                  </m:r>
                </m:e>
                <m:sub>
                  <m:r>
                    <w:rPr>
                      <w:rFonts w:ascii="Cambria Math" w:eastAsiaTheme="minorEastAsia" w:hAnsi="Cambria Math" w:cstheme="minorBidi"/>
                    </w:rPr>
                    <m:t>y</m:t>
                  </m:r>
                </m:sub>
              </m:sSub>
            </m:num>
            <m:den>
              <m:sSubSup>
                <m:sSubSupPr>
                  <m:ctrlPr>
                    <w:rPr>
                      <w:rFonts w:ascii="Cambria Math" w:eastAsiaTheme="minorEastAsia" w:hAnsi="Cambria Math" w:cstheme="minorBidi"/>
                    </w:rPr>
                  </m:ctrlPr>
                </m:sSubSupPr>
                <m:e>
                  <m:r>
                    <w:rPr>
                      <w:rFonts w:ascii="Cambria Math" w:eastAsiaTheme="minorEastAsia" w:hAnsi="Cambria Math" w:cstheme="minorBidi"/>
                    </w:rPr>
                    <m:t>σ</m:t>
                  </m:r>
                </m:e>
                <m:sub>
                  <m:r>
                    <w:rPr>
                      <w:rFonts w:ascii="Cambria Math" w:eastAsiaTheme="minorEastAsia" w:hAnsi="Cambria Math" w:cstheme="minorBidi"/>
                    </w:rPr>
                    <m:t>a</m:t>
                  </m:r>
                </m:sub>
                <m:sup>
                  <m:r>
                    <m:rPr>
                      <m:sty m:val="p"/>
                    </m:rPr>
                    <w:rPr>
                      <w:rFonts w:ascii="Cambria Math" w:eastAsiaTheme="minorEastAsia" w:hAnsi="Cambria Math" w:cstheme="minorBidi"/>
                    </w:rPr>
                    <m:t>'</m:t>
                  </m:r>
                </m:sup>
              </m:sSubSup>
              <m:r>
                <m:rPr>
                  <m:sty m:val="p"/>
                </m:rPr>
                <w:rPr>
                  <w:rFonts w:ascii="Cambria Math" w:eastAsiaTheme="minorEastAsia" w:hAnsi="Cambria Math" w:cstheme="minorBidi"/>
                </w:rPr>
                <m:t>+</m:t>
              </m:r>
              <m:sSubSup>
                <m:sSubSupPr>
                  <m:ctrlPr>
                    <w:rPr>
                      <w:rFonts w:ascii="Cambria Math" w:eastAsiaTheme="minorEastAsia" w:hAnsi="Cambria Math" w:cstheme="minorBidi"/>
                    </w:rPr>
                  </m:ctrlPr>
                </m:sSubSupPr>
                <m:e>
                  <m:r>
                    <w:rPr>
                      <w:rFonts w:ascii="Cambria Math" w:eastAsiaTheme="minorEastAsia" w:hAnsi="Cambria Math" w:cstheme="minorBidi"/>
                    </w:rPr>
                    <m:t>σ</m:t>
                  </m:r>
                </m:e>
                <m:sub>
                  <m:r>
                    <w:rPr>
                      <w:rFonts w:ascii="Cambria Math" w:eastAsiaTheme="minorEastAsia" w:hAnsi="Cambria Math" w:cstheme="minorBidi"/>
                    </w:rPr>
                    <m:t>m</m:t>
                  </m:r>
                </m:sub>
                <m:sup>
                  <m:r>
                    <m:rPr>
                      <m:sty m:val="p"/>
                    </m:rPr>
                    <w:rPr>
                      <w:rFonts w:ascii="Cambria Math" w:eastAsiaTheme="minorEastAsia" w:hAnsi="Cambria Math" w:cstheme="minorBidi"/>
                    </w:rPr>
                    <m:t>'</m:t>
                  </m:r>
                </m:sup>
              </m:sSubSup>
            </m:den>
          </m:f>
        </m:oMath>
      </m:oMathPara>
    </w:p>
    <w:p w14:paraId="0E307DFE" w14:textId="77777777" w:rsidR="00111606" w:rsidRPr="00977999" w:rsidRDefault="00111606" w:rsidP="00111606">
      <w:pPr>
        <w:spacing w:after="160" w:line="279" w:lineRule="auto"/>
        <w:rPr>
          <w:rFonts w:asciiTheme="minorHAnsi" w:eastAsiaTheme="minorEastAsia" w:hAnsiTheme="minorHAnsi" w:cstheme="minorBidi"/>
        </w:rPr>
      </w:pPr>
      <w:r w:rsidRPr="00977999">
        <w:rPr>
          <w:rFonts w:asciiTheme="minorHAnsi" w:eastAsiaTheme="minorEastAsia" w:hAnsiTheme="minorHAnsi" w:cstheme="minorBidi"/>
        </w:rPr>
        <w:t xml:space="preserve">Looking at the above equations, </w:t>
      </w:r>
      <w:proofErr w:type="gramStart"/>
      <w:r w:rsidRPr="00977999">
        <w:rPr>
          <w:rFonts w:asciiTheme="minorHAnsi" w:eastAsiaTheme="minorEastAsia" w:hAnsiTheme="minorHAnsi" w:cstheme="minorBidi"/>
        </w:rPr>
        <w:t>all of</w:t>
      </w:r>
      <w:proofErr w:type="gramEnd"/>
      <w:r w:rsidRPr="00977999">
        <w:rPr>
          <w:rFonts w:asciiTheme="minorHAnsi" w:eastAsiaTheme="minorEastAsia" w:hAnsiTheme="minorHAnsi" w:cstheme="minorBidi"/>
        </w:rPr>
        <w:t xml:space="preserve"> the parameters are known for each point of interest except </w:t>
      </w:r>
      <m:oMath>
        <m:sSub>
          <m:sSubPr>
            <m:ctrlPr>
              <w:rPr>
                <w:rFonts w:ascii="Cambria Math" w:eastAsiaTheme="minorEastAsia" w:hAnsi="Cambria Math" w:cstheme="minorBidi"/>
              </w:rPr>
            </m:ctrlPr>
          </m:sSubPr>
          <m:e>
            <m:r>
              <w:rPr>
                <w:rFonts w:ascii="Cambria Math" w:eastAsiaTheme="minorEastAsia" w:hAnsi="Cambria Math" w:cstheme="minorBidi"/>
              </w:rPr>
              <m:t>S</m:t>
            </m:r>
          </m:e>
          <m:sub>
            <m:r>
              <w:rPr>
                <w:rFonts w:ascii="Cambria Math" w:eastAsiaTheme="minorEastAsia" w:hAnsi="Cambria Math" w:cstheme="minorBidi"/>
              </w:rPr>
              <m:t>e</m:t>
            </m:r>
          </m:sub>
        </m:sSub>
      </m:oMath>
      <w:r w:rsidRPr="00977999">
        <w:rPr>
          <w:rFonts w:asciiTheme="minorHAnsi" w:eastAsiaTheme="minorEastAsia" w:hAnsiTheme="minorHAnsi" w:cstheme="minorBidi"/>
        </w:rPr>
        <w:t>, which is the endurance limit, the limit that tells us that if the part is operator under certain stress, it is predicted for infinite life.</w:t>
      </w:r>
    </w:p>
    <w:p w14:paraId="755E246E" w14:textId="77777777" w:rsidR="00111606" w:rsidRPr="00977999" w:rsidRDefault="00111606" w:rsidP="00111606">
      <w:pPr>
        <w:spacing w:after="160" w:line="279" w:lineRule="auto"/>
        <w:rPr>
          <w:rFonts w:asciiTheme="minorHAnsi" w:eastAsiaTheme="minorEastAsia" w:hAnsiTheme="minorHAnsi" w:cstheme="minorBidi"/>
        </w:rPr>
      </w:pPr>
      <w:r w:rsidRPr="00977999">
        <w:rPr>
          <w:rFonts w:asciiTheme="minorHAnsi" w:eastAsiaTheme="minorEastAsia" w:hAnsiTheme="minorHAnsi" w:cstheme="minorBidi"/>
        </w:rPr>
        <w:t>The endurance limit can be calculated as shown:</w:t>
      </w:r>
    </w:p>
    <w:p w14:paraId="37A881C7" w14:textId="77777777" w:rsidR="00111606" w:rsidRPr="00977999" w:rsidRDefault="00111606" w:rsidP="00111606">
      <w:pPr>
        <w:spacing w:after="160" w:line="279" w:lineRule="auto"/>
        <w:rPr>
          <w:rFonts w:asciiTheme="minorHAnsi" w:eastAsiaTheme="minorEastAsia" w:hAnsiTheme="minorHAnsi" w:cstheme="minorBidi"/>
        </w:rPr>
      </w:pPr>
      <m:oMathPara>
        <m:oMath>
          <m:r>
            <w:rPr>
              <w:rFonts w:ascii="Cambria Math" w:eastAsiaTheme="minorEastAsia" w:hAnsi="Cambria Math" w:cstheme="minorBidi"/>
            </w:rPr>
            <m:t>Se</m:t>
          </m:r>
          <m:r>
            <m:rPr>
              <m:sty m:val="p"/>
            </m:rPr>
            <w:rPr>
              <w:rFonts w:ascii="Cambria Math" w:eastAsiaTheme="minorEastAsia" w:hAnsi="Cambria Math" w:cstheme="minorBidi"/>
            </w:rPr>
            <m:t>=</m:t>
          </m:r>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a</m:t>
              </m:r>
            </m:sub>
          </m:sSub>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b</m:t>
              </m:r>
            </m:sub>
          </m:sSub>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c</m:t>
              </m:r>
            </m:sub>
          </m:sSub>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d</m:t>
              </m:r>
            </m:sub>
          </m:sSub>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e</m:t>
              </m:r>
            </m:sub>
          </m:sSub>
          <m:r>
            <w:rPr>
              <w:rFonts w:ascii="Cambria Math" w:eastAsiaTheme="minorEastAsia" w:hAnsi="Cambria Math" w:cstheme="minorBidi"/>
            </w:rPr>
            <m:t>Se</m:t>
          </m:r>
          <m:r>
            <m:rPr>
              <m:sty m:val="p"/>
            </m:rPr>
            <w:rPr>
              <w:rFonts w:ascii="Cambria Math" w:eastAsiaTheme="minorEastAsia" w:hAnsi="Cambria Math" w:cstheme="minorBidi"/>
            </w:rPr>
            <m:t>'</m:t>
          </m:r>
        </m:oMath>
      </m:oMathPara>
    </w:p>
    <w:p w14:paraId="568785D6" w14:textId="77777777" w:rsidR="00111606" w:rsidRPr="00977999" w:rsidRDefault="00111606" w:rsidP="00111606">
      <w:pPr>
        <w:spacing w:after="160" w:line="279" w:lineRule="auto"/>
        <w:rPr>
          <w:rFonts w:asciiTheme="minorHAnsi" w:eastAsiaTheme="minorEastAsia" w:hAnsiTheme="minorHAnsi" w:cstheme="minorBidi"/>
        </w:rPr>
      </w:pPr>
      <m:oMathPara>
        <m:oMath>
          <m:r>
            <w:rPr>
              <w:rFonts w:ascii="Cambria Math" w:eastAsiaTheme="minorEastAsia" w:hAnsi="Cambria Math" w:cstheme="minorBidi"/>
            </w:rPr>
            <m:t>S</m:t>
          </m:r>
          <m:sSup>
            <m:sSupPr>
              <m:ctrlPr>
                <w:rPr>
                  <w:rFonts w:ascii="Cambria Math" w:eastAsiaTheme="minorEastAsia" w:hAnsi="Cambria Math" w:cstheme="minorBidi"/>
                </w:rPr>
              </m:ctrlPr>
            </m:sSupPr>
            <m:e>
              <m:r>
                <w:rPr>
                  <w:rFonts w:ascii="Cambria Math" w:eastAsiaTheme="minorEastAsia" w:hAnsi="Cambria Math" w:cstheme="minorBidi"/>
                </w:rPr>
                <m:t>e</m:t>
              </m:r>
            </m:e>
            <m:sup>
              <m:r>
                <m:rPr>
                  <m:sty m:val="p"/>
                </m:rPr>
                <w:rPr>
                  <w:rFonts w:ascii="Cambria Math" w:eastAsiaTheme="minorEastAsia" w:hAnsi="Cambria Math" w:cstheme="minorBidi"/>
                </w:rPr>
                <m:t>'</m:t>
              </m:r>
            </m:sup>
          </m:sSup>
          <m:r>
            <m:rPr>
              <m:sty m:val="p"/>
            </m:rPr>
            <w:rPr>
              <w:rFonts w:ascii="Cambria Math" w:eastAsiaTheme="minorEastAsia" w:hAnsi="Cambria Math" w:cstheme="minorBidi"/>
            </w:rPr>
            <m:t>=0.5*</m:t>
          </m:r>
          <m:sSub>
            <m:sSubPr>
              <m:ctrlPr>
                <w:rPr>
                  <w:rFonts w:ascii="Cambria Math" w:eastAsiaTheme="minorEastAsia" w:hAnsi="Cambria Math" w:cstheme="minorBidi"/>
                </w:rPr>
              </m:ctrlPr>
            </m:sSubPr>
            <m:e>
              <m:r>
                <w:rPr>
                  <w:rFonts w:ascii="Cambria Math" w:eastAsiaTheme="minorEastAsia" w:hAnsi="Cambria Math" w:cstheme="minorBidi"/>
                </w:rPr>
                <m:t>S</m:t>
              </m:r>
            </m:e>
            <m:sub>
              <m:r>
                <w:rPr>
                  <w:rFonts w:ascii="Cambria Math" w:eastAsiaTheme="minorEastAsia" w:hAnsi="Cambria Math" w:cstheme="minorBidi"/>
                </w:rPr>
                <m:t>ut</m:t>
              </m:r>
            </m:sub>
          </m:sSub>
          <m:r>
            <m:rPr>
              <m:sty m:val="p"/>
            </m:rPr>
            <w:rPr>
              <w:rFonts w:ascii="Cambria Math" w:eastAsiaTheme="minorEastAsia" w:hAnsi="Cambria Math" w:cstheme="minorBidi"/>
            </w:rPr>
            <m:t>→</m:t>
          </m:r>
          <m:r>
            <w:rPr>
              <w:rFonts w:ascii="Cambria Math" w:eastAsiaTheme="minorEastAsia" w:hAnsi="Cambria Math" w:cstheme="minorBidi"/>
            </w:rPr>
            <m:t>S</m:t>
          </m:r>
          <m:sSup>
            <m:sSupPr>
              <m:ctrlPr>
                <w:rPr>
                  <w:rFonts w:ascii="Cambria Math" w:eastAsiaTheme="minorEastAsia" w:hAnsi="Cambria Math" w:cstheme="minorBidi"/>
                </w:rPr>
              </m:ctrlPr>
            </m:sSupPr>
            <m:e>
              <m:r>
                <w:rPr>
                  <w:rFonts w:ascii="Cambria Math" w:eastAsiaTheme="minorEastAsia" w:hAnsi="Cambria Math" w:cstheme="minorBidi"/>
                </w:rPr>
                <m:t>e</m:t>
              </m:r>
            </m:e>
            <m:sup>
              <m:r>
                <m:rPr>
                  <m:sty m:val="p"/>
                </m:rPr>
                <w:rPr>
                  <w:rFonts w:ascii="Cambria Math" w:eastAsiaTheme="minorEastAsia" w:hAnsi="Cambria Math" w:cstheme="minorBidi"/>
                </w:rPr>
                <m:t>'</m:t>
              </m:r>
            </m:sup>
          </m:sSup>
          <m:r>
            <m:rPr>
              <m:sty m:val="p"/>
            </m:rPr>
            <w:rPr>
              <w:rFonts w:ascii="Cambria Math" w:eastAsiaTheme="minorEastAsia" w:hAnsi="Cambria Math" w:cstheme="minorBidi"/>
            </w:rPr>
            <m:t>=0.5</m:t>
          </m:r>
          <m:d>
            <m:dPr>
              <m:ctrlPr>
                <w:rPr>
                  <w:rFonts w:ascii="Cambria Math" w:eastAsiaTheme="minorEastAsia" w:hAnsi="Cambria Math" w:cstheme="minorBidi"/>
                </w:rPr>
              </m:ctrlPr>
            </m:dPr>
            <m:e>
              <m:r>
                <m:rPr>
                  <m:sty m:val="p"/>
                </m:rPr>
                <w:rPr>
                  <w:rFonts w:ascii="Cambria Math" w:eastAsiaTheme="minorEastAsia" w:hAnsi="Cambria Math" w:cstheme="minorBidi"/>
                </w:rPr>
                <m:t>225</m:t>
              </m:r>
            </m:e>
          </m:d>
          <m:r>
            <m:rPr>
              <m:sty m:val="p"/>
            </m:rPr>
            <w:rPr>
              <w:rFonts w:ascii="Cambria Math" w:eastAsiaTheme="minorEastAsia" w:hAnsi="Cambria Math" w:cstheme="minorBidi"/>
            </w:rPr>
            <m:t xml:space="preserve">=112.5 </m:t>
          </m:r>
          <m:r>
            <w:rPr>
              <w:rFonts w:ascii="Cambria Math" w:eastAsiaTheme="minorEastAsia" w:hAnsi="Cambria Math" w:cstheme="minorBidi"/>
            </w:rPr>
            <m:t>kpsi</m:t>
          </m:r>
          <m:r>
            <m:rPr>
              <m:sty m:val="p"/>
            </m:rPr>
            <w:rPr>
              <w:rFonts w:ascii="Cambria Math" w:eastAsiaTheme="minorEastAsia" w:hAnsi="Cambria Math" w:cstheme="minorBidi"/>
            </w:rPr>
            <m:t xml:space="preserve"> (</m:t>
          </m:r>
          <m:r>
            <w:rPr>
              <w:rFonts w:ascii="Cambria Math" w:eastAsiaTheme="minorEastAsia" w:hAnsi="Cambria Math" w:cstheme="minorBidi"/>
            </w:rPr>
            <m:t>Eq</m:t>
          </m:r>
          <m:r>
            <m:rPr>
              <m:sty m:val="p"/>
            </m:rPr>
            <w:rPr>
              <w:rFonts w:ascii="Cambria Math" w:eastAsiaTheme="minorEastAsia" w:hAnsi="Cambria Math" w:cstheme="minorBidi"/>
            </w:rPr>
            <m:t xml:space="preserve"> 6-10)</m:t>
          </m:r>
        </m:oMath>
      </m:oMathPara>
    </w:p>
    <w:p w14:paraId="282634B7" w14:textId="77777777" w:rsidR="00111606" w:rsidRPr="00977999" w:rsidRDefault="00783A66" w:rsidP="00111606">
      <w:pPr>
        <w:spacing w:after="160" w:line="279" w:lineRule="auto"/>
        <w:rPr>
          <w:rFonts w:asciiTheme="minorHAnsi" w:eastAsiaTheme="minorEastAsia" w:hAnsiTheme="minorHAnsi" w:cstheme="minorBidi"/>
        </w:rPr>
      </w:pPr>
      <m:oMathPara>
        <m:oMath>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a</m:t>
              </m:r>
            </m:sub>
          </m:sSub>
          <m:r>
            <m:rPr>
              <m:sty m:val="p"/>
            </m:rPr>
            <w:rPr>
              <w:rFonts w:ascii="Cambria Math" w:eastAsiaTheme="minorEastAsia" w:hAnsi="Cambria Math" w:cstheme="minorBidi"/>
            </w:rPr>
            <m:t>=2</m:t>
          </m:r>
          <m:sSup>
            <m:sSupPr>
              <m:ctrlPr>
                <w:rPr>
                  <w:rFonts w:ascii="Cambria Math" w:eastAsiaTheme="minorEastAsia" w:hAnsi="Cambria Math" w:cstheme="minorBidi"/>
                </w:rPr>
              </m:ctrlPr>
            </m:sSupPr>
            <m:e>
              <m:r>
                <m:rPr>
                  <m:sty m:val="p"/>
                </m:rPr>
                <w:rPr>
                  <w:rFonts w:ascii="Cambria Math" w:eastAsiaTheme="minorEastAsia" w:hAnsi="Cambria Math" w:cstheme="minorBidi"/>
                </w:rPr>
                <m:t>(</m:t>
              </m:r>
              <m:sSub>
                <m:sSubPr>
                  <m:ctrlPr>
                    <w:rPr>
                      <w:rFonts w:ascii="Cambria Math" w:eastAsiaTheme="minorEastAsia" w:hAnsi="Cambria Math" w:cstheme="minorBidi"/>
                    </w:rPr>
                  </m:ctrlPr>
                </m:sSubPr>
                <m:e>
                  <m:r>
                    <w:rPr>
                      <w:rFonts w:ascii="Cambria Math" w:eastAsiaTheme="minorEastAsia" w:hAnsi="Cambria Math" w:cstheme="minorBidi"/>
                    </w:rPr>
                    <m:t>S</m:t>
                  </m:r>
                </m:e>
                <m:sub>
                  <m:r>
                    <w:rPr>
                      <w:rFonts w:ascii="Cambria Math" w:eastAsiaTheme="minorEastAsia" w:hAnsi="Cambria Math" w:cstheme="minorBidi"/>
                    </w:rPr>
                    <m:t>ut</m:t>
                  </m:r>
                </m:sub>
              </m:sSub>
              <m:r>
                <m:rPr>
                  <m:sty m:val="p"/>
                </m:rPr>
                <w:rPr>
                  <w:rFonts w:ascii="Cambria Math" w:eastAsiaTheme="minorEastAsia" w:hAnsi="Cambria Math" w:cstheme="minorBidi"/>
                </w:rPr>
                <m:t>)</m:t>
              </m:r>
            </m:e>
            <m:sup>
              <m:r>
                <m:rPr>
                  <m:sty m:val="p"/>
                </m:rPr>
                <w:rPr>
                  <w:rFonts w:ascii="Cambria Math" w:eastAsiaTheme="minorEastAsia" w:hAnsi="Cambria Math" w:cstheme="minorBidi"/>
                </w:rPr>
                <m:t>-0.217</m:t>
              </m:r>
            </m:sup>
          </m:sSup>
          <m:r>
            <m:rPr>
              <m:sty m:val="p"/>
            </m:rPr>
            <w:rPr>
              <w:rFonts w:ascii="Cambria Math" w:eastAsiaTheme="minorEastAsia" w:hAnsi="Cambria Math" w:cstheme="minorBidi"/>
            </w:rPr>
            <m:t>→</m:t>
          </m:r>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a</m:t>
              </m:r>
            </m:sub>
          </m:sSub>
          <m:r>
            <m:rPr>
              <m:sty m:val="p"/>
            </m:rPr>
            <w:rPr>
              <w:rFonts w:ascii="Cambria Math" w:eastAsiaTheme="minorEastAsia" w:hAnsi="Cambria Math" w:cstheme="minorBidi"/>
            </w:rPr>
            <m:t>=2</m:t>
          </m:r>
          <m:sSup>
            <m:sSupPr>
              <m:ctrlPr>
                <w:rPr>
                  <w:rFonts w:ascii="Cambria Math" w:eastAsiaTheme="minorEastAsia" w:hAnsi="Cambria Math" w:cstheme="minorBidi"/>
                </w:rPr>
              </m:ctrlPr>
            </m:sSupPr>
            <m:e>
              <m:r>
                <m:rPr>
                  <m:sty m:val="p"/>
                </m:rPr>
                <w:rPr>
                  <w:rFonts w:ascii="Cambria Math" w:eastAsiaTheme="minorEastAsia" w:hAnsi="Cambria Math" w:cstheme="minorBidi"/>
                </w:rPr>
                <m:t>(225)</m:t>
              </m:r>
            </m:e>
            <m:sup>
              <m:r>
                <m:rPr>
                  <m:sty m:val="p"/>
                </m:rPr>
                <w:rPr>
                  <w:rFonts w:ascii="Cambria Math" w:eastAsiaTheme="minorEastAsia" w:hAnsi="Cambria Math" w:cstheme="minorBidi"/>
                </w:rPr>
                <m:t>-0.217</m:t>
              </m:r>
            </m:sup>
          </m:sSup>
          <m:r>
            <m:rPr>
              <m:sty m:val="p"/>
            </m:rPr>
            <w:rPr>
              <w:rFonts w:ascii="Cambria Math" w:eastAsiaTheme="minorEastAsia" w:hAnsi="Cambria Math" w:cstheme="minorBidi"/>
            </w:rPr>
            <m:t>=0.617 (</m:t>
          </m:r>
          <m:r>
            <w:rPr>
              <w:rFonts w:ascii="Cambria Math" w:eastAsiaTheme="minorEastAsia" w:hAnsi="Cambria Math" w:cstheme="minorBidi"/>
            </w:rPr>
            <m:t>Cold</m:t>
          </m:r>
          <m:r>
            <m:rPr>
              <m:sty m:val="p"/>
            </m:rPr>
            <w:rPr>
              <w:rFonts w:ascii="Cambria Math" w:eastAsiaTheme="minorEastAsia" w:hAnsi="Cambria Math" w:cstheme="minorBidi"/>
            </w:rPr>
            <m:t>-</m:t>
          </m:r>
          <m:r>
            <w:rPr>
              <w:rFonts w:ascii="Cambria Math" w:eastAsiaTheme="minorEastAsia" w:hAnsi="Cambria Math" w:cstheme="minorBidi"/>
            </w:rPr>
            <m:t>Drawn</m:t>
          </m:r>
          <m:r>
            <m:rPr>
              <m:sty m:val="p"/>
            </m:rPr>
            <w:rPr>
              <w:rFonts w:ascii="Cambria Math" w:eastAsiaTheme="minorEastAsia" w:hAnsi="Cambria Math" w:cstheme="minorBidi"/>
            </w:rPr>
            <m:t>)(</m:t>
          </m:r>
          <m:r>
            <w:rPr>
              <w:rFonts w:ascii="Cambria Math" w:eastAsiaTheme="minorEastAsia" w:hAnsi="Cambria Math" w:cstheme="minorBidi"/>
            </w:rPr>
            <m:t>Eq</m:t>
          </m:r>
          <m:r>
            <m:rPr>
              <m:sty m:val="p"/>
            </m:rPr>
            <w:rPr>
              <w:rFonts w:ascii="Cambria Math" w:eastAsiaTheme="minorEastAsia" w:hAnsi="Cambria Math" w:cstheme="minorBidi"/>
            </w:rPr>
            <m:t xml:space="preserve"> 6-18)</m:t>
          </m:r>
        </m:oMath>
      </m:oMathPara>
    </w:p>
    <w:p w14:paraId="5CC11F61" w14:textId="77777777" w:rsidR="00111606" w:rsidRPr="00977999" w:rsidRDefault="00783A66" w:rsidP="00111606">
      <w:pPr>
        <w:spacing w:after="160" w:line="279" w:lineRule="auto"/>
        <w:rPr>
          <w:rFonts w:asciiTheme="minorHAnsi" w:eastAsiaTheme="minorEastAsia" w:hAnsiTheme="minorHAnsi" w:cstheme="minorBidi"/>
        </w:rPr>
      </w:pPr>
      <m:oMathPara>
        <m:oMath>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b</m:t>
              </m:r>
            </m:sub>
          </m:sSub>
          <m:r>
            <m:rPr>
              <m:sty m:val="p"/>
            </m:rPr>
            <w:rPr>
              <w:rFonts w:ascii="Cambria Math" w:eastAsiaTheme="minorEastAsia" w:hAnsi="Cambria Math" w:cstheme="minorBidi"/>
            </w:rPr>
            <m:t>=0.879</m:t>
          </m:r>
          <m:sSup>
            <m:sSupPr>
              <m:ctrlPr>
                <w:rPr>
                  <w:rFonts w:ascii="Cambria Math" w:eastAsiaTheme="minorEastAsia" w:hAnsi="Cambria Math" w:cstheme="minorBidi"/>
                </w:rPr>
              </m:ctrlPr>
            </m:sSupPr>
            <m:e>
              <m:r>
                <w:rPr>
                  <w:rFonts w:ascii="Cambria Math" w:eastAsiaTheme="minorEastAsia" w:hAnsi="Cambria Math" w:cstheme="minorBidi"/>
                </w:rPr>
                <m:t>d</m:t>
              </m:r>
            </m:e>
            <m:sup>
              <m:r>
                <m:rPr>
                  <m:sty m:val="p"/>
                </m:rPr>
                <w:rPr>
                  <w:rFonts w:ascii="Cambria Math" w:eastAsiaTheme="minorEastAsia" w:hAnsi="Cambria Math" w:cstheme="minorBidi"/>
                </w:rPr>
                <m:t>-0.107</m:t>
              </m:r>
            </m:sup>
          </m:sSup>
          <m:r>
            <m:rPr>
              <m:sty m:val="p"/>
            </m:rPr>
            <w:rPr>
              <w:rFonts w:ascii="Cambria Math" w:eastAsiaTheme="minorEastAsia" w:hAnsi="Cambria Math" w:cstheme="minorBidi"/>
            </w:rPr>
            <m:t xml:space="preserve"> (</m:t>
          </m:r>
          <m:r>
            <w:rPr>
              <w:rFonts w:ascii="Cambria Math" w:eastAsiaTheme="minorEastAsia" w:hAnsi="Cambria Math" w:cstheme="minorBidi"/>
            </w:rPr>
            <m:t>Dependent</m:t>
          </m:r>
          <m:r>
            <m:rPr>
              <m:sty m:val="p"/>
            </m:rPr>
            <w:rPr>
              <w:rFonts w:ascii="Cambria Math" w:eastAsiaTheme="minorEastAsia" w:hAnsi="Cambria Math" w:cstheme="minorBidi"/>
            </w:rPr>
            <m:t xml:space="preserve"> </m:t>
          </m:r>
          <m:r>
            <w:rPr>
              <w:rFonts w:ascii="Cambria Math" w:eastAsiaTheme="minorEastAsia" w:hAnsi="Cambria Math" w:cstheme="minorBidi"/>
            </w:rPr>
            <m:t>on</m:t>
          </m:r>
          <m:r>
            <m:rPr>
              <m:sty m:val="p"/>
            </m:rPr>
            <w:rPr>
              <w:rFonts w:ascii="Cambria Math" w:eastAsiaTheme="minorEastAsia" w:hAnsi="Cambria Math" w:cstheme="minorBidi"/>
            </w:rPr>
            <m:t xml:space="preserve"> </m:t>
          </m:r>
          <m:r>
            <w:rPr>
              <w:rFonts w:ascii="Cambria Math" w:eastAsiaTheme="minorEastAsia" w:hAnsi="Cambria Math" w:cstheme="minorBidi"/>
            </w:rPr>
            <m:t>diameter</m:t>
          </m:r>
          <m:r>
            <m:rPr>
              <m:sty m:val="p"/>
            </m:rPr>
            <w:rPr>
              <w:rFonts w:ascii="Cambria Math" w:eastAsiaTheme="minorEastAsia" w:hAnsi="Cambria Math" w:cstheme="minorBidi"/>
            </w:rPr>
            <m:t>)(</m:t>
          </m:r>
          <m:r>
            <w:rPr>
              <w:rFonts w:ascii="Cambria Math" w:eastAsiaTheme="minorEastAsia" w:hAnsi="Cambria Math" w:cstheme="minorBidi"/>
            </w:rPr>
            <m:t>Eq</m:t>
          </m:r>
          <m:r>
            <m:rPr>
              <m:sty m:val="p"/>
            </m:rPr>
            <w:rPr>
              <w:rFonts w:ascii="Cambria Math" w:eastAsiaTheme="minorEastAsia" w:hAnsi="Cambria Math" w:cstheme="minorBidi"/>
            </w:rPr>
            <m:t xml:space="preserve"> 6-19)</m:t>
          </m:r>
        </m:oMath>
      </m:oMathPara>
    </w:p>
    <w:p w14:paraId="77DDB057" w14:textId="77777777" w:rsidR="00111606" w:rsidRPr="00977999" w:rsidRDefault="00783A66" w:rsidP="00111606">
      <w:pPr>
        <w:spacing w:after="160" w:line="279" w:lineRule="auto"/>
        <w:rPr>
          <w:rFonts w:asciiTheme="minorHAnsi" w:eastAsiaTheme="minorEastAsia" w:hAnsiTheme="minorHAnsi" w:cstheme="minorBidi"/>
        </w:rPr>
      </w:pPr>
      <m:oMathPara>
        <m:oMath>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c</m:t>
              </m:r>
            </m:sub>
          </m:sSub>
          <m:r>
            <m:rPr>
              <m:sty m:val="p"/>
            </m:rPr>
            <w:rPr>
              <w:rFonts w:ascii="Cambria Math" w:eastAsiaTheme="minorEastAsia" w:hAnsi="Cambria Math" w:cstheme="minorBidi"/>
            </w:rPr>
            <m:t>=1 (</m:t>
          </m:r>
          <m:r>
            <w:rPr>
              <w:rFonts w:ascii="Cambria Math" w:eastAsiaTheme="minorEastAsia" w:hAnsi="Cambria Math" w:cstheme="minorBidi"/>
            </w:rPr>
            <m:t>combined</m:t>
          </m:r>
          <m:r>
            <m:rPr>
              <m:sty m:val="p"/>
            </m:rPr>
            <w:rPr>
              <w:rFonts w:ascii="Cambria Math" w:eastAsiaTheme="minorEastAsia" w:hAnsi="Cambria Math" w:cstheme="minorBidi"/>
            </w:rPr>
            <m:t xml:space="preserve"> </m:t>
          </m:r>
          <m:r>
            <w:rPr>
              <w:rFonts w:ascii="Cambria Math" w:eastAsiaTheme="minorEastAsia" w:hAnsi="Cambria Math" w:cstheme="minorBidi"/>
            </w:rPr>
            <m:t>loading</m:t>
          </m:r>
          <m:r>
            <m:rPr>
              <m:sty m:val="p"/>
            </m:rPr>
            <w:rPr>
              <w:rFonts w:ascii="Cambria Math" w:eastAsiaTheme="minorEastAsia" w:hAnsi="Cambria Math" w:cstheme="minorBidi"/>
            </w:rPr>
            <m:t>)(</m:t>
          </m:r>
          <m:r>
            <w:rPr>
              <w:rFonts w:ascii="Cambria Math" w:eastAsiaTheme="minorEastAsia" w:hAnsi="Cambria Math" w:cstheme="minorBidi"/>
            </w:rPr>
            <m:t>Eq</m:t>
          </m:r>
          <m:r>
            <m:rPr>
              <m:sty m:val="p"/>
            </m:rPr>
            <w:rPr>
              <w:rFonts w:ascii="Cambria Math" w:eastAsiaTheme="minorEastAsia" w:hAnsi="Cambria Math" w:cstheme="minorBidi"/>
            </w:rPr>
            <m:t xml:space="preserve"> 6-25)</m:t>
          </m:r>
        </m:oMath>
      </m:oMathPara>
    </w:p>
    <w:p w14:paraId="0EC2ED39" w14:textId="77777777" w:rsidR="00111606" w:rsidRPr="00977999" w:rsidRDefault="00783A66" w:rsidP="00111606">
      <w:pPr>
        <w:spacing w:after="160" w:line="279" w:lineRule="auto"/>
        <w:rPr>
          <w:rFonts w:asciiTheme="minorHAnsi" w:eastAsiaTheme="minorEastAsia" w:hAnsiTheme="minorHAnsi" w:cstheme="minorBidi"/>
        </w:rPr>
      </w:pPr>
      <m:oMathPara>
        <m:oMath>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d</m:t>
              </m:r>
            </m:sub>
          </m:sSub>
          <m:r>
            <m:rPr>
              <m:sty m:val="p"/>
            </m:rPr>
            <w:rPr>
              <w:rFonts w:ascii="Cambria Math" w:eastAsiaTheme="minorEastAsia" w:hAnsi="Cambria Math" w:cstheme="minorBidi"/>
            </w:rPr>
            <m:t>=1 (</m:t>
          </m:r>
          <m:r>
            <w:rPr>
              <w:rFonts w:ascii="Cambria Math" w:eastAsiaTheme="minorEastAsia" w:hAnsi="Cambria Math" w:cstheme="minorBidi"/>
            </w:rPr>
            <m:t>assume</m:t>
          </m:r>
          <m:r>
            <m:rPr>
              <m:sty m:val="p"/>
            </m:rPr>
            <w:rPr>
              <w:rFonts w:ascii="Cambria Math" w:eastAsiaTheme="minorEastAsia" w:hAnsi="Cambria Math" w:cstheme="minorBidi"/>
            </w:rPr>
            <m:t xml:space="preserve"> </m:t>
          </m:r>
          <m:r>
            <w:rPr>
              <w:rFonts w:ascii="Cambria Math" w:eastAsiaTheme="minorEastAsia" w:hAnsi="Cambria Math" w:cstheme="minorBidi"/>
            </w:rPr>
            <m:t>room</m:t>
          </m:r>
          <m:r>
            <m:rPr>
              <m:sty m:val="p"/>
            </m:rPr>
            <w:rPr>
              <w:rFonts w:ascii="Cambria Math" w:eastAsiaTheme="minorEastAsia" w:hAnsi="Cambria Math" w:cstheme="minorBidi"/>
            </w:rPr>
            <m:t xml:space="preserve"> </m:t>
          </m:r>
          <m:r>
            <w:rPr>
              <w:rFonts w:ascii="Cambria Math" w:eastAsiaTheme="minorEastAsia" w:hAnsi="Cambria Math" w:cstheme="minorBidi"/>
            </w:rPr>
            <m:t>temperature</m:t>
          </m:r>
          <m:r>
            <m:rPr>
              <m:sty m:val="p"/>
            </m:rPr>
            <w:rPr>
              <w:rFonts w:ascii="Cambria Math" w:eastAsiaTheme="minorEastAsia" w:hAnsi="Cambria Math" w:cstheme="minorBidi"/>
            </w:rPr>
            <m:t>)</m:t>
          </m:r>
        </m:oMath>
      </m:oMathPara>
    </w:p>
    <w:p w14:paraId="671361AC" w14:textId="77777777" w:rsidR="00111606" w:rsidRPr="00977999" w:rsidRDefault="00783A66" w:rsidP="00111606">
      <w:pPr>
        <w:spacing w:after="160" w:line="279" w:lineRule="auto"/>
        <w:rPr>
          <w:rFonts w:asciiTheme="minorHAnsi" w:eastAsiaTheme="minorEastAsia" w:hAnsiTheme="minorHAnsi" w:cstheme="minorBidi"/>
        </w:rPr>
      </w:pPr>
      <m:oMathPara>
        <m:oMath>
          <m:sSub>
            <m:sSubPr>
              <m:ctrlPr>
                <w:rPr>
                  <w:rFonts w:ascii="Cambria Math" w:eastAsiaTheme="minorEastAsia" w:hAnsi="Cambria Math" w:cstheme="minorBidi"/>
                </w:rPr>
              </m:ctrlPr>
            </m:sSubPr>
            <m:e>
              <m:r>
                <w:rPr>
                  <w:rFonts w:ascii="Cambria Math" w:eastAsiaTheme="minorEastAsia" w:hAnsi="Cambria Math" w:cstheme="minorBidi"/>
                </w:rPr>
                <m:t>k</m:t>
              </m:r>
            </m:e>
            <m:sub>
              <m:r>
                <w:rPr>
                  <w:rFonts w:ascii="Cambria Math" w:eastAsiaTheme="minorEastAsia" w:hAnsi="Cambria Math" w:cstheme="minorBidi"/>
                </w:rPr>
                <m:t>e</m:t>
              </m:r>
            </m:sub>
          </m:sSub>
          <m:r>
            <m:rPr>
              <m:sty m:val="p"/>
            </m:rPr>
            <w:rPr>
              <w:rFonts w:ascii="Cambria Math" w:eastAsiaTheme="minorEastAsia" w:hAnsi="Cambria Math" w:cstheme="minorBidi"/>
            </w:rPr>
            <m:t>=1 (</m:t>
          </m:r>
          <m:r>
            <w:rPr>
              <w:rFonts w:ascii="Cambria Math" w:eastAsiaTheme="minorEastAsia" w:hAnsi="Cambria Math" w:cstheme="minorBidi"/>
            </w:rPr>
            <m:t>assume</m:t>
          </m:r>
          <m:r>
            <m:rPr>
              <m:sty m:val="p"/>
            </m:rPr>
            <w:rPr>
              <w:rFonts w:ascii="Cambria Math" w:eastAsiaTheme="minorEastAsia" w:hAnsi="Cambria Math" w:cstheme="minorBidi"/>
            </w:rPr>
            <m:t xml:space="preserve"> 50% </m:t>
          </m:r>
          <m:r>
            <w:rPr>
              <w:rFonts w:ascii="Cambria Math" w:eastAsiaTheme="minorEastAsia" w:hAnsi="Cambria Math" w:cstheme="minorBidi"/>
            </w:rPr>
            <m:t>reliability</m:t>
          </m:r>
          <m:r>
            <m:rPr>
              <m:sty m:val="p"/>
            </m:rPr>
            <w:rPr>
              <w:rFonts w:ascii="Cambria Math" w:eastAsiaTheme="minorEastAsia" w:hAnsi="Cambria Math" w:cstheme="minorBidi"/>
            </w:rPr>
            <m:t>)(</m:t>
          </m:r>
          <m:r>
            <w:rPr>
              <w:rFonts w:ascii="Cambria Math" w:eastAsiaTheme="minorEastAsia" w:hAnsi="Cambria Math" w:cstheme="minorBidi"/>
            </w:rPr>
            <m:t>Table</m:t>
          </m:r>
          <m:r>
            <m:rPr>
              <m:sty m:val="p"/>
            </m:rPr>
            <w:rPr>
              <w:rFonts w:ascii="Cambria Math" w:eastAsiaTheme="minorEastAsia" w:hAnsi="Cambria Math" w:cstheme="minorBidi"/>
            </w:rPr>
            <m:t xml:space="preserve"> 6-4)</m:t>
          </m:r>
        </m:oMath>
      </m:oMathPara>
    </w:p>
    <w:p w14:paraId="6D96E5A3" w14:textId="452EBFBC" w:rsidR="00111606" w:rsidRPr="00977999" w:rsidRDefault="00111606" w:rsidP="00111606">
      <w:pPr>
        <w:spacing w:after="160" w:line="279" w:lineRule="auto"/>
        <w:rPr>
          <w:rFonts w:eastAsiaTheme="minorEastAsia"/>
          <w:shd w:val="clear" w:color="auto" w:fill="FFFFFF"/>
        </w:rPr>
      </w:pPr>
      <w:r w:rsidRPr="00977999">
        <w:rPr>
          <w:rFonts w:asciiTheme="minorHAnsi" w:eastAsiaTheme="minorEastAsia" w:hAnsiTheme="minorHAnsi" w:cstheme="minorBidi"/>
        </w:rPr>
        <w:t xml:space="preserve">Using these calculations to calculate endurance limit, along with the von-misses stresses and the ultimate strength of the chosen material, the following </w:t>
      </w:r>
      <w:r w:rsidR="000E3257" w:rsidRPr="00977999">
        <w:rPr>
          <w:rFonts w:asciiTheme="minorHAnsi" w:eastAsiaTheme="minorEastAsia" w:hAnsiTheme="minorHAnsi" w:cstheme="minorBidi"/>
        </w:rPr>
        <w:t>factors</w:t>
      </w:r>
      <w:r w:rsidRPr="00977999">
        <w:rPr>
          <w:rFonts w:asciiTheme="minorHAnsi" w:eastAsiaTheme="minorEastAsia" w:hAnsiTheme="minorHAnsi" w:cstheme="minorBidi"/>
        </w:rPr>
        <w:t xml:space="preserve"> of safety values are obtained for each point of interest:</w:t>
      </w:r>
      <w:r w:rsidRPr="00977999">
        <w:t xml:space="preserve"> </w:t>
      </w:r>
    </w:p>
    <w:tbl>
      <w:tblPr>
        <w:tblStyle w:val="TableGrid"/>
        <w:tblW w:w="0" w:type="auto"/>
        <w:jc w:val="center"/>
        <w:tblLook w:val="04A0" w:firstRow="1" w:lastRow="0" w:firstColumn="1" w:lastColumn="0" w:noHBand="0" w:noVBand="1"/>
      </w:tblPr>
      <w:tblGrid>
        <w:gridCol w:w="2155"/>
        <w:gridCol w:w="3150"/>
        <w:gridCol w:w="3150"/>
      </w:tblGrid>
      <w:tr w:rsidR="00977999" w:rsidRPr="00977999" w14:paraId="356F304F" w14:textId="77777777">
        <w:trPr>
          <w:jc w:val="center"/>
        </w:trPr>
        <w:tc>
          <w:tcPr>
            <w:tcW w:w="2155" w:type="dxa"/>
          </w:tcPr>
          <w:p w14:paraId="50F49C78" w14:textId="77777777" w:rsidR="00111606" w:rsidRPr="00977999" w:rsidRDefault="00111606">
            <w:pPr>
              <w:rPr>
                <w:shd w:val="clear" w:color="auto" w:fill="FFFFFF"/>
              </w:rPr>
            </w:pPr>
            <w:r w:rsidRPr="00977999">
              <w:rPr>
                <w:shd w:val="clear" w:color="auto" w:fill="FFFFFF"/>
              </w:rPr>
              <w:t>X [in]</w:t>
            </w:r>
          </w:p>
        </w:tc>
        <w:tc>
          <w:tcPr>
            <w:tcW w:w="3150" w:type="dxa"/>
          </w:tcPr>
          <w:p w14:paraId="532383FB" w14:textId="77777777" w:rsidR="00111606" w:rsidRPr="00977999" w:rsidRDefault="00783A66">
            <w:pPr>
              <w:rPr>
                <w:shd w:val="clear" w:color="auto" w:fill="FFFFFF"/>
              </w:rPr>
            </w:pPr>
            <m:oMath>
              <m:sSub>
                <m:sSubPr>
                  <m:ctrlPr>
                    <w:rPr>
                      <w:rFonts w:ascii="Cambria Math" w:eastAsiaTheme="minorEastAsia" w:hAnsi="Cambria Math"/>
                      <w:i/>
                      <w:shd w:val="clear" w:color="auto" w:fill="FFFFFF"/>
                    </w:rPr>
                  </m:ctrlPr>
                </m:sSubPr>
                <m:e>
                  <m:r>
                    <w:rPr>
                      <w:rFonts w:ascii="Cambria Math" w:eastAsiaTheme="minorEastAsia" w:hAnsi="Cambria Math"/>
                      <w:shd w:val="clear" w:color="auto" w:fill="FFFFFF"/>
                    </w:rPr>
                    <m:t>n</m:t>
                  </m:r>
                </m:e>
                <m:sub>
                  <m:r>
                    <w:rPr>
                      <w:rFonts w:ascii="Cambria Math" w:eastAsiaTheme="minorEastAsia" w:hAnsi="Cambria Math"/>
                      <w:shd w:val="clear" w:color="auto" w:fill="FFFFFF"/>
                    </w:rPr>
                    <m:t>f</m:t>
                  </m:r>
                </m:sub>
              </m:sSub>
            </m:oMath>
            <w:r w:rsidR="00111606" w:rsidRPr="00977999">
              <w:rPr>
                <w:rFonts w:eastAsiaTheme="minorEastAsia"/>
                <w:shd w:val="clear" w:color="auto" w:fill="FFFFFF"/>
              </w:rPr>
              <w:t xml:space="preserve"> – Fatigue Factor of Safety</w:t>
            </w:r>
          </w:p>
        </w:tc>
        <w:tc>
          <w:tcPr>
            <w:tcW w:w="3150" w:type="dxa"/>
          </w:tcPr>
          <w:p w14:paraId="148B0C9A" w14:textId="77777777" w:rsidR="00111606" w:rsidRPr="00977999" w:rsidRDefault="00783A66">
            <w:pPr>
              <w:rPr>
                <w:shd w:val="clear" w:color="auto" w:fill="FFFFFF"/>
              </w:rPr>
            </w:pPr>
            <m:oMath>
              <m:sSub>
                <m:sSubPr>
                  <m:ctrlPr>
                    <w:rPr>
                      <w:rFonts w:ascii="Cambria Math" w:eastAsiaTheme="minorEastAsia" w:hAnsi="Cambria Math"/>
                      <w:i/>
                      <w:shd w:val="clear" w:color="auto" w:fill="FFFFFF"/>
                    </w:rPr>
                  </m:ctrlPr>
                </m:sSubPr>
                <m:e>
                  <m:r>
                    <w:rPr>
                      <w:rFonts w:ascii="Cambria Math" w:eastAsiaTheme="minorEastAsia" w:hAnsi="Cambria Math"/>
                      <w:shd w:val="clear" w:color="auto" w:fill="FFFFFF"/>
                    </w:rPr>
                    <m:t>n</m:t>
                  </m:r>
                </m:e>
                <m:sub>
                  <m:r>
                    <w:rPr>
                      <w:rFonts w:ascii="Cambria Math" w:eastAsiaTheme="minorEastAsia" w:hAnsi="Cambria Math"/>
                      <w:shd w:val="clear" w:color="auto" w:fill="FFFFFF"/>
                    </w:rPr>
                    <m:t>y</m:t>
                  </m:r>
                </m:sub>
              </m:sSub>
            </m:oMath>
            <w:r w:rsidR="00111606" w:rsidRPr="00977999">
              <w:rPr>
                <w:rFonts w:eastAsiaTheme="minorEastAsia"/>
                <w:shd w:val="clear" w:color="auto" w:fill="FFFFFF"/>
              </w:rPr>
              <w:t xml:space="preserve"> – Yield Factor of Safety</w:t>
            </w:r>
          </w:p>
        </w:tc>
      </w:tr>
      <w:tr w:rsidR="00111606" w:rsidRPr="00977999" w14:paraId="2EE16157" w14:textId="77777777">
        <w:trPr>
          <w:jc w:val="center"/>
        </w:trPr>
        <w:tc>
          <w:tcPr>
            <w:tcW w:w="2155" w:type="dxa"/>
          </w:tcPr>
          <w:p w14:paraId="059D21AB" w14:textId="77777777" w:rsidR="00111606" w:rsidRPr="00977999" w:rsidRDefault="00111606">
            <w:pPr>
              <w:rPr>
                <w:shd w:val="clear" w:color="auto" w:fill="FFFFFF"/>
              </w:rPr>
            </w:pPr>
            <w:r w:rsidRPr="00977999">
              <w:rPr>
                <w:shd w:val="clear" w:color="auto" w:fill="FFFFFF"/>
              </w:rPr>
              <w:t>1.37</w:t>
            </w:r>
          </w:p>
        </w:tc>
        <w:tc>
          <w:tcPr>
            <w:tcW w:w="3150" w:type="dxa"/>
          </w:tcPr>
          <w:p w14:paraId="78213DDD" w14:textId="77777777" w:rsidR="00111606" w:rsidRPr="00977999" w:rsidRDefault="00111606">
            <w:pPr>
              <w:rPr>
                <w:shd w:val="clear" w:color="auto" w:fill="FFFFFF"/>
              </w:rPr>
            </w:pPr>
            <w:r w:rsidRPr="00977999">
              <w:rPr>
                <w:shd w:val="clear" w:color="auto" w:fill="FFFFFF"/>
              </w:rPr>
              <w:t>4.43</w:t>
            </w:r>
          </w:p>
        </w:tc>
        <w:tc>
          <w:tcPr>
            <w:tcW w:w="3150" w:type="dxa"/>
          </w:tcPr>
          <w:p w14:paraId="2E4F2F96" w14:textId="77777777" w:rsidR="00111606" w:rsidRPr="00977999" w:rsidRDefault="00111606">
            <w:pPr>
              <w:rPr>
                <w:shd w:val="clear" w:color="auto" w:fill="FFFFFF"/>
              </w:rPr>
            </w:pPr>
            <w:r w:rsidRPr="00977999">
              <w:rPr>
                <w:shd w:val="clear" w:color="auto" w:fill="FFFFFF"/>
              </w:rPr>
              <w:t>8.8</w:t>
            </w:r>
          </w:p>
        </w:tc>
      </w:tr>
    </w:tbl>
    <w:p w14:paraId="7CCD708D" w14:textId="77777777" w:rsidR="00897109" w:rsidRPr="00977999" w:rsidRDefault="00897109" w:rsidP="00111606">
      <w:pPr>
        <w:spacing w:after="160" w:line="279" w:lineRule="auto"/>
        <w:rPr>
          <w:rFonts w:asciiTheme="minorHAnsi" w:eastAsiaTheme="minorEastAsia" w:hAnsiTheme="minorHAnsi" w:cstheme="minorBidi"/>
        </w:rPr>
      </w:pPr>
    </w:p>
    <w:p w14:paraId="5982585C" w14:textId="04C5859D" w:rsidR="00111606" w:rsidRPr="00977999" w:rsidRDefault="00111606" w:rsidP="00111606">
      <w:pPr>
        <w:spacing w:after="160" w:line="279" w:lineRule="auto"/>
        <w:rPr>
          <w:rFonts w:asciiTheme="minorHAnsi" w:eastAsiaTheme="minorEastAsia" w:hAnsiTheme="minorHAnsi" w:cstheme="minorBidi"/>
        </w:rPr>
      </w:pPr>
      <w:r w:rsidRPr="00977999">
        <w:rPr>
          <w:rFonts w:asciiTheme="minorHAnsi" w:eastAsiaTheme="minorEastAsia" w:hAnsiTheme="minorHAnsi" w:cstheme="minorBidi"/>
        </w:rPr>
        <w:t xml:space="preserve">By approximating and choosing a diameter, we tested all the critical points (points of interest) for fatigue and yield failure. We can choose a design factor of 1.5 to ensure that the part won’t fail and since the fatigue and yield factor of safety values </w:t>
      </w:r>
      <w:r w:rsidR="000E3257" w:rsidRPr="00977999">
        <w:rPr>
          <w:rFonts w:asciiTheme="minorHAnsi" w:eastAsiaTheme="minorEastAsia" w:hAnsiTheme="minorHAnsi" w:cstheme="minorBidi"/>
        </w:rPr>
        <w:t>was</w:t>
      </w:r>
      <w:r w:rsidRPr="00977999">
        <w:rPr>
          <w:rFonts w:asciiTheme="minorHAnsi" w:eastAsiaTheme="minorEastAsia" w:hAnsiTheme="minorHAnsi" w:cstheme="minorBidi"/>
        </w:rPr>
        <w:t xml:space="preserve"> greater than 1.5, we can successfully design the shaft with the following values.</w:t>
      </w:r>
    </w:p>
    <w:p w14:paraId="5074E357" w14:textId="38286E44" w:rsidR="000B15EA" w:rsidRPr="00977999" w:rsidRDefault="00B8125A" w:rsidP="000B15EA">
      <w:pPr>
        <w:spacing w:after="160" w:line="279" w:lineRule="auto"/>
        <w:rPr>
          <w:rFonts w:asciiTheme="minorHAnsi" w:eastAsiaTheme="minorEastAsia" w:hAnsiTheme="minorHAnsi" w:cstheme="minorBidi"/>
          <w:b/>
          <w:bCs/>
        </w:rPr>
      </w:pPr>
      <w:r w:rsidRPr="00977999">
        <w:rPr>
          <w:rFonts w:asciiTheme="minorHAnsi" w:eastAsiaTheme="minorEastAsia" w:hAnsiTheme="minorHAnsi" w:cstheme="minorBidi"/>
          <w:b/>
        </w:rPr>
        <w:t xml:space="preserve">Key </w:t>
      </w:r>
      <w:r w:rsidR="000B15EA" w:rsidRPr="00977999">
        <w:rPr>
          <w:rFonts w:asciiTheme="minorHAnsi" w:eastAsiaTheme="minorEastAsia" w:hAnsiTheme="minorHAnsi" w:cstheme="minorBidi"/>
          <w:b/>
        </w:rPr>
        <w:t>Design</w:t>
      </w:r>
    </w:p>
    <w:p w14:paraId="04405DEF" w14:textId="77777777" w:rsidR="00624052" w:rsidRPr="00977999" w:rsidRDefault="00624052" w:rsidP="00624052">
      <w:pPr>
        <w:rPr>
          <w:rFonts w:asciiTheme="minorHAnsi" w:hAnsiTheme="minorHAnsi"/>
        </w:rPr>
      </w:pPr>
      <w:r w:rsidRPr="00977999">
        <w:rPr>
          <w:rFonts w:asciiTheme="minorHAnsi" w:hAnsiTheme="minorHAnsi"/>
        </w:rPr>
        <w:t>To design the key, we need to consider both the failure due to shear and failure due to crushing. The formulas to determine the corresponding factors of safety and stress can be seen below</w:t>
      </w:r>
    </w:p>
    <w:p w14:paraId="34605B76" w14:textId="77777777" w:rsidR="00624052" w:rsidRPr="00977999" w:rsidRDefault="00783A66" w:rsidP="00624052">
      <w:pPr>
        <w:rPr>
          <w:rFonts w:asciiTheme="minorHAnsi" w:eastAsiaTheme="minorEastAsia" w:hAnsiTheme="minorHAnsi"/>
        </w:rPr>
      </w:pPr>
      <m:oMathPara>
        <m:oMath>
          <m:sSub>
            <m:sSubPr>
              <m:ctrlPr>
                <w:rPr>
                  <w:rFonts w:ascii="Cambria Math" w:hAnsi="Cambria Math"/>
                  <w:i/>
                </w:rPr>
              </m:ctrlPr>
            </m:sSubPr>
            <m:e>
              <m:d>
                <m:dPr>
                  <m:ctrlPr>
                    <w:rPr>
                      <w:rFonts w:ascii="Cambria Math" w:hAnsi="Cambria Math"/>
                      <w:i/>
                    </w:rPr>
                  </m:ctrlPr>
                </m:dPr>
                <m:e>
                  <m:r>
                    <w:rPr>
                      <w:rFonts w:ascii="Cambria Math" w:hAnsi="Cambria Math"/>
                    </w:rPr>
                    <m:t>17</m:t>
                  </m:r>
                </m:e>
              </m:d>
              <m:r>
                <w:rPr>
                  <w:rFonts w:ascii="Cambria Math" w:hAnsi="Cambria Math"/>
                </w:rPr>
                <m:t xml:space="preserve"> n</m:t>
              </m:r>
            </m:e>
            <m:sub>
              <m:r>
                <w:rPr>
                  <w:rFonts w:ascii="Cambria Math" w:hAnsi="Cambria Math"/>
                </w:rPr>
                <m:t>τ</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sy</m:t>
                  </m:r>
                </m:sub>
              </m:sSub>
            </m:num>
            <m:den>
              <m:r>
                <w:rPr>
                  <w:rFonts w:ascii="Cambria Math" w:hAnsi="Cambria Math"/>
                </w:rPr>
                <m:t>τ</m:t>
              </m:r>
            </m:den>
          </m:f>
          <m:r>
            <w:rPr>
              <w:rFonts w:ascii="Cambria Math" w:hAnsi="Cambria Math"/>
            </w:rPr>
            <m:t>=</m:t>
          </m:r>
          <m:f>
            <m:fPr>
              <m:ctrlPr>
                <w:rPr>
                  <w:rFonts w:ascii="Cambria Math" w:hAnsi="Cambria Math"/>
                  <w:i/>
                </w:rPr>
              </m:ctrlPr>
            </m:fPr>
            <m:num>
              <m:r>
                <w:rPr>
                  <w:rFonts w:ascii="Cambria Math" w:hAnsi="Cambria Math"/>
                </w:rPr>
                <m:t>0.577</m:t>
              </m:r>
              <m:sSub>
                <m:sSubPr>
                  <m:ctrlPr>
                    <w:rPr>
                      <w:rFonts w:ascii="Cambria Math" w:hAnsi="Cambria Math"/>
                      <w:i/>
                    </w:rPr>
                  </m:ctrlPr>
                </m:sSubPr>
                <m:e>
                  <m:r>
                    <w:rPr>
                      <w:rFonts w:ascii="Cambria Math" w:hAnsi="Cambria Math"/>
                    </w:rPr>
                    <m:t>S</m:t>
                  </m:r>
                </m:e>
                <m:sub>
                  <m:r>
                    <w:rPr>
                      <w:rFonts w:ascii="Cambria Math" w:hAnsi="Cambria Math"/>
                    </w:rPr>
                    <m:t>y</m:t>
                  </m:r>
                </m:sub>
              </m:sSub>
            </m:num>
            <m:den>
              <m:r>
                <w:rPr>
                  <w:rFonts w:ascii="Cambria Math" w:hAnsi="Cambria Math"/>
                </w:rPr>
                <m:t>τ</m:t>
              </m:r>
            </m:den>
          </m:f>
          <m:r>
            <w:rPr>
              <w:rFonts w:ascii="Cambria Math" w:hAnsi="Cambria Math"/>
            </w:rPr>
            <m:t>,τ=</m:t>
          </m:r>
          <m:f>
            <m:fPr>
              <m:ctrlPr>
                <w:rPr>
                  <w:rFonts w:ascii="Cambria Math" w:hAnsi="Cambria Math"/>
                  <w:i/>
                </w:rPr>
              </m:ctrlPr>
            </m:fPr>
            <m:num>
              <m:r>
                <w:rPr>
                  <w:rFonts w:ascii="Cambria Math" w:hAnsi="Cambria Math"/>
                </w:rPr>
                <m:t>T</m:t>
              </m:r>
            </m:num>
            <m:den>
              <m:r>
                <w:rPr>
                  <w:rFonts w:ascii="Cambria Math" w:hAnsi="Cambria Math"/>
                </w:rPr>
                <m:t>rwl</m:t>
              </m:r>
            </m:den>
          </m:f>
        </m:oMath>
      </m:oMathPara>
    </w:p>
    <w:p w14:paraId="5A1822AB" w14:textId="77777777" w:rsidR="00897109" w:rsidRPr="00977999" w:rsidRDefault="00897109" w:rsidP="00624052">
      <w:pPr>
        <w:rPr>
          <w:rFonts w:asciiTheme="minorHAnsi" w:eastAsiaTheme="minorEastAsia" w:hAnsiTheme="minorHAnsi"/>
        </w:rPr>
      </w:pPr>
    </w:p>
    <w:p w14:paraId="6FA19C33" w14:textId="77777777" w:rsidR="00624052" w:rsidRPr="00977999" w:rsidRDefault="00624052" w:rsidP="00624052">
      <w:pPr>
        <w:rPr>
          <w:rFonts w:asciiTheme="minorHAnsi" w:eastAsiaTheme="minorEastAsia" w:hAnsiTheme="minorHAnsi"/>
        </w:rPr>
      </w:pPr>
      <m:oMathPara>
        <m:oMath>
          <m:r>
            <w:rPr>
              <w:rFonts w:ascii="Cambria Math" w:hAnsi="Cambria Math"/>
            </w:rPr>
            <m:t xml:space="preserve"> </m:t>
          </m:r>
          <m:d>
            <m:dPr>
              <m:ctrlPr>
                <w:rPr>
                  <w:rFonts w:ascii="Cambria Math" w:hAnsi="Cambria Math"/>
                  <w:i/>
                </w:rPr>
              </m:ctrlPr>
            </m:dPr>
            <m:e>
              <m:r>
                <w:rPr>
                  <w:rFonts w:ascii="Cambria Math" w:hAnsi="Cambria Math"/>
                </w:rPr>
                <m:t>18</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y</m:t>
                  </m:r>
                </m:sub>
              </m:sSub>
            </m:num>
            <m:den>
              <m:sSub>
                <m:sSubPr>
                  <m:ctrlPr>
                    <w:rPr>
                      <w:rFonts w:ascii="Cambria Math" w:hAnsi="Cambria Math"/>
                      <w:i/>
                    </w:rPr>
                  </m:ctrlPr>
                </m:sSubPr>
                <m:e>
                  <m:r>
                    <w:rPr>
                      <w:rFonts w:ascii="Cambria Math" w:hAnsi="Cambria Math"/>
                    </w:rPr>
                    <m:t>σ</m:t>
                  </m:r>
                </m:e>
                <m:sub>
                  <m:r>
                    <w:rPr>
                      <w:rFonts w:ascii="Cambria Math" w:hAnsi="Cambria Math"/>
                    </w:rPr>
                    <m:t>c</m:t>
                  </m:r>
                </m:sub>
              </m:sSub>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2T</m:t>
              </m:r>
            </m:num>
            <m:den>
              <m:r>
                <w:rPr>
                  <w:rFonts w:ascii="Cambria Math" w:hAnsi="Cambria Math"/>
                </w:rPr>
                <m:t>hrl</m:t>
              </m:r>
            </m:den>
          </m:f>
        </m:oMath>
      </m:oMathPara>
    </w:p>
    <w:p w14:paraId="1AB56FF7" w14:textId="77777777" w:rsidR="00897109" w:rsidRPr="00977999" w:rsidRDefault="00897109" w:rsidP="00624052">
      <w:pPr>
        <w:rPr>
          <w:rFonts w:asciiTheme="minorHAnsi" w:eastAsiaTheme="minorEastAsia" w:hAnsiTheme="minorHAnsi"/>
        </w:rPr>
      </w:pPr>
    </w:p>
    <w:p w14:paraId="18229EC9" w14:textId="019B83EE" w:rsidR="00F3780F" w:rsidRPr="00977999" w:rsidRDefault="00624052" w:rsidP="00624052">
      <w:pPr>
        <w:rPr>
          <w:rFonts w:asciiTheme="minorHAnsi" w:eastAsiaTheme="minorEastAsia" w:hAnsiTheme="minorHAnsi"/>
        </w:rPr>
      </w:pPr>
      <w:r w:rsidRPr="00977999">
        <w:rPr>
          <w:rFonts w:asciiTheme="minorHAnsi" w:hAnsiTheme="minorHAnsi"/>
        </w:rPr>
        <w:t xml:space="preserve">Where </w:t>
      </w:r>
      <m:oMath>
        <m:sSub>
          <m:sSubPr>
            <m:ctrlPr>
              <w:rPr>
                <w:rFonts w:ascii="Cambria Math" w:hAnsi="Cambria Math"/>
                <w:i/>
              </w:rPr>
            </m:ctrlPr>
          </m:sSubPr>
          <m:e>
            <m:r>
              <w:rPr>
                <w:rFonts w:ascii="Cambria Math" w:hAnsi="Cambria Math"/>
              </w:rPr>
              <m:t>n</m:t>
            </m:r>
          </m:e>
          <m:sub>
            <m:r>
              <w:rPr>
                <w:rFonts w:ascii="Cambria Math" w:hAnsi="Cambria Math"/>
              </w:rPr>
              <m:t>τ</m:t>
            </m:r>
          </m:sub>
        </m:sSub>
      </m:oMath>
      <w:r w:rsidRPr="00977999">
        <w:rPr>
          <w:rFonts w:asciiTheme="minorHAnsi" w:eastAsiaTheme="minorEastAsia" w:hAnsiTheme="minorHAnsi"/>
        </w:rPr>
        <w:t xml:space="preserve"> is the shear factor of safety,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Pr="00977999">
        <w:rPr>
          <w:rFonts w:asciiTheme="minorHAnsi" w:eastAsiaTheme="minorEastAsia" w:hAnsiTheme="minorHAnsi"/>
        </w:rPr>
        <w:t xml:space="preserve"> is the crushing factor of safety, </w:t>
      </w:r>
      <m:oMath>
        <m:sSub>
          <m:sSubPr>
            <m:ctrlPr>
              <w:rPr>
                <w:rFonts w:ascii="Cambria Math" w:hAnsi="Cambria Math"/>
                <w:i/>
              </w:rPr>
            </m:ctrlPr>
          </m:sSubPr>
          <m:e>
            <m:r>
              <w:rPr>
                <w:rFonts w:ascii="Cambria Math" w:hAnsi="Cambria Math"/>
              </w:rPr>
              <m:t>S</m:t>
            </m:r>
          </m:e>
          <m:sub>
            <m:r>
              <w:rPr>
                <w:rFonts w:ascii="Cambria Math" w:hAnsi="Cambria Math"/>
              </w:rPr>
              <m:t>y</m:t>
            </m:r>
          </m:sub>
        </m:sSub>
      </m:oMath>
      <w:r w:rsidRPr="00977999">
        <w:rPr>
          <w:rFonts w:asciiTheme="minorHAnsi" w:eastAsiaTheme="minorEastAsia" w:hAnsiTheme="minorHAnsi"/>
        </w:rPr>
        <w:t xml:space="preserve"> is the yield strength, </w:t>
      </w:r>
      <m:oMath>
        <m:r>
          <w:rPr>
            <w:rFonts w:ascii="Cambria Math" w:hAnsi="Cambria Math"/>
          </w:rPr>
          <m:t>τ</m:t>
        </m:r>
      </m:oMath>
      <w:r w:rsidRPr="00977999">
        <w:rPr>
          <w:rFonts w:asciiTheme="minorHAnsi" w:eastAsiaTheme="minorEastAsia" w:hAnsiTheme="minorHAnsi"/>
        </w:rPr>
        <w:t xml:space="preserve"> is the shear stress,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Pr="00977999">
        <w:rPr>
          <w:rFonts w:asciiTheme="minorHAnsi" w:eastAsiaTheme="minorEastAsia" w:hAnsiTheme="minorHAnsi"/>
        </w:rPr>
        <w:t xml:space="preserve"> is the crushing stress, </w:t>
      </w:r>
      <m:oMath>
        <m:r>
          <w:rPr>
            <w:rFonts w:ascii="Cambria Math" w:hAnsi="Cambria Math"/>
          </w:rPr>
          <m:t>r</m:t>
        </m:r>
      </m:oMath>
      <w:r w:rsidRPr="00977999">
        <w:rPr>
          <w:rFonts w:asciiTheme="minorHAnsi" w:eastAsiaTheme="minorEastAsia" w:hAnsiTheme="minorHAnsi"/>
        </w:rPr>
        <w:t xml:space="preserve"> is the radius of the shaft, </w:t>
      </w:r>
      <m:oMath>
        <m:r>
          <w:rPr>
            <w:rFonts w:ascii="Cambria Math" w:hAnsi="Cambria Math"/>
          </w:rPr>
          <m:t>w</m:t>
        </m:r>
      </m:oMath>
      <w:r w:rsidRPr="00977999">
        <w:rPr>
          <w:rFonts w:asciiTheme="minorHAnsi" w:eastAsiaTheme="minorEastAsia" w:hAnsiTheme="minorHAnsi"/>
        </w:rPr>
        <w:t xml:space="preserve"> is the key width, </w:t>
      </w:r>
      <m:oMath>
        <m:r>
          <w:rPr>
            <w:rFonts w:ascii="Cambria Math" w:hAnsi="Cambria Math"/>
          </w:rPr>
          <m:t>l</m:t>
        </m:r>
      </m:oMath>
      <w:r w:rsidRPr="00977999">
        <w:rPr>
          <w:rFonts w:asciiTheme="minorHAnsi" w:eastAsiaTheme="minorEastAsia" w:hAnsiTheme="minorHAnsi"/>
        </w:rPr>
        <w:t xml:space="preserve"> is the key length, and </w:t>
      </w:r>
      <m:oMath>
        <m:r>
          <w:rPr>
            <w:rFonts w:ascii="Cambria Math" w:hAnsi="Cambria Math"/>
          </w:rPr>
          <m:t>h</m:t>
        </m:r>
      </m:oMath>
      <w:r w:rsidRPr="00977999">
        <w:rPr>
          <w:rFonts w:asciiTheme="minorHAnsi" w:eastAsiaTheme="minorEastAsia" w:hAnsiTheme="minorHAnsi"/>
        </w:rPr>
        <w:t xml:space="preserve"> is the key height. From part </w:t>
      </w:r>
      <w:r w:rsidR="00B8125A" w:rsidRPr="00977999">
        <w:rPr>
          <w:rFonts w:asciiTheme="minorHAnsi" w:eastAsiaTheme="minorEastAsia" w:hAnsiTheme="minorHAnsi"/>
        </w:rPr>
        <w:t>the shaft design section</w:t>
      </w:r>
      <w:r w:rsidRPr="00977999">
        <w:rPr>
          <w:rFonts w:asciiTheme="minorHAnsi" w:eastAsiaTheme="minorEastAsia" w:hAnsiTheme="minorHAnsi"/>
        </w:rPr>
        <w:t xml:space="preserve"> we know that the r = 0.5 in (1.</w:t>
      </w:r>
      <w:r w:rsidR="00B8125A" w:rsidRPr="00977999">
        <w:rPr>
          <w:rFonts w:asciiTheme="minorHAnsi" w:eastAsiaTheme="minorEastAsia" w:hAnsiTheme="minorHAnsi"/>
        </w:rPr>
        <w:t>0</w:t>
      </w:r>
      <w:r w:rsidRPr="00977999">
        <w:rPr>
          <w:rFonts w:asciiTheme="minorHAnsi" w:eastAsiaTheme="minorEastAsia" w:hAnsiTheme="minorHAnsi"/>
        </w:rPr>
        <w:t xml:space="preserve">/2). To simplify the design, a square key will be used. According to table 7-6 from Shigley’s, a </w:t>
      </w:r>
      <w:r w:rsidR="008C408D" w:rsidRPr="00977999">
        <w:rPr>
          <w:rFonts w:asciiTheme="minorHAnsi" w:eastAsiaTheme="minorEastAsia" w:hAnsiTheme="minorHAnsi"/>
        </w:rPr>
        <w:t>3</w:t>
      </w:r>
      <w:r w:rsidRPr="00977999">
        <w:rPr>
          <w:rFonts w:asciiTheme="minorHAnsi" w:eastAsiaTheme="minorEastAsia" w:hAnsiTheme="minorHAnsi"/>
        </w:rPr>
        <w:t xml:space="preserve"> in shaft </w:t>
      </w:r>
      <w:r w:rsidR="008C408D" w:rsidRPr="00977999">
        <w:rPr>
          <w:rFonts w:asciiTheme="minorHAnsi" w:eastAsiaTheme="minorEastAsia" w:hAnsiTheme="minorHAnsi"/>
        </w:rPr>
        <w:t>could</w:t>
      </w:r>
      <w:r w:rsidRPr="00977999">
        <w:rPr>
          <w:rFonts w:asciiTheme="minorHAnsi" w:eastAsiaTheme="minorEastAsia" w:hAnsiTheme="minorHAnsi"/>
        </w:rPr>
        <w:t xml:space="preserve"> have square key dimensions </w:t>
      </w:r>
      <m:oMath>
        <m:r>
          <w:rPr>
            <w:rFonts w:ascii="Cambria Math" w:eastAsiaTheme="minorEastAsia" w:hAnsi="Cambria Math"/>
          </w:rPr>
          <m:t>w=h=</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 xml:space="preserve"> in</m:t>
        </m:r>
      </m:oMath>
      <w:r w:rsidRPr="00977999">
        <w:rPr>
          <w:rFonts w:asciiTheme="minorHAnsi" w:eastAsiaTheme="minorEastAsia" w:hAnsiTheme="minorHAnsi"/>
        </w:rPr>
        <w:t>.</w:t>
      </w:r>
      <w:r w:rsidR="00F3780F" w:rsidRPr="00977999">
        <w:rPr>
          <w:rFonts w:asciiTheme="minorHAnsi" w:eastAsiaTheme="minorEastAsia" w:hAnsiTheme="minorHAnsi"/>
        </w:rPr>
        <w:t xml:space="preserve"> </w:t>
      </w:r>
      <w:r w:rsidRPr="00977999">
        <w:rPr>
          <w:rFonts w:asciiTheme="minorHAnsi" w:eastAsiaTheme="minorEastAsia" w:hAnsiTheme="minorHAnsi"/>
        </w:rPr>
        <w:t xml:space="preserve">From the force analysis in </w:t>
      </w:r>
      <w:r w:rsidR="00737176" w:rsidRPr="00977999">
        <w:rPr>
          <w:rFonts w:asciiTheme="minorHAnsi" w:eastAsiaTheme="minorEastAsia" w:hAnsiTheme="minorHAnsi"/>
        </w:rPr>
        <w:t>the previous section,</w:t>
      </w:r>
      <w:r w:rsidRPr="00977999">
        <w:rPr>
          <w:rFonts w:asciiTheme="minorHAnsi" w:eastAsiaTheme="minorEastAsia" w:hAnsiTheme="minorHAnsi"/>
        </w:rPr>
        <w:t xml:space="preserve"> we know the torque at the point is </w:t>
      </w:r>
      <m:oMath>
        <m:r>
          <w:rPr>
            <w:rFonts w:ascii="Cambria Math" w:eastAsiaTheme="minorEastAsia" w:hAnsi="Cambria Math"/>
          </w:rPr>
          <m:t>T=106 lbf.</m:t>
        </m:r>
      </m:oMath>
      <w:r w:rsidRPr="00977999">
        <w:rPr>
          <w:rFonts w:asciiTheme="minorHAnsi" w:eastAsiaTheme="minorEastAsia" w:hAnsiTheme="minorHAnsi"/>
        </w:rPr>
        <w:t xml:space="preserve"> The only unknown left to solve for is the </w:t>
      </w:r>
      <m:oMath>
        <m:r>
          <w:rPr>
            <w:rFonts w:ascii="Cambria Math" w:eastAsiaTheme="minorEastAsia" w:hAnsi="Cambria Math"/>
          </w:rPr>
          <m:t>l</m:t>
        </m:r>
      </m:oMath>
      <w:r w:rsidRPr="00977999">
        <w:rPr>
          <w:rFonts w:asciiTheme="minorHAnsi" w:eastAsiaTheme="minorEastAsia" w:hAnsiTheme="minorHAnsi"/>
        </w:rPr>
        <w:t>.</w:t>
      </w:r>
      <w:r w:rsidR="008D3296" w:rsidRPr="00977999">
        <w:rPr>
          <w:rFonts w:asciiTheme="minorHAnsi" w:eastAsiaTheme="minorEastAsia" w:hAnsiTheme="minorHAnsi"/>
        </w:rPr>
        <w:t xml:space="preserve"> A desired factor of safety </w:t>
      </w:r>
      <w:r w:rsidR="00AF325F" w:rsidRPr="00977999">
        <w:rPr>
          <w:rFonts w:asciiTheme="minorHAnsi" w:eastAsiaTheme="minorEastAsia" w:hAnsiTheme="minorHAnsi"/>
        </w:rPr>
        <w:t>of 1.5 was set</w:t>
      </w:r>
      <w:r w:rsidR="00F3780F" w:rsidRPr="00977999">
        <w:rPr>
          <w:rFonts w:asciiTheme="minorHAnsi" w:eastAsiaTheme="minorEastAsia" w:hAnsiTheme="minorHAnsi"/>
        </w:rPr>
        <w:t>.</w:t>
      </w:r>
      <w:r w:rsidRPr="00977999">
        <w:rPr>
          <w:rFonts w:asciiTheme="minorHAnsi" w:eastAsiaTheme="minorEastAsia" w:hAnsiTheme="minorHAnsi"/>
        </w:rPr>
        <w:t xml:space="preserve"> </w:t>
      </w:r>
      <w:r w:rsidR="00F3780F" w:rsidRPr="00977999">
        <w:rPr>
          <w:rFonts w:asciiTheme="minorHAnsi" w:eastAsiaTheme="minorEastAsia" w:hAnsiTheme="minorHAnsi"/>
        </w:rPr>
        <w:t>The</w:t>
      </w:r>
      <w:r w:rsidRPr="00977999">
        <w:rPr>
          <w:rFonts w:asciiTheme="minorHAnsi" w:eastAsiaTheme="minorEastAsia" w:hAnsiTheme="minorHAnsi"/>
        </w:rPr>
        <w:t xml:space="preserve"> equations above can be rearranged and solved as follows</w:t>
      </w:r>
    </w:p>
    <w:p w14:paraId="7AD169ED" w14:textId="77777777" w:rsidR="00F3780F" w:rsidRPr="00977999" w:rsidRDefault="00F3780F" w:rsidP="00624052">
      <w:pPr>
        <w:rPr>
          <w:rFonts w:asciiTheme="minorHAnsi" w:eastAsiaTheme="minorEastAsia" w:hAnsiTheme="minorHAnsi"/>
        </w:rPr>
      </w:pPr>
    </w:p>
    <w:p w14:paraId="5A411C93" w14:textId="27F3CB7E" w:rsidR="00624052" w:rsidRPr="00977999" w:rsidRDefault="00624052" w:rsidP="00624052">
      <w:pPr>
        <w:rPr>
          <w:rFonts w:asciiTheme="minorHAnsi" w:eastAsiaTheme="minorEastAsia" w:hAnsiTheme="minorHAnsi"/>
        </w:rPr>
      </w:pPr>
      <m:oMathPara>
        <m:oMath>
          <m:r>
            <w:rPr>
              <w:rFonts w:ascii="Cambria Math" w:eastAsiaTheme="minorEastAsia" w:hAnsi="Cambria Math"/>
            </w:rPr>
            <m:t>l≥</m:t>
          </m:r>
          <m:f>
            <m:fPr>
              <m:ctrlPr>
                <w:rPr>
                  <w:rFonts w:ascii="Cambria Math" w:hAnsi="Cambria Math"/>
                  <w:i/>
                </w:rPr>
              </m:ctrlPr>
            </m:fPr>
            <m:num>
              <m:sSub>
                <m:sSubPr>
                  <m:ctrlPr>
                    <w:rPr>
                      <w:rFonts w:ascii="Cambria Math" w:hAnsi="Cambria Math"/>
                      <w:i/>
                    </w:rPr>
                  </m:ctrlPr>
                </m:sSubPr>
                <m:e>
                  <m:r>
                    <w:rPr>
                      <w:rFonts w:ascii="Cambria Math" w:hAnsi="Cambria Math"/>
                    </w:rPr>
                    <m:t>Tn</m:t>
                  </m:r>
                </m:e>
                <m:sub>
                  <m:r>
                    <w:rPr>
                      <w:rFonts w:ascii="Cambria Math" w:hAnsi="Cambria Math"/>
                    </w:rPr>
                    <m:t>τ</m:t>
                  </m:r>
                </m:sub>
              </m:sSub>
              <m:ctrlPr>
                <w:rPr>
                  <w:rFonts w:ascii="Cambria Math" w:eastAsiaTheme="minorEastAsia" w:hAnsi="Cambria Math"/>
                  <w:i/>
                </w:rPr>
              </m:ctrlPr>
            </m:num>
            <m:den>
              <m:r>
                <w:rPr>
                  <w:rFonts w:ascii="Cambria Math" w:eastAsiaTheme="minorEastAsia" w:hAnsi="Cambria Math"/>
                </w:rPr>
                <m:t>0.577</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y</m:t>
                  </m:r>
                </m:sub>
              </m:sSub>
              <m:r>
                <w:rPr>
                  <w:rFonts w:ascii="Cambria Math" w:eastAsiaTheme="minorEastAsia" w:hAnsi="Cambria Math"/>
                </w:rPr>
                <m:t>rw</m:t>
              </m:r>
            </m:den>
          </m:f>
          <m:r>
            <w:rPr>
              <w:rFonts w:ascii="Cambria Math" w:hAnsi="Cambria Math"/>
            </w:rPr>
            <m:t xml:space="preserve">  ↔l≥ 0.197 in</m:t>
          </m:r>
        </m:oMath>
      </m:oMathPara>
    </w:p>
    <w:p w14:paraId="0EF2260C" w14:textId="08F8925A" w:rsidR="00624052" w:rsidRPr="00977999" w:rsidRDefault="00624052" w:rsidP="00624052">
      <w:pPr>
        <w:rPr>
          <w:rFonts w:asciiTheme="minorHAnsi" w:eastAsiaTheme="minorEastAsia" w:hAnsiTheme="minorHAnsi"/>
        </w:rPr>
      </w:pPr>
      <m:oMathPara>
        <m:oMath>
          <m:r>
            <w:rPr>
              <w:rFonts w:ascii="Cambria Math" w:eastAsiaTheme="minorEastAsia" w:hAnsi="Cambria Math"/>
            </w:rPr>
            <m:t>l≥</m:t>
          </m:r>
          <m:f>
            <m:fPr>
              <m:ctrlPr>
                <w:rPr>
                  <w:rFonts w:ascii="Cambria Math" w:hAnsi="Cambria Math"/>
                  <w:i/>
                </w:rPr>
              </m:ctrlPr>
            </m:fPr>
            <m:num>
              <m:sSub>
                <m:sSubPr>
                  <m:ctrlPr>
                    <w:rPr>
                      <w:rFonts w:ascii="Cambria Math" w:hAnsi="Cambria Math"/>
                      <w:i/>
                    </w:rPr>
                  </m:ctrlPr>
                </m:sSubPr>
                <m:e>
                  <m:r>
                    <w:rPr>
                      <w:rFonts w:ascii="Cambria Math" w:hAnsi="Cambria Math"/>
                    </w:rPr>
                    <m:t>2Tn</m:t>
                  </m:r>
                </m:e>
                <m:sub>
                  <m:r>
                    <w:rPr>
                      <w:rFonts w:ascii="Cambria Math" w:hAnsi="Cambria Math"/>
                    </w:rPr>
                    <m:t>c</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y</m:t>
                  </m:r>
                </m:sub>
              </m:sSub>
              <m:r>
                <w:rPr>
                  <w:rFonts w:ascii="Cambria Math" w:eastAsiaTheme="minorEastAsia" w:hAnsi="Cambria Math"/>
                </w:rPr>
                <m:t>rh</m:t>
              </m:r>
            </m:den>
          </m:f>
          <m:r>
            <w:rPr>
              <w:rFonts w:ascii="Cambria Math" w:hAnsi="Cambria Math"/>
            </w:rPr>
            <m:t xml:space="preserve">   ↔l≥ </m:t>
          </m:r>
          <m:r>
            <w:rPr>
              <w:rFonts w:ascii="Cambria Math" w:eastAsiaTheme="minorEastAsia" w:hAnsi="Cambria Math"/>
            </w:rPr>
            <m:t>0.228 in</m:t>
          </m:r>
        </m:oMath>
      </m:oMathPara>
    </w:p>
    <w:p w14:paraId="6636EB6B" w14:textId="77777777" w:rsidR="001C7C7B" w:rsidRPr="00977999" w:rsidRDefault="001C7C7B" w:rsidP="00624052">
      <w:pPr>
        <w:rPr>
          <w:rFonts w:asciiTheme="minorHAnsi" w:eastAsiaTheme="minorEastAsia" w:hAnsiTheme="minorHAnsi"/>
        </w:rPr>
      </w:pPr>
    </w:p>
    <w:p w14:paraId="7AAA4A63" w14:textId="0DFD7859" w:rsidR="00624052" w:rsidRPr="00977999" w:rsidRDefault="00624052" w:rsidP="00624052">
      <w:pPr>
        <w:rPr>
          <w:rFonts w:asciiTheme="minorHAnsi" w:eastAsiaTheme="minorEastAsia" w:hAnsiTheme="minorHAnsi"/>
        </w:rPr>
      </w:pPr>
      <w:r w:rsidRPr="00977999">
        <w:rPr>
          <w:rFonts w:asciiTheme="minorHAnsi" w:eastAsiaTheme="minorEastAsia" w:hAnsiTheme="minorHAnsi"/>
        </w:rPr>
        <w:t xml:space="preserve">To satisfy both inequalities let </w:t>
      </w:r>
      <m:oMath>
        <m:r>
          <w:rPr>
            <w:rFonts w:ascii="Cambria Math" w:hAnsi="Cambria Math"/>
          </w:rPr>
          <m:t>l≥</m:t>
        </m:r>
        <m:r>
          <w:rPr>
            <w:rFonts w:ascii="Cambria Math" w:eastAsiaTheme="minorEastAsia" w:hAnsi="Cambria Math"/>
          </w:rPr>
          <m:t>0.228 in</m:t>
        </m:r>
      </m:oMath>
      <w:r w:rsidRPr="00977999">
        <w:rPr>
          <w:rFonts w:asciiTheme="minorHAnsi" w:eastAsiaTheme="minorEastAsia" w:hAnsiTheme="minorHAnsi"/>
        </w:rPr>
        <w:t xml:space="preserve">. Hence the final dimensions and the strength of the key on the input shaft </w:t>
      </w:r>
      <w:r w:rsidR="00390280" w:rsidRPr="00977999">
        <w:rPr>
          <w:rFonts w:asciiTheme="minorHAnsi" w:eastAsiaTheme="minorEastAsia" w:hAnsiTheme="minorHAnsi"/>
        </w:rPr>
        <w:t>are:</w:t>
      </w:r>
      <w:r w:rsidR="004D055D" w:rsidRPr="00977999">
        <w:rPr>
          <w:rFonts w:asciiTheme="minorHAnsi" w:eastAsiaTheme="minorEastAsia" w:hAnsiTheme="minorHAnsi"/>
        </w:rPr>
        <w:t xml:space="preserve"> (corresponding to McMaster Part # 98870A090)</w:t>
      </w:r>
    </w:p>
    <w:p w14:paraId="25A6CAEE" w14:textId="77777777" w:rsidR="00390280" w:rsidRPr="00977999" w:rsidRDefault="00390280" w:rsidP="00624052">
      <w:pPr>
        <w:rPr>
          <w:rFonts w:asciiTheme="minorHAnsi" w:eastAsiaTheme="minorEastAsia" w:hAnsiTheme="minorHAnsi"/>
        </w:rPr>
      </w:pPr>
    </w:p>
    <w:p w14:paraId="3E1E8FE0" w14:textId="77777777" w:rsidR="00624052" w:rsidRPr="00977999" w:rsidRDefault="00624052" w:rsidP="00311430">
      <w:pPr>
        <w:rPr>
          <w:rFonts w:asciiTheme="minorHAnsi" w:eastAsiaTheme="minorEastAsia" w:hAnsiTheme="minorHAnsi"/>
        </w:rPr>
      </w:pPr>
      <m:oMathPara>
        <m:oMath>
          <m:r>
            <w:rPr>
              <w:rFonts w:ascii="Cambria Math" w:eastAsiaTheme="minorEastAsia" w:hAnsi="Cambria Math"/>
            </w:rPr>
            <m:t>w=0.125 in, h=</m:t>
          </m:r>
          <m:r>
            <w:rPr>
              <w:rFonts w:ascii="Cambria Math" w:eastAsiaTheme="minorEastAsia" w:hAnsi="Cambria Math"/>
            </w:rPr>
            <m:t>0.125 in, l=0.25 in</m:t>
          </m:r>
        </m:oMath>
      </m:oMathPara>
    </w:p>
    <w:p w14:paraId="1A53D7D0" w14:textId="77777777" w:rsidR="00E97FA8" w:rsidRPr="00977999" w:rsidRDefault="00E97FA8" w:rsidP="00311430">
      <w:pPr>
        <w:rPr>
          <w:rFonts w:asciiTheme="minorHAnsi" w:eastAsiaTheme="minorEastAsia" w:hAnsiTheme="minorHAnsi"/>
        </w:rPr>
      </w:pPr>
    </w:p>
    <w:p w14:paraId="5B5C6CDF" w14:textId="77777777" w:rsidR="00E97FA8" w:rsidRPr="00977999" w:rsidRDefault="00E97FA8" w:rsidP="00311430">
      <w:pPr>
        <w:rPr>
          <w:rFonts w:asciiTheme="minorHAnsi" w:eastAsiaTheme="minorEastAsia" w:hAnsiTheme="minorHAnsi"/>
          <w:b/>
          <w:bCs/>
        </w:rPr>
      </w:pPr>
      <w:r w:rsidRPr="00977999">
        <w:rPr>
          <w:rFonts w:asciiTheme="minorHAnsi" w:eastAsiaTheme="minorEastAsia" w:hAnsiTheme="minorHAnsi"/>
          <w:b/>
          <w:bCs/>
        </w:rPr>
        <w:t>Bearing Design</w:t>
      </w:r>
    </w:p>
    <w:p w14:paraId="2F328199" w14:textId="77777777" w:rsidR="00851261" w:rsidRPr="00977999" w:rsidRDefault="00851261" w:rsidP="00311430">
      <w:pPr>
        <w:rPr>
          <w:rFonts w:asciiTheme="minorHAnsi" w:eastAsiaTheme="minorEastAsia" w:hAnsiTheme="minorHAnsi"/>
          <w:b/>
          <w:bCs/>
        </w:rPr>
      </w:pPr>
    </w:p>
    <w:p w14:paraId="000C0F35" w14:textId="16AC2D1F" w:rsidR="00851261" w:rsidRPr="00977999" w:rsidRDefault="0039369F" w:rsidP="00311430">
      <w:pPr>
        <w:rPr>
          <w:rFonts w:asciiTheme="minorHAnsi" w:eastAsiaTheme="minorEastAsia" w:hAnsiTheme="minorHAnsi"/>
        </w:rPr>
      </w:pPr>
      <w:r w:rsidRPr="00977999">
        <w:rPr>
          <w:rFonts w:asciiTheme="minorHAnsi" w:eastAsiaTheme="minorEastAsia" w:hAnsiTheme="minorHAnsi"/>
        </w:rPr>
        <w:t>To</w:t>
      </w:r>
      <w:r w:rsidR="00851261" w:rsidRPr="00977999">
        <w:rPr>
          <w:rFonts w:asciiTheme="minorHAnsi" w:eastAsiaTheme="minorEastAsia" w:hAnsiTheme="minorHAnsi"/>
        </w:rPr>
        <w:t xml:space="preserve"> enhance the safety of the shaft by keeping the gear in place, the design will house a bearing on the shaft. </w:t>
      </w:r>
      <w:r w:rsidR="00052FCE" w:rsidRPr="00977999">
        <w:rPr>
          <w:rFonts w:asciiTheme="minorHAnsi" w:eastAsiaTheme="minorEastAsia" w:hAnsiTheme="minorHAnsi"/>
        </w:rPr>
        <w:t xml:space="preserve">Using the bearing reaction forces and the design equation below, </w:t>
      </w:r>
      <w:r w:rsidR="008705CD" w:rsidRPr="00977999">
        <w:rPr>
          <w:rFonts w:asciiTheme="minorHAnsi" w:eastAsiaTheme="minorEastAsia" w:hAnsiTheme="minorHAnsi"/>
        </w:rPr>
        <w:t>we can design a ball bearing for a given reliability, design life, and catalog life to find the catalog load.</w:t>
      </w:r>
    </w:p>
    <w:p w14:paraId="5D18014B" w14:textId="77777777" w:rsidR="00E64E55" w:rsidRPr="00977999" w:rsidRDefault="00E64E55" w:rsidP="00311430">
      <w:pPr>
        <w:rPr>
          <w:rFonts w:asciiTheme="minorHAnsi" w:eastAsiaTheme="minorEastAsia" w:hAnsiTheme="minorHAnsi"/>
          <w:b/>
          <w:bCs/>
        </w:rPr>
      </w:pPr>
    </w:p>
    <w:p w14:paraId="150B5604" w14:textId="77777777" w:rsidR="00742678" w:rsidRPr="00977999" w:rsidRDefault="00783A66" w:rsidP="00742678">
      <w:pPr>
        <w:rPr>
          <w:rFonts w:asciiTheme="minorHAnsi" w:eastAsiaTheme="minorEastAsia" w:hAnsiTheme="minorHAnsi"/>
        </w:rPr>
      </w:pPr>
      <m:oMathPara>
        <m:oMath>
          <m:sSub>
            <m:sSubPr>
              <m:ctrlPr>
                <w:rPr>
                  <w:rFonts w:ascii="Cambria Math" w:eastAsiaTheme="minorEastAsia" w:hAnsi="Cambria Math"/>
                </w:rPr>
              </m:ctrlPr>
            </m:sSubPr>
            <m:e>
              <m:r>
                <w:rPr>
                  <w:rFonts w:ascii="Cambria Math" w:eastAsiaTheme="minorEastAsia" w:hAnsi="Cambria Math"/>
                </w:rPr>
                <m:t>a</m:t>
              </m:r>
            </m:e>
            <m:sub>
              <m:r>
                <m:rPr>
                  <m:sty m:val="p"/>
                </m:rPr>
                <w:rPr>
                  <w:rFonts w:ascii="Cambria Math" w:eastAsiaTheme="minorEastAsia" w:hAnsi="Cambria Math"/>
                </w:rPr>
                <m:t>1</m:t>
              </m:r>
            </m:sub>
          </m:sSub>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C</m:t>
                  </m:r>
                </m:e>
                <m:sub>
                  <m:r>
                    <m:rPr>
                      <m:sty m:val="p"/>
                    </m:rPr>
                    <w:rPr>
                      <w:rFonts w:ascii="Cambria Math" w:eastAsiaTheme="minorEastAsia" w:hAnsi="Cambria Math"/>
                    </w:rPr>
                    <m:t>10</m:t>
                  </m:r>
                </m:sub>
              </m:sSub>
            </m:e>
          </m:d>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L</m:t>
                      </m:r>
                    </m:e>
                    <m:sub>
                      <m:r>
                        <m:rPr>
                          <m:sty m:val="p"/>
                        </m:rPr>
                        <w:rPr>
                          <w:rFonts w:ascii="Cambria Math" w:eastAsiaTheme="minorEastAsia" w:hAnsi="Cambria Math"/>
                        </w:rPr>
                        <m:t>10</m:t>
                      </m:r>
                    </m:sub>
                  </m:sSub>
                </m:e>
              </m:d>
            </m:e>
            <m:sup>
              <m:f>
                <m:fPr>
                  <m:ctrlPr>
                    <w:rPr>
                      <w:rFonts w:ascii="Cambria Math" w:eastAsiaTheme="minorEastAsia" w:hAnsi="Cambria Math"/>
                    </w:rPr>
                  </m:ctrlPr>
                </m:fPr>
                <m:num>
                  <m:r>
                    <m:rPr>
                      <m:sty m:val="p"/>
                    </m:rPr>
                    <w:rPr>
                      <w:rFonts w:ascii="Cambria Math" w:eastAsiaTheme="minorEastAsia" w:hAnsi="Cambria Math"/>
                    </w:rPr>
                    <m:t>1</m:t>
                  </m:r>
                </m:num>
                <m:den>
                  <m:r>
                    <w:rPr>
                      <w:rFonts w:ascii="Cambria Math" w:eastAsiaTheme="minorEastAsia" w:hAnsi="Cambria Math"/>
                    </w:rPr>
                    <m:t>a</m:t>
                  </m:r>
                </m:den>
              </m:f>
            </m:sup>
          </m:sSup>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D</m:t>
              </m:r>
            </m:sub>
          </m:sSub>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D</m:t>
                  </m:r>
                </m:sub>
              </m:sSub>
              <m:r>
                <m:rPr>
                  <m:sty m:val="p"/>
                </m:rPr>
                <w:rPr>
                  <w:rFonts w:ascii="Cambria Math" w:eastAsiaTheme="minorEastAsia" w:hAnsi="Cambria Math"/>
                </w:rPr>
                <m:t>)</m:t>
              </m:r>
            </m:e>
            <m:sup>
              <m:f>
                <m:fPr>
                  <m:ctrlPr>
                    <w:rPr>
                      <w:rFonts w:ascii="Cambria Math" w:eastAsiaTheme="minorEastAsia" w:hAnsi="Cambria Math"/>
                    </w:rPr>
                  </m:ctrlPr>
                </m:fPr>
                <m:num>
                  <m:r>
                    <m:rPr>
                      <m:sty m:val="p"/>
                    </m:rPr>
                    <w:rPr>
                      <w:rFonts w:ascii="Cambria Math" w:eastAsiaTheme="minorEastAsia" w:hAnsi="Cambria Math"/>
                    </w:rPr>
                    <m:t>1</m:t>
                  </m:r>
                </m:num>
                <m:den>
                  <m:r>
                    <w:rPr>
                      <w:rFonts w:ascii="Cambria Math" w:eastAsiaTheme="minorEastAsia" w:hAnsi="Cambria Math"/>
                    </w:rPr>
                    <m:t>a</m:t>
                  </m:r>
                </m:den>
              </m:f>
            </m:sup>
          </m:sSup>
        </m:oMath>
      </m:oMathPara>
    </w:p>
    <w:p w14:paraId="6EEF8379" w14:textId="77777777" w:rsidR="00742678" w:rsidRPr="00977999" w:rsidRDefault="00742678" w:rsidP="00742678">
      <w:pPr>
        <w:rPr>
          <w:rFonts w:asciiTheme="minorHAnsi" w:eastAsiaTheme="minorEastAsia" w:hAnsiTheme="minorHAnsi"/>
        </w:rPr>
      </w:pPr>
    </w:p>
    <w:p w14:paraId="75939AFF" w14:textId="77777777" w:rsidR="00742678" w:rsidRPr="00977999" w:rsidRDefault="00742678" w:rsidP="00742678">
      <w:pPr>
        <w:rPr>
          <w:rFonts w:asciiTheme="minorHAnsi" w:eastAsiaTheme="minorEastAsia" w:hAnsiTheme="minorHAnsi"/>
        </w:rPr>
      </w:pPr>
      <w:r w:rsidRPr="00977999">
        <w:rPr>
          <w:rFonts w:asciiTheme="minorHAnsi" w:eastAsiaTheme="minorEastAsia" w:hAnsiTheme="minorHAnsi"/>
        </w:rPr>
        <w:t xml:space="preserve">Given a reliability of 90%, </w:t>
      </w:r>
      <m:oMath>
        <m:sSub>
          <m:sSubPr>
            <m:ctrlPr>
              <w:rPr>
                <w:rFonts w:ascii="Cambria Math" w:eastAsiaTheme="minorEastAsia" w:hAnsi="Cambria Math"/>
              </w:rPr>
            </m:ctrlPr>
          </m:sSubPr>
          <m:e>
            <m:r>
              <w:rPr>
                <w:rFonts w:ascii="Cambria Math" w:eastAsiaTheme="minorEastAsia" w:hAnsi="Cambria Math"/>
              </w:rPr>
              <m:t>a</m:t>
            </m:r>
          </m:e>
          <m:sub>
            <m:r>
              <m:rPr>
                <m:sty m:val="p"/>
              </m:rPr>
              <w:rPr>
                <w:rFonts w:ascii="Cambria Math" w:eastAsiaTheme="minorEastAsia" w:hAnsi="Cambria Math"/>
              </w:rPr>
              <m:t>1</m:t>
            </m:r>
          </m:sub>
        </m:sSub>
        <m:r>
          <m:rPr>
            <m:sty m:val="p"/>
          </m:rPr>
          <w:rPr>
            <w:rFonts w:ascii="Cambria Math" w:eastAsiaTheme="minorEastAsia" w:hAnsi="Cambria Math"/>
          </w:rPr>
          <m:t>=1</m:t>
        </m:r>
      </m:oMath>
      <w:r w:rsidRPr="00977999">
        <w:rPr>
          <w:rFonts w:asciiTheme="minorHAnsi" w:eastAsiaTheme="minorEastAsia" w:hAnsiTheme="minorHAnsi"/>
        </w:rPr>
        <w:t xml:space="preserve">, the design life </w:t>
      </w:r>
      <m:oMath>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D</m:t>
            </m:r>
          </m:sub>
        </m:sSub>
        <m:r>
          <m:rPr>
            <m:sty m:val="p"/>
          </m:rPr>
          <w:rPr>
            <w:rFonts w:ascii="Cambria Math" w:eastAsiaTheme="minorEastAsia" w:hAnsi="Cambria Math"/>
          </w:rPr>
          <m:t xml:space="preserve">=15000 </m:t>
        </m:r>
        <m:r>
          <w:rPr>
            <w:rFonts w:ascii="Cambria Math" w:eastAsiaTheme="minorEastAsia" w:hAnsi="Cambria Math"/>
          </w:rPr>
          <m:t>hrs</m:t>
        </m:r>
      </m:oMath>
      <w:r w:rsidRPr="00977999">
        <w:rPr>
          <w:rFonts w:asciiTheme="minorHAnsi" w:eastAsiaTheme="minorEastAsia" w:hAnsiTheme="minorHAnsi"/>
        </w:rPr>
        <w:t xml:space="preserve">, assume catalog life of </w:t>
      </w:r>
      <m:oMath>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6</m:t>
            </m:r>
          </m:sup>
        </m:sSup>
      </m:oMath>
      <w:r w:rsidRPr="00977999">
        <w:rPr>
          <w:rFonts w:asciiTheme="minorHAnsi" w:eastAsiaTheme="minorEastAsia" w:hAnsiTheme="minorHAnsi"/>
        </w:rPr>
        <w:t xml:space="preserve">, and </w:t>
      </w:r>
      <m:oMath>
        <m:r>
          <w:rPr>
            <w:rFonts w:ascii="Cambria Math" w:eastAsiaTheme="minorEastAsia" w:hAnsi="Cambria Math"/>
          </w:rPr>
          <m:t>a</m:t>
        </m:r>
        <m:r>
          <m:rPr>
            <m:sty m:val="p"/>
          </m:rPr>
          <w:rPr>
            <w:rFonts w:ascii="Cambria Math" w:eastAsiaTheme="minorEastAsia" w:hAnsi="Cambria Math"/>
          </w:rPr>
          <m:t>=3</m:t>
        </m:r>
      </m:oMath>
      <w:r w:rsidRPr="00977999">
        <w:rPr>
          <w:rFonts w:asciiTheme="minorHAnsi" w:eastAsiaTheme="minorEastAsia" w:hAnsiTheme="minorHAnsi"/>
        </w:rPr>
        <w:t xml:space="preserve"> for ball bearings, we can calculate the design load based on the bearing reaction forces we calculated for the input shaft.</w:t>
      </w:r>
    </w:p>
    <w:p w14:paraId="3AAE2FBC" w14:textId="77777777" w:rsidR="00742678" w:rsidRPr="00977999" w:rsidRDefault="00742678" w:rsidP="00742678">
      <w:pPr>
        <w:rPr>
          <w:rFonts w:asciiTheme="minorHAnsi" w:eastAsiaTheme="minorEastAsia" w:hAnsiTheme="minorHAnsi"/>
        </w:rPr>
      </w:pPr>
    </w:p>
    <w:p w14:paraId="476A05F4" w14:textId="0468CA7A" w:rsidR="00742678" w:rsidRPr="00977999" w:rsidRDefault="00783A66" w:rsidP="00742678">
      <w:pPr>
        <w:rPr>
          <w:rFonts w:asciiTheme="minorHAnsi" w:eastAsiaTheme="minorEastAsia" w:hAnsiTheme="minorHAnsi"/>
        </w:rPr>
      </w:pPr>
      <m:oMathPara>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B</m:t>
              </m:r>
              <m:r>
                <m:rPr>
                  <m:sty m:val="p"/>
                </m:rPr>
                <w:rPr>
                  <w:rFonts w:ascii="Cambria Math" w:eastAsiaTheme="minorEastAsia" w:hAnsi="Cambria Math"/>
                </w:rPr>
                <m:t>1</m:t>
              </m:r>
            </m:sub>
          </m:sSub>
          <m:r>
            <m:rPr>
              <m:sty m:val="p"/>
            </m:rPr>
            <w:rPr>
              <w:rFonts w:ascii="Cambria Math" w:eastAsiaTheme="minorEastAsia" w:hAnsi="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sSub>
                    <m:sSubPr>
                      <m:ctrlPr>
                        <w:rPr>
                          <w:rFonts w:ascii="Cambria Math" w:eastAsiaTheme="minorEastAsia" w:hAnsi="Cambria Math"/>
                        </w:rPr>
                      </m:ctrlPr>
                    </m:sSubPr>
                    <m:e>
                      <m:r>
                        <m:rPr>
                          <m:sty m:val="p"/>
                        </m:rPr>
                        <w:rPr>
                          <w:rFonts w:ascii="Cambria Math" w:eastAsiaTheme="minorEastAsia" w:hAnsi="Cambria Math"/>
                        </w:rPr>
                        <m:t>(</m:t>
                      </m:r>
                      <m:r>
                        <w:rPr>
                          <w:rFonts w:ascii="Cambria Math" w:eastAsiaTheme="minorEastAsia" w:hAnsi="Cambria Math"/>
                        </w:rPr>
                        <m:t>R</m:t>
                      </m:r>
                    </m:e>
                    <m:sub>
                      <m:r>
                        <w:rPr>
                          <w:rFonts w:ascii="Cambria Math" w:eastAsiaTheme="minorEastAsia" w:hAnsi="Cambria Math"/>
                        </w:rPr>
                        <m:t>B</m:t>
                      </m:r>
                      <m:r>
                        <m:rPr>
                          <m:sty m:val="p"/>
                        </m:rPr>
                        <w:rPr>
                          <w:rFonts w:ascii="Cambria Math" w:eastAsiaTheme="minorEastAsia" w:hAnsi="Cambria Math"/>
                        </w:rPr>
                        <m:t>1,</m:t>
                      </m:r>
                      <m:r>
                        <w:rPr>
                          <w:rFonts w:ascii="Cambria Math" w:eastAsiaTheme="minorEastAsia" w:hAnsi="Cambria Math"/>
                        </w:rPr>
                        <m:t>y</m:t>
                      </m:r>
                    </m:sub>
                  </m:sSub>
                  <m:r>
                    <m:rPr>
                      <m:sty m:val="p"/>
                    </m:rPr>
                    <w:rPr>
                      <w:rFonts w:ascii="Cambria Math" w:eastAsiaTheme="minorEastAsia" w:hAnsi="Cambria Math"/>
                    </w:rPr>
                    <m:t>)</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sSub>
                    <m:sSubPr>
                      <m:ctrlPr>
                        <w:rPr>
                          <w:rFonts w:ascii="Cambria Math" w:eastAsiaTheme="minorEastAsia" w:hAnsi="Cambria Math"/>
                        </w:rPr>
                      </m:ctrlPr>
                    </m:sSubPr>
                    <m:e>
                      <m:r>
                        <m:rPr>
                          <m:sty m:val="p"/>
                        </m:rPr>
                        <w:rPr>
                          <w:rFonts w:ascii="Cambria Math" w:eastAsiaTheme="minorEastAsia" w:hAnsi="Cambria Math"/>
                        </w:rPr>
                        <m:t>(</m:t>
                      </m:r>
                      <m:r>
                        <w:rPr>
                          <w:rFonts w:ascii="Cambria Math" w:eastAsiaTheme="minorEastAsia" w:hAnsi="Cambria Math"/>
                        </w:rPr>
                        <m:t>R</m:t>
                      </m:r>
                    </m:e>
                    <m:sub>
                      <m:r>
                        <w:rPr>
                          <w:rFonts w:ascii="Cambria Math" w:eastAsiaTheme="minorEastAsia" w:hAnsi="Cambria Math"/>
                        </w:rPr>
                        <m:t>B</m:t>
                      </m:r>
                      <m:r>
                        <m:rPr>
                          <m:sty m:val="p"/>
                        </m:rPr>
                        <w:rPr>
                          <w:rFonts w:ascii="Cambria Math" w:eastAsiaTheme="minorEastAsia" w:hAnsi="Cambria Math"/>
                        </w:rPr>
                        <m:t>1,</m:t>
                      </m:r>
                      <m:r>
                        <w:rPr>
                          <w:rFonts w:ascii="Cambria Math" w:eastAsiaTheme="minorEastAsia" w:hAnsi="Cambria Math"/>
                        </w:rPr>
                        <m:t>z</m:t>
                      </m:r>
                    </m:sub>
                  </m:sSub>
                  <m:r>
                    <m:rPr>
                      <m:sty m:val="p"/>
                    </m:rPr>
                    <w:rPr>
                      <w:rFonts w:ascii="Cambria Math" w:eastAsiaTheme="minorEastAsia" w:hAnsi="Cambria Math"/>
                    </w:rPr>
                    <m:t>)</m:t>
                  </m:r>
                </m:e>
                <m:sup>
                  <m:r>
                    <m:rPr>
                      <m:sty m:val="p"/>
                    </m:rPr>
                    <w:rPr>
                      <w:rFonts w:ascii="Cambria Math" w:eastAsiaTheme="minorEastAsia" w:hAnsi="Cambria Math"/>
                    </w:rPr>
                    <m:t>2</m:t>
                  </m:r>
                </m:sup>
              </m:sSup>
            </m:e>
          </m:rad>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B</m:t>
              </m:r>
              <m:r>
                <m:rPr>
                  <m:sty m:val="p"/>
                </m:rPr>
                <w:rPr>
                  <w:rFonts w:ascii="Cambria Math" w:eastAsiaTheme="minorEastAsia" w:hAnsi="Cambria Math"/>
                </w:rPr>
                <m:t>1</m:t>
              </m:r>
            </m:sub>
          </m:sSub>
          <m:r>
            <m:rPr>
              <m:sty m:val="p"/>
            </m:rPr>
            <w:rPr>
              <w:rFonts w:ascii="Cambria Math" w:eastAsiaTheme="minorEastAsia" w:hAnsi="Cambria Math"/>
            </w:rPr>
            <m:t xml:space="preserve">=95.37 </m:t>
          </m:r>
          <m:r>
            <w:rPr>
              <w:rFonts w:ascii="Cambria Math" w:eastAsiaTheme="minorEastAsia" w:hAnsi="Cambria Math"/>
            </w:rPr>
            <m:t>lbf</m:t>
          </m:r>
        </m:oMath>
      </m:oMathPara>
    </w:p>
    <w:p w14:paraId="28195670" w14:textId="77777777" w:rsidR="00851261" w:rsidRPr="00977999" w:rsidRDefault="00851261" w:rsidP="00311430">
      <w:pPr>
        <w:rPr>
          <w:rFonts w:asciiTheme="minorHAnsi" w:eastAsiaTheme="minorEastAsia" w:hAnsiTheme="minorHAnsi"/>
        </w:rPr>
      </w:pPr>
    </w:p>
    <w:p w14:paraId="57656749" w14:textId="54773C80" w:rsidR="00851261" w:rsidRPr="00977999" w:rsidRDefault="00851261" w:rsidP="00557D17">
      <w:pPr>
        <w:rPr>
          <w:rFonts w:asciiTheme="minorHAnsi" w:eastAsiaTheme="minorEastAsia" w:hAnsiTheme="minorHAnsi"/>
        </w:rPr>
      </w:pPr>
      <w:r w:rsidRPr="00977999">
        <w:rPr>
          <w:rFonts w:asciiTheme="minorHAnsi" w:eastAsiaTheme="minorEastAsia" w:hAnsiTheme="minorHAnsi"/>
        </w:rPr>
        <w:t>Based on the following parameters, the catalog load (</w:t>
      </w:r>
      <m:oMath>
        <m:sSub>
          <m:sSubPr>
            <m:ctrlPr>
              <w:rPr>
                <w:rFonts w:ascii="Cambria Math" w:eastAsiaTheme="minorEastAsia" w:hAnsi="Cambria Math"/>
              </w:rPr>
            </m:ctrlPr>
          </m:sSubPr>
          <m:e>
            <m:r>
              <w:rPr>
                <w:rFonts w:ascii="Cambria Math" w:eastAsiaTheme="minorEastAsia" w:hAnsi="Cambria Math"/>
              </w:rPr>
              <m:t>C</m:t>
            </m:r>
          </m:e>
          <m:sub>
            <m:r>
              <m:rPr>
                <m:sty m:val="p"/>
              </m:rPr>
              <w:rPr>
                <w:rFonts w:ascii="Cambria Math" w:eastAsiaTheme="minorEastAsia" w:hAnsi="Cambria Math"/>
              </w:rPr>
              <m:t>10</m:t>
            </m:r>
          </m:sub>
        </m:sSub>
      </m:oMath>
      <w:r w:rsidRPr="00977999">
        <w:rPr>
          <w:rFonts w:asciiTheme="minorHAnsi" w:eastAsiaTheme="minorEastAsia" w:hAnsiTheme="minorHAnsi"/>
        </w:rPr>
        <w:t>) value can be calculated</w:t>
      </w:r>
      <w:r w:rsidR="00557D17" w:rsidRPr="00977999">
        <w:rPr>
          <w:rFonts w:asciiTheme="minorHAnsi" w:eastAsiaTheme="minorEastAsia" w:hAnsiTheme="minorHAnsi"/>
        </w:rPr>
        <w:t>.</w:t>
      </w:r>
    </w:p>
    <w:p w14:paraId="68384E4F" w14:textId="77777777" w:rsidR="00851261" w:rsidRPr="00977999" w:rsidRDefault="00851261" w:rsidP="00851261">
      <w:pPr>
        <w:rPr>
          <w:rFonts w:asciiTheme="minorHAnsi" w:eastAsiaTheme="minorEastAsia" w:hAnsiTheme="minorHAnsi"/>
        </w:rPr>
      </w:pPr>
    </w:p>
    <w:p w14:paraId="70C8FEAC" w14:textId="77777777" w:rsidR="004B528E" w:rsidRDefault="00851261" w:rsidP="00311430">
      <w:pPr>
        <w:rPr>
          <w:rFonts w:asciiTheme="minorHAnsi" w:eastAsiaTheme="minorEastAsia" w:hAnsiTheme="minorHAnsi"/>
        </w:rPr>
      </w:pPr>
      <w:r w:rsidRPr="00977999">
        <w:rPr>
          <w:rFonts w:asciiTheme="minorHAnsi" w:eastAsiaTheme="minorEastAsia" w:hAnsiTheme="minorHAnsi"/>
        </w:rPr>
        <w:t xml:space="preserve">The bore diameter of the bearing needs to match the shaft diameter of the region which is </w:t>
      </w:r>
      <w:r w:rsidR="00557D17" w:rsidRPr="00977999">
        <w:rPr>
          <w:rFonts w:asciiTheme="minorHAnsi" w:eastAsiaTheme="minorEastAsia" w:hAnsiTheme="minorHAnsi"/>
        </w:rPr>
        <w:t>0.5</w:t>
      </w:r>
      <w:r w:rsidRPr="00977999">
        <w:rPr>
          <w:rFonts w:asciiTheme="minorHAnsi" w:eastAsiaTheme="minorEastAsia" w:hAnsiTheme="minorHAnsi"/>
        </w:rPr>
        <w:t xml:space="preserve"> inch for this bearing. Using a </w:t>
      </w:r>
      <w:proofErr w:type="spellStart"/>
      <w:r w:rsidR="00BA585B" w:rsidRPr="00977999">
        <w:rPr>
          <w:rFonts w:asciiTheme="minorHAnsi" w:eastAsiaTheme="minorEastAsia" w:hAnsiTheme="minorHAnsi"/>
        </w:rPr>
        <w:t>McMasterCarr</w:t>
      </w:r>
      <w:proofErr w:type="spellEnd"/>
      <w:r w:rsidRPr="00977999">
        <w:rPr>
          <w:rFonts w:asciiTheme="minorHAnsi" w:eastAsiaTheme="minorEastAsia" w:hAnsiTheme="minorHAnsi"/>
        </w:rPr>
        <w:t xml:space="preserve"> catalog, we can find a bore diameter of </w:t>
      </w:r>
      <w:r w:rsidR="00BA585B" w:rsidRPr="00977999">
        <w:rPr>
          <w:rFonts w:asciiTheme="minorHAnsi" w:eastAsiaTheme="minorEastAsia" w:hAnsiTheme="minorHAnsi"/>
        </w:rPr>
        <w:t>0.5</w:t>
      </w:r>
      <w:r w:rsidRPr="00977999">
        <w:rPr>
          <w:rFonts w:asciiTheme="minorHAnsi" w:eastAsiaTheme="minorEastAsia" w:hAnsiTheme="minorHAnsi"/>
        </w:rPr>
        <w:t xml:space="preserve"> inch that meets or exceeds the catalog load requirement obtained</w:t>
      </w:r>
      <w:r w:rsidR="0039369F" w:rsidRPr="00977999">
        <w:rPr>
          <w:rFonts w:asciiTheme="minorHAnsi" w:eastAsiaTheme="minorEastAsia" w:hAnsiTheme="minorHAnsi"/>
        </w:rPr>
        <w:t xml:space="preserve">: </w:t>
      </w:r>
      <w:r w:rsidR="0039369F" w:rsidRPr="00977999">
        <w:rPr>
          <w:rFonts w:asciiTheme="minorHAnsi" w:eastAsiaTheme="minorEastAsia" w:hAnsiTheme="minorHAnsi"/>
          <w:i/>
          <w:iCs/>
        </w:rPr>
        <w:t xml:space="preserve">https://www.mcmaster.com/60355K291/ (Static Load Max: 530 </w:t>
      </w:r>
      <w:proofErr w:type="spellStart"/>
      <w:r w:rsidR="0039369F" w:rsidRPr="00977999">
        <w:rPr>
          <w:rFonts w:asciiTheme="minorHAnsi" w:eastAsiaTheme="minorEastAsia" w:hAnsiTheme="minorHAnsi"/>
          <w:i/>
          <w:iCs/>
        </w:rPr>
        <w:t>lbf</w:t>
      </w:r>
      <w:proofErr w:type="spellEnd"/>
      <w:r w:rsidR="0039369F" w:rsidRPr="00977999">
        <w:rPr>
          <w:rFonts w:asciiTheme="minorHAnsi" w:eastAsiaTheme="minorEastAsia" w:hAnsiTheme="minorHAnsi"/>
          <w:i/>
          <w:iCs/>
        </w:rPr>
        <w:t xml:space="preserve">, Dynamic Load Max: 1140 </w:t>
      </w:r>
      <w:proofErr w:type="spellStart"/>
      <w:r w:rsidR="0039369F" w:rsidRPr="00977999">
        <w:rPr>
          <w:rFonts w:asciiTheme="minorHAnsi" w:eastAsiaTheme="minorEastAsia" w:hAnsiTheme="minorHAnsi"/>
          <w:i/>
          <w:iCs/>
        </w:rPr>
        <w:t>lbf</w:t>
      </w:r>
      <w:proofErr w:type="spellEnd"/>
      <w:r w:rsidR="0039369F" w:rsidRPr="00977999">
        <w:rPr>
          <w:rFonts w:asciiTheme="minorHAnsi" w:eastAsiaTheme="minorEastAsia" w:hAnsiTheme="minorHAnsi"/>
          <w:i/>
          <w:iCs/>
        </w:rPr>
        <w:t xml:space="preserve"> Max RPM: 25k)</w:t>
      </w:r>
      <w:r w:rsidR="004B528E" w:rsidRPr="00977999">
        <w:rPr>
          <w:rFonts w:asciiTheme="minorHAnsi" w:eastAsiaTheme="minorEastAsia" w:hAnsiTheme="minorHAnsi"/>
        </w:rPr>
        <w:t>.</w:t>
      </w:r>
    </w:p>
    <w:p w14:paraId="69FDCCC9" w14:textId="77777777" w:rsidR="00E12880" w:rsidRDefault="00E12880" w:rsidP="00311430">
      <w:pPr>
        <w:rPr>
          <w:rFonts w:asciiTheme="minorHAnsi" w:eastAsiaTheme="minorEastAsia" w:hAnsiTheme="minorHAnsi"/>
        </w:rPr>
      </w:pPr>
    </w:p>
    <w:p w14:paraId="48A6341A" w14:textId="77777777" w:rsidR="00E12880" w:rsidRPr="00977999" w:rsidRDefault="00E12880" w:rsidP="003D4BC3">
      <w:pPr>
        <w:pStyle w:val="paragraph"/>
        <w:spacing w:before="0" w:beforeAutospacing="0" w:after="0" w:afterAutospacing="0"/>
        <w:jc w:val="both"/>
        <w:textAlignment w:val="baseline"/>
        <w:rPr>
          <w:rFonts w:ascii="Aptos" w:eastAsiaTheme="majorEastAsia" w:hAnsi="Aptos"/>
        </w:rPr>
      </w:pPr>
      <w:r w:rsidRPr="00977999">
        <w:rPr>
          <w:rFonts w:ascii="Aptos" w:eastAsiaTheme="majorEastAsia" w:hAnsi="Aptos"/>
        </w:rPr>
        <w:t xml:space="preserve">The shaft design is critical to the functionality and reliability of the </w:t>
      </w:r>
      <w:proofErr w:type="spellStart"/>
      <w:r w:rsidRPr="00977999">
        <w:rPr>
          <w:rFonts w:ascii="Aptos" w:eastAsiaTheme="majorEastAsia" w:hAnsi="Aptos"/>
        </w:rPr>
        <w:t>TerraProbe</w:t>
      </w:r>
      <w:proofErr w:type="spellEnd"/>
      <w:r w:rsidRPr="00977999">
        <w:rPr>
          <w:rFonts w:ascii="Aptos" w:eastAsiaTheme="majorEastAsia" w:hAnsi="Aptos"/>
        </w:rPr>
        <w:t xml:space="preserve">, as it connects and mounts the motor to the gear system while ensuring smooth and efficient power transmission. A ball bearing is mounted at the end of the shaft to enhance stability and safety, preventing misalignment or excessive wear over time. The shaft, with a length of 3 inches and a diameter of 0.5 inches, experiences three primary forces: assembly reaction forces from the motor mount acting at 0.375 inches, tangential loading due to the gear, and shear forces from rotational motion. The tangential loading force, determined through the motor selection and torque analysis, was calculated to be 213.84 </w:t>
      </w:r>
      <w:proofErr w:type="spellStart"/>
      <w:r w:rsidRPr="00977999">
        <w:rPr>
          <w:rFonts w:ascii="Aptos" w:eastAsiaTheme="majorEastAsia" w:hAnsi="Aptos"/>
        </w:rPr>
        <w:t>lbf</w:t>
      </w:r>
      <w:proofErr w:type="spellEnd"/>
      <w:r w:rsidRPr="00977999">
        <w:rPr>
          <w:rFonts w:ascii="Aptos" w:eastAsiaTheme="majorEastAsia" w:hAnsi="Aptos"/>
        </w:rPr>
        <w:t>.</w:t>
      </w:r>
    </w:p>
    <w:p w14:paraId="2B29B7AB" w14:textId="77777777" w:rsidR="00E12880" w:rsidRPr="00977999" w:rsidRDefault="00E12880" w:rsidP="00E12880">
      <w:pPr>
        <w:pStyle w:val="paragraph"/>
        <w:spacing w:before="0" w:beforeAutospacing="0" w:after="0" w:afterAutospacing="0"/>
        <w:ind w:firstLine="720"/>
        <w:jc w:val="both"/>
        <w:textAlignment w:val="baseline"/>
        <w:rPr>
          <w:rFonts w:ascii="Aptos" w:eastAsiaTheme="majorEastAsia" w:hAnsi="Aptos"/>
        </w:rPr>
      </w:pPr>
    </w:p>
    <w:p w14:paraId="7A77D603" w14:textId="5A17F1B7" w:rsidR="00E12880" w:rsidRPr="00977999" w:rsidRDefault="00E12880" w:rsidP="003D4BC3">
      <w:pPr>
        <w:pStyle w:val="paragraph"/>
        <w:spacing w:before="0" w:beforeAutospacing="0" w:after="0" w:afterAutospacing="0"/>
        <w:jc w:val="both"/>
        <w:textAlignment w:val="baseline"/>
        <w:rPr>
          <w:rFonts w:ascii="Aptos" w:eastAsiaTheme="majorEastAsia" w:hAnsi="Aptos"/>
        </w:rPr>
      </w:pPr>
      <w:r w:rsidRPr="00977999">
        <w:rPr>
          <w:rFonts w:ascii="Aptos" w:eastAsiaTheme="majorEastAsia" w:hAnsi="Aptos"/>
        </w:rPr>
        <w:t xml:space="preserve">To ensure durability and mechanical integrity, the shaft is made from AISI 4140 steel, providing high strength and fatigue resistance. The analysis yielded a fatigue factor of safety of 4.4 and a yielding factor of safety of 8.8, both significantly exceeding the required design factor of 1.5. This additional safety margin accounts for unforeseen stresses that may arise during operation. The bearing loads, calculated at 89.62 </w:t>
      </w:r>
      <w:proofErr w:type="spellStart"/>
      <w:r w:rsidRPr="00977999">
        <w:rPr>
          <w:rFonts w:ascii="Aptos" w:eastAsiaTheme="majorEastAsia" w:hAnsi="Aptos"/>
        </w:rPr>
        <w:t>lbf</w:t>
      </w:r>
      <w:proofErr w:type="spellEnd"/>
      <w:r w:rsidRPr="00977999">
        <w:rPr>
          <w:rFonts w:ascii="Aptos" w:eastAsiaTheme="majorEastAsia" w:hAnsi="Aptos"/>
        </w:rPr>
        <w:t xml:space="preserve"> in the y-direction and 32.62 </w:t>
      </w:r>
      <w:proofErr w:type="spellStart"/>
      <w:r w:rsidRPr="00977999">
        <w:rPr>
          <w:rFonts w:ascii="Aptos" w:eastAsiaTheme="majorEastAsia" w:hAnsi="Aptos"/>
        </w:rPr>
        <w:t>lbf</w:t>
      </w:r>
      <w:proofErr w:type="spellEnd"/>
      <w:r w:rsidRPr="00977999">
        <w:rPr>
          <w:rFonts w:ascii="Aptos" w:eastAsiaTheme="majorEastAsia" w:hAnsi="Aptos"/>
        </w:rPr>
        <w:t xml:space="preserve"> in the z-direction, guided the selection of appropriate bearings. Based on these loads, McMaster-Carr bearings (60355K291) were chosen, offering a static load capacity of 530 </w:t>
      </w:r>
      <w:proofErr w:type="spellStart"/>
      <w:r w:rsidRPr="00977999">
        <w:rPr>
          <w:rFonts w:ascii="Aptos" w:eastAsiaTheme="majorEastAsia" w:hAnsi="Aptos"/>
        </w:rPr>
        <w:t>lbf</w:t>
      </w:r>
      <w:proofErr w:type="spellEnd"/>
      <w:r w:rsidRPr="00977999">
        <w:rPr>
          <w:rFonts w:ascii="Aptos" w:eastAsiaTheme="majorEastAsia" w:hAnsi="Aptos"/>
        </w:rPr>
        <w:t xml:space="preserve">, a dynamic load capacity of 1140 </w:t>
      </w:r>
      <w:proofErr w:type="spellStart"/>
      <w:r w:rsidRPr="00977999">
        <w:rPr>
          <w:rFonts w:ascii="Aptos" w:eastAsiaTheme="majorEastAsia" w:hAnsi="Aptos"/>
        </w:rPr>
        <w:t>lbf</w:t>
      </w:r>
      <w:proofErr w:type="spellEnd"/>
      <w:r w:rsidRPr="00977999">
        <w:rPr>
          <w:rFonts w:ascii="Aptos" w:eastAsiaTheme="majorEastAsia" w:hAnsi="Aptos"/>
        </w:rPr>
        <w:t xml:space="preserve">, and a maximum operating speed of 25,000 RPM. These design considerations ensure the shaft assembly operates with high efficiency, minimal wear, and long-term reliability under varying soil conditions. Detailed shear force, bending moment, and combined bending analyses are included </w:t>
      </w:r>
      <w:r w:rsidR="003D4BC3">
        <w:rPr>
          <w:rFonts w:ascii="Aptos" w:eastAsiaTheme="majorEastAsia" w:hAnsi="Aptos"/>
        </w:rPr>
        <w:t>above</w:t>
      </w:r>
      <w:r w:rsidRPr="00977999">
        <w:rPr>
          <w:rFonts w:ascii="Aptos" w:eastAsiaTheme="majorEastAsia" w:hAnsi="Aptos"/>
        </w:rPr>
        <w:t>.</w:t>
      </w:r>
    </w:p>
    <w:p w14:paraId="01D4C498" w14:textId="3AF59C3F" w:rsidR="00E12880" w:rsidRPr="00977999" w:rsidRDefault="00E12880" w:rsidP="00E12880">
      <w:pPr>
        <w:pStyle w:val="paragraph"/>
        <w:jc w:val="both"/>
        <w:textAlignment w:val="baseline"/>
        <w:rPr>
          <w:rFonts w:ascii="Aptos" w:eastAsiaTheme="majorEastAsia" w:hAnsi="Aptos"/>
        </w:rPr>
      </w:pPr>
      <w:r w:rsidRPr="00977999">
        <w:rPr>
          <w:rFonts w:ascii="Aptos" w:eastAsiaTheme="majorEastAsia" w:hAnsi="Aptos"/>
        </w:rPr>
        <w:t xml:space="preserve">The key design for the </w:t>
      </w:r>
      <w:proofErr w:type="spellStart"/>
      <w:r w:rsidRPr="00977999">
        <w:rPr>
          <w:rFonts w:ascii="Aptos" w:eastAsiaTheme="majorEastAsia" w:hAnsi="Aptos"/>
        </w:rPr>
        <w:t>TerraProbe's</w:t>
      </w:r>
      <w:proofErr w:type="spellEnd"/>
      <w:r w:rsidRPr="00977999">
        <w:rPr>
          <w:rFonts w:ascii="Aptos" w:eastAsiaTheme="majorEastAsia" w:hAnsi="Aptos"/>
        </w:rPr>
        <w:t xml:space="preserve"> shaft is important to ensure proper power transmission and preventing relative rotation between the shaft and its connected components. A square key with dimensions of 0.125 inches for both width and height were selected based on the shaft diameter of 0.5 inches, following AGMA recommendations. The key length was determined to be 0.25 inches, satisfying both shear and crushing safety requirements with a factor of safety of 1.5. (</w:t>
      </w:r>
      <w:r w:rsidR="003D4BC3">
        <w:rPr>
          <w:rFonts w:ascii="Aptos" w:eastAsiaTheme="majorEastAsia" w:hAnsi="Aptos"/>
        </w:rPr>
        <w:t>Refer above</w:t>
      </w:r>
      <w:r w:rsidRPr="00977999">
        <w:rPr>
          <w:rFonts w:ascii="Aptos" w:eastAsiaTheme="majorEastAsia" w:hAnsi="Aptos"/>
        </w:rPr>
        <w:t xml:space="preserve"> for the AGMA equations utilized)</w:t>
      </w:r>
    </w:p>
    <w:p w14:paraId="5A86ABD9" w14:textId="77777777" w:rsidR="00E12880" w:rsidRPr="00977999" w:rsidRDefault="00E12880" w:rsidP="00E12880">
      <w:pPr>
        <w:pStyle w:val="paragraph"/>
        <w:jc w:val="both"/>
        <w:textAlignment w:val="baseline"/>
        <w:rPr>
          <w:rFonts w:ascii="Aptos" w:eastAsiaTheme="majorEastAsia" w:hAnsi="Aptos"/>
        </w:rPr>
      </w:pPr>
      <w:r w:rsidRPr="00977999">
        <w:rPr>
          <w:rFonts w:ascii="Aptos" w:eastAsiaTheme="majorEastAsia" w:hAnsi="Aptos"/>
        </w:rPr>
        <w:t xml:space="preserve">The key material chosen was AISI 1045 Carbon steel, providing adequate strength to withstand the calculated torque of 106 </w:t>
      </w:r>
      <w:proofErr w:type="spellStart"/>
      <w:r w:rsidRPr="00977999">
        <w:rPr>
          <w:rFonts w:ascii="Aptos" w:eastAsiaTheme="majorEastAsia" w:hAnsi="Aptos"/>
        </w:rPr>
        <w:t>lbf</w:t>
      </w:r>
      <w:proofErr w:type="spellEnd"/>
      <w:r w:rsidRPr="00977999">
        <w:rPr>
          <w:rFonts w:ascii="Aptos" w:eastAsiaTheme="majorEastAsia" w:hAnsi="Aptos"/>
        </w:rPr>
        <w:t>. This design ensures that the key can effectively transmit power from the motor to the gear system without failure due to shear or crushing stresses. The selected key dimensions (w = 0.125 in, h = 0.125 in, l = 0.25 in) correspond to McMaster-Carr Part # 98870A090, which offers standardized, readily available components for ease of manufacturing and maintenance.</w:t>
      </w:r>
    </w:p>
    <w:p w14:paraId="141053D8" w14:textId="103E31B4" w:rsidR="00E12880" w:rsidRPr="00977999" w:rsidRDefault="00E12880" w:rsidP="00311430">
      <w:pPr>
        <w:rPr>
          <w:rFonts w:asciiTheme="minorHAnsi" w:eastAsiaTheme="minorEastAsia" w:hAnsiTheme="minorHAnsi"/>
        </w:rPr>
        <w:sectPr w:rsidR="00E12880" w:rsidRPr="00977999" w:rsidSect="003A6DE5">
          <w:pgSz w:w="12240" w:h="15840"/>
          <w:pgMar w:top="1440" w:right="1440" w:bottom="1440" w:left="1440" w:header="720" w:footer="720" w:gutter="0"/>
          <w:cols w:space="720"/>
          <w:titlePg/>
          <w:docGrid w:linePitch="360"/>
        </w:sectPr>
      </w:pPr>
    </w:p>
    <w:p w14:paraId="4F6A906E" w14:textId="2617B30F" w:rsidR="005B56F0" w:rsidRPr="00977999" w:rsidRDefault="005B56F0" w:rsidP="00290326">
      <w:pPr>
        <w:pStyle w:val="ListParagraph"/>
        <w:numPr>
          <w:ilvl w:val="0"/>
          <w:numId w:val="13"/>
        </w:numPr>
        <w:jc w:val="both"/>
        <w:rPr>
          <w:rFonts w:asciiTheme="minorHAnsi" w:eastAsiaTheme="minorEastAsia" w:hAnsiTheme="minorHAnsi" w:cstheme="minorBidi"/>
          <w:b/>
        </w:rPr>
      </w:pPr>
      <w:r w:rsidRPr="00977999">
        <w:rPr>
          <w:rFonts w:asciiTheme="minorHAnsi" w:eastAsiaTheme="minorEastAsia" w:hAnsiTheme="minorHAnsi" w:cstheme="minorBidi"/>
          <w:b/>
        </w:rPr>
        <w:t>FMEA</w:t>
      </w:r>
    </w:p>
    <w:p w14:paraId="21BC0C2E" w14:textId="686B7FF1" w:rsidR="004B528E" w:rsidRPr="00977999" w:rsidRDefault="001C0BFE" w:rsidP="00290326">
      <w:pPr>
        <w:pStyle w:val="ListParagraph"/>
        <w:numPr>
          <w:ilvl w:val="1"/>
          <w:numId w:val="13"/>
        </w:numPr>
        <w:jc w:val="both"/>
        <w:rPr>
          <w:rFonts w:asciiTheme="minorHAnsi" w:eastAsiaTheme="minorEastAsia" w:hAnsiTheme="minorHAnsi" w:cstheme="minorBidi"/>
          <w:bCs/>
        </w:rPr>
      </w:pPr>
      <w:r w:rsidRPr="00977999">
        <w:rPr>
          <w:rFonts w:asciiTheme="minorHAnsi" w:eastAsiaTheme="minorEastAsia" w:hAnsiTheme="minorHAnsi" w:cstheme="minorBidi"/>
          <w:bCs/>
        </w:rPr>
        <w:t>The Failure Mode Effects Analysis file is attached called “FMEA_</w:t>
      </w:r>
      <w:r w:rsidR="00937049">
        <w:rPr>
          <w:rFonts w:asciiTheme="minorHAnsi" w:eastAsiaTheme="minorEastAsia" w:hAnsiTheme="minorHAnsi" w:cstheme="minorBidi"/>
          <w:bCs/>
        </w:rPr>
        <w:t>F</w:t>
      </w:r>
      <w:r w:rsidRPr="00977999">
        <w:rPr>
          <w:rFonts w:asciiTheme="minorHAnsi" w:eastAsiaTheme="minorEastAsia" w:hAnsiTheme="minorHAnsi" w:cstheme="minorBidi"/>
          <w:bCs/>
        </w:rPr>
        <w:t>DR.xlsx”</w:t>
      </w:r>
    </w:p>
    <w:p w14:paraId="244188AE" w14:textId="77777777" w:rsidR="001C0BFE" w:rsidRPr="00977999" w:rsidRDefault="001C0BFE" w:rsidP="001C0BFE">
      <w:pPr>
        <w:jc w:val="both"/>
        <w:rPr>
          <w:rFonts w:asciiTheme="minorHAnsi" w:eastAsiaTheme="minorEastAsia" w:hAnsiTheme="minorHAnsi" w:cstheme="minorBidi"/>
          <w:b/>
        </w:rPr>
      </w:pPr>
    </w:p>
    <w:p w14:paraId="2636D0AB" w14:textId="3D83775C" w:rsidR="002E5180" w:rsidRPr="00977999" w:rsidRDefault="5A1D40BD" w:rsidP="005B56F0">
      <w:pPr>
        <w:spacing w:after="160" w:line="279" w:lineRule="auto"/>
        <w:rPr>
          <w:rFonts w:eastAsiaTheme="minorEastAsia"/>
        </w:rPr>
      </w:pPr>
      <w:r>
        <w:rPr>
          <w:noProof/>
        </w:rPr>
        <w:drawing>
          <wp:inline distT="0" distB="0" distL="0" distR="0" wp14:anchorId="3E4EF368" wp14:editId="7418ADE3">
            <wp:extent cx="8229600" cy="2771775"/>
            <wp:effectExtent l="0" t="0" r="0" b="0"/>
            <wp:docPr id="343847214" name="Picture 34384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8229600" cy="2771775"/>
                    </a:xfrm>
                    <a:prstGeom prst="rect">
                      <a:avLst/>
                    </a:prstGeom>
                  </pic:spPr>
                </pic:pic>
              </a:graphicData>
            </a:graphic>
          </wp:inline>
        </w:drawing>
      </w:r>
    </w:p>
    <w:p w14:paraId="03ACD805" w14:textId="259976C5" w:rsidR="002E5180" w:rsidRPr="00977999" w:rsidRDefault="002E5180" w:rsidP="002E5180">
      <w:pPr>
        <w:spacing w:after="160" w:line="279" w:lineRule="auto"/>
        <w:jc w:val="both"/>
        <w:rPr>
          <w:rFonts w:asciiTheme="minorHAnsi" w:eastAsiaTheme="minorEastAsia" w:hAnsiTheme="minorHAnsi" w:cstheme="minorBidi"/>
          <w:bCs/>
        </w:rPr>
      </w:pPr>
      <w:r w:rsidRPr="00977999">
        <w:rPr>
          <w:rFonts w:asciiTheme="minorHAnsi" w:eastAsiaTheme="minorEastAsia" w:hAnsiTheme="minorHAnsi" w:cstheme="minorBidi"/>
          <w:bCs/>
        </w:rPr>
        <w:t xml:space="preserve">The Failure Modes and Effects Analysis (FMEA) identified key risks across various subsystems/subassemblies of the project, with a focus on the mechanical, electrical, and software components. The highest initial RPN values were observed in Power System Failure (270) and Motor Overheating (240) due to their severe impact on device functionality. Mitigation strategies, such as optimizing power consumption, incorporating backup batteries, and improving ventilation, were brainstormed and incorporated </w:t>
      </w:r>
      <w:r w:rsidR="006878F9" w:rsidRPr="00977999">
        <w:rPr>
          <w:rFonts w:asciiTheme="minorHAnsi" w:eastAsiaTheme="minorEastAsia" w:hAnsiTheme="minorHAnsi" w:cstheme="minorBidi"/>
          <w:bCs/>
        </w:rPr>
        <w:t>into</w:t>
      </w:r>
      <w:r w:rsidRPr="00977999">
        <w:rPr>
          <w:rFonts w:asciiTheme="minorHAnsi" w:eastAsiaTheme="minorEastAsia" w:hAnsiTheme="minorHAnsi" w:cstheme="minorBidi"/>
          <w:bCs/>
        </w:rPr>
        <w:t xml:space="preserve"> the CDR design to reduce risk. Other critical issues, including Sensor Failure, Soil Water Ingress, and Loose Mechanical Couplings, were addressed through enhanced sealing, shock-resistant mounting, and reinforced fasteners. Following mitigation, the recalculated RPN values indicate a significant reduction in risk, improving system reliability and ensuring the device performs efficiently in real-world conditions</w:t>
      </w:r>
      <w:r w:rsidR="4B79A7BC" w:rsidRPr="641ED8C3">
        <w:rPr>
          <w:rFonts w:asciiTheme="minorHAnsi" w:eastAsiaTheme="minorEastAsia" w:hAnsiTheme="minorHAnsi" w:cstheme="minorBidi"/>
        </w:rPr>
        <w:t>.</w:t>
      </w:r>
      <w:r w:rsidR="013A32E9" w:rsidRPr="641ED8C3">
        <w:rPr>
          <w:rFonts w:asciiTheme="minorHAnsi" w:eastAsiaTheme="minorEastAsia" w:hAnsiTheme="minorHAnsi" w:cstheme="minorBidi"/>
        </w:rPr>
        <w:t xml:space="preserve"> </w:t>
      </w:r>
      <w:r w:rsidR="7F4D2241" w:rsidRPr="641ED8C3">
        <w:rPr>
          <w:rFonts w:asciiTheme="minorHAnsi" w:eastAsiaTheme="minorEastAsia" w:hAnsiTheme="minorHAnsi" w:cstheme="minorBidi"/>
        </w:rPr>
        <w:t xml:space="preserve"> </w:t>
      </w:r>
    </w:p>
    <w:p w14:paraId="7BD7A1C5" w14:textId="0078AB05" w:rsidR="7F4D2241" w:rsidRDefault="7F4D2241" w:rsidP="641ED8C3">
      <w:pPr>
        <w:spacing w:after="160" w:line="279" w:lineRule="auto"/>
        <w:jc w:val="both"/>
        <w:rPr>
          <w:rFonts w:ascii="Aptos" w:eastAsia="Aptos" w:hAnsi="Aptos" w:cs="Aptos"/>
          <w:color w:val="FF0000"/>
        </w:rPr>
      </w:pPr>
      <w:r w:rsidRPr="641ED8C3">
        <w:rPr>
          <w:rFonts w:ascii="Aptos" w:eastAsia="Aptos" w:hAnsi="Aptos" w:cs="Aptos"/>
          <w:color w:val="FF0000"/>
        </w:rPr>
        <w:t>After our CDR presentation, we identified several critical failure modes across different components of the system, primarily focusing on the motor system, wiring, foot pedals, inner payload, base plate, and battery. The highest risk issues involved motor stalling and reduced motor speed, both due to insufficient motor capabilities, resulting in significant impacts on soil penetration and sample collection. Other notable failures included wiring disconnections, stripped screws on foot pedals, and inconsistent battery performance. Mitigation actions such as purchasing better motors, crimping connections, changing screws for nuts and bolts, and improving the inner payload grip were proposed, with responsibilities and deadlines assigned to team members. The highest Risk Priority Numbers were associated with motor issues, highlighting the urgent need for component upgrades to ensure reliable performance.</w:t>
      </w:r>
    </w:p>
    <w:p w14:paraId="244542FF" w14:textId="50995AA2" w:rsidR="005B56F0" w:rsidRPr="00977999" w:rsidRDefault="005B56F0" w:rsidP="005B56F0">
      <w:pPr>
        <w:spacing w:after="160" w:line="279" w:lineRule="auto"/>
        <w:rPr>
          <w:rFonts w:asciiTheme="minorHAnsi" w:eastAsiaTheme="minorEastAsia" w:hAnsiTheme="minorHAnsi" w:cstheme="minorBidi"/>
          <w:b/>
        </w:rPr>
      </w:pPr>
      <w:r w:rsidRPr="00977999">
        <w:rPr>
          <w:rFonts w:asciiTheme="minorHAnsi" w:eastAsiaTheme="minorEastAsia" w:hAnsiTheme="minorHAnsi" w:cstheme="minorBidi"/>
          <w:b/>
        </w:rPr>
        <w:br w:type="page"/>
      </w:r>
    </w:p>
    <w:p w14:paraId="3AB7AB5E" w14:textId="5383F193" w:rsidR="000668E2" w:rsidRPr="00977999" w:rsidRDefault="00D25D3F" w:rsidP="00290326">
      <w:pPr>
        <w:pStyle w:val="ListParagraph"/>
        <w:numPr>
          <w:ilvl w:val="0"/>
          <w:numId w:val="13"/>
        </w:numPr>
        <w:jc w:val="both"/>
        <w:rPr>
          <w:rFonts w:asciiTheme="minorHAnsi" w:eastAsiaTheme="minorEastAsia" w:hAnsiTheme="minorHAnsi" w:cstheme="minorBidi"/>
          <w:b/>
        </w:rPr>
      </w:pPr>
      <w:r w:rsidRPr="00977999">
        <w:rPr>
          <w:rFonts w:ascii="Aptos" w:hAnsi="Aptos"/>
          <w:b/>
        </w:rPr>
        <w:t>BOM &amp; Sourcing Plan</w:t>
      </w:r>
    </w:p>
    <w:p w14:paraId="3892547A" w14:textId="77777777" w:rsidR="009338D1" w:rsidRPr="00977999" w:rsidRDefault="009338D1" w:rsidP="009338D1">
      <w:pPr>
        <w:jc w:val="both"/>
        <w:rPr>
          <w:rFonts w:asciiTheme="minorHAnsi" w:eastAsiaTheme="minorEastAsia" w:hAnsiTheme="minorHAnsi" w:cstheme="minorBidi"/>
          <w:b/>
        </w:rPr>
      </w:pPr>
    </w:p>
    <w:p w14:paraId="1DCE0989" w14:textId="078DAAD3" w:rsidR="009338D1" w:rsidRPr="00977999" w:rsidRDefault="001E2133" w:rsidP="00190794">
      <w:pPr>
        <w:jc w:val="both"/>
        <w:rPr>
          <w:rFonts w:asciiTheme="minorHAnsi" w:eastAsiaTheme="minorEastAsia" w:hAnsiTheme="minorHAnsi" w:cstheme="minorBidi"/>
        </w:rPr>
      </w:pPr>
      <w:r w:rsidRPr="00977999">
        <w:rPr>
          <w:rFonts w:asciiTheme="minorHAnsi" w:eastAsiaTheme="minorEastAsia" w:hAnsiTheme="minorHAnsi" w:cstheme="minorBidi"/>
        </w:rPr>
        <w:t xml:space="preserve">Budget_BOM.xlsx </w:t>
      </w:r>
      <w:r w:rsidR="00F86D4A" w:rsidRPr="00977999">
        <w:rPr>
          <w:rFonts w:asciiTheme="minorHAnsi" w:eastAsiaTheme="minorEastAsia" w:hAnsiTheme="minorHAnsi" w:cstheme="minorBidi"/>
        </w:rPr>
        <w:t>is attached to this document</w:t>
      </w:r>
    </w:p>
    <w:p w14:paraId="5DA1B7F4" w14:textId="77777777" w:rsidR="002E5180" w:rsidRPr="00977999" w:rsidRDefault="002E5180" w:rsidP="00190794">
      <w:pPr>
        <w:jc w:val="both"/>
        <w:rPr>
          <w:rFonts w:asciiTheme="minorHAnsi" w:eastAsiaTheme="minorEastAsia" w:hAnsiTheme="minorHAnsi" w:cstheme="minorBidi"/>
        </w:rPr>
      </w:pPr>
    </w:p>
    <w:p w14:paraId="3BFE058D" w14:textId="0D7F3134" w:rsidR="002E5180" w:rsidRPr="00977999" w:rsidRDefault="3A627ACB" w:rsidP="002E5180">
      <w:pPr>
        <w:jc w:val="both"/>
      </w:pPr>
      <w:r>
        <w:rPr>
          <w:noProof/>
        </w:rPr>
        <w:drawing>
          <wp:inline distT="0" distB="0" distL="0" distR="0" wp14:anchorId="52982056" wp14:editId="14A3600E">
            <wp:extent cx="8229600" cy="4781548"/>
            <wp:effectExtent l="0" t="0" r="0" b="0"/>
            <wp:docPr id="726246290" name="Picture 72624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8229600" cy="4781548"/>
                    </a:xfrm>
                    <a:prstGeom prst="rect">
                      <a:avLst/>
                    </a:prstGeom>
                  </pic:spPr>
                </pic:pic>
              </a:graphicData>
            </a:graphic>
          </wp:inline>
        </w:drawing>
      </w:r>
    </w:p>
    <w:p w14:paraId="383401F5" w14:textId="77777777" w:rsidR="002E5180" w:rsidRPr="00977999" w:rsidRDefault="002E5180" w:rsidP="002E5180">
      <w:pPr>
        <w:jc w:val="both"/>
      </w:pPr>
    </w:p>
    <w:p w14:paraId="1DCC95E0" w14:textId="77777777" w:rsidR="002E5180" w:rsidRPr="00977999" w:rsidRDefault="002E5180" w:rsidP="002E5180">
      <w:pPr>
        <w:jc w:val="both"/>
      </w:pPr>
    </w:p>
    <w:p w14:paraId="11FAD90E" w14:textId="77777777" w:rsidR="00F364BD" w:rsidRDefault="00F364BD" w:rsidP="68379CB0">
      <w:pPr>
        <w:spacing w:after="160" w:line="279" w:lineRule="auto"/>
        <w:jc w:val="both"/>
        <w:rPr>
          <w:rFonts w:ascii="Aptos" w:hAnsi="Aptos"/>
        </w:rPr>
        <w:sectPr w:rsidR="00F364BD" w:rsidSect="004B528E">
          <w:pgSz w:w="15840" w:h="12240" w:orient="landscape"/>
          <w:pgMar w:top="1440" w:right="1440" w:bottom="1440" w:left="1440" w:header="720" w:footer="720" w:gutter="0"/>
          <w:cols w:space="720"/>
          <w:titlePg/>
          <w:docGrid w:linePitch="360"/>
        </w:sectPr>
      </w:pPr>
    </w:p>
    <w:p w14:paraId="3BA7B466" w14:textId="7FD18A9B" w:rsidR="00F364BD" w:rsidRDefault="004E4562" w:rsidP="68379CB0">
      <w:pPr>
        <w:spacing w:after="160" w:line="279" w:lineRule="auto"/>
        <w:jc w:val="both"/>
        <w:rPr>
          <w:rFonts w:ascii="Aptos" w:hAnsi="Aptos"/>
          <w:color w:val="FF0000"/>
        </w:rPr>
      </w:pPr>
      <w:r w:rsidRPr="00977999">
        <w:rPr>
          <w:rFonts w:ascii="Aptos" w:hAnsi="Aptos"/>
        </w:rPr>
        <w:t xml:space="preserve">Apart from the above outlined materials, only the key for the gear will </w:t>
      </w:r>
      <w:r w:rsidR="00A857FF" w:rsidRPr="00977999">
        <w:rPr>
          <w:rFonts w:ascii="Aptos" w:hAnsi="Aptos"/>
        </w:rPr>
        <w:t>be made</w:t>
      </w:r>
      <w:r w:rsidRPr="00977999">
        <w:rPr>
          <w:rFonts w:ascii="Aptos" w:hAnsi="Aptos"/>
        </w:rPr>
        <w:t xml:space="preserve"> by the </w:t>
      </w:r>
      <w:proofErr w:type="spellStart"/>
      <w:r w:rsidRPr="00977999">
        <w:rPr>
          <w:rFonts w:ascii="Aptos" w:hAnsi="Aptos"/>
        </w:rPr>
        <w:t>TerraProbe</w:t>
      </w:r>
      <w:proofErr w:type="spellEnd"/>
      <w:r w:rsidRPr="00977999">
        <w:rPr>
          <w:rFonts w:ascii="Aptos" w:hAnsi="Aptos"/>
        </w:rPr>
        <w:t xml:space="preserve"> team. All other parts will be bought from the respective vendors listed</w:t>
      </w:r>
      <w:r w:rsidR="00CE2012" w:rsidRPr="00977999">
        <w:rPr>
          <w:rFonts w:ascii="Aptos" w:hAnsi="Aptos"/>
        </w:rPr>
        <w:t>.</w:t>
      </w:r>
      <w:r w:rsidR="5C65EFA7" w:rsidRPr="68379CB0">
        <w:rPr>
          <w:rFonts w:ascii="Aptos" w:hAnsi="Aptos"/>
        </w:rPr>
        <w:t xml:space="preserve"> </w:t>
      </w:r>
      <w:r w:rsidR="2D19F794" w:rsidRPr="68379CB0">
        <w:rPr>
          <w:rFonts w:ascii="Aptos" w:hAnsi="Aptos"/>
          <w:color w:val="FF0000"/>
        </w:rPr>
        <w:t>After our CDR presentation, several changes were made to our BOM and sourcing plan. First, we had to order new motors as the original vendor was blocked by Purdue University. We also switched our desig</w:t>
      </w:r>
      <w:r w:rsidR="6D070AA1" w:rsidRPr="68379CB0">
        <w:rPr>
          <w:rFonts w:ascii="Aptos" w:hAnsi="Aptos"/>
          <w:color w:val="FF0000"/>
        </w:rPr>
        <w:t>n from using a 5-in-1 button pad to five individual buttons sources from the Purdue E shop. Again, this was due to Amazon vendor issues.</w:t>
      </w:r>
      <w:r w:rsidR="4A47C351" w:rsidRPr="68379CB0">
        <w:rPr>
          <w:rFonts w:ascii="Aptos" w:hAnsi="Aptos"/>
          <w:color w:val="FF0000"/>
        </w:rPr>
        <w:t xml:space="preserve"> As screws were added to our design, those needed to be purchased as well. </w:t>
      </w:r>
      <w:r w:rsidR="3A494192" w:rsidRPr="68379CB0">
        <w:rPr>
          <w:rFonts w:ascii="Aptos" w:hAnsi="Aptos"/>
          <w:color w:val="FF0000"/>
        </w:rPr>
        <w:t>The last major purchase was the snap ring to fit inside our outer payload to hold our inner payload. Besides these major purchases, minor purchases included various electronics and manufacturing co</w:t>
      </w:r>
      <w:r w:rsidR="06E6AF46" w:rsidRPr="68379CB0">
        <w:rPr>
          <w:rFonts w:ascii="Aptos" w:hAnsi="Aptos"/>
          <w:color w:val="FF0000"/>
        </w:rPr>
        <w:t>sts such as weldin</w:t>
      </w:r>
      <w:r w:rsidR="00F364BD">
        <w:rPr>
          <w:rFonts w:ascii="Aptos" w:hAnsi="Aptos"/>
          <w:color w:val="FF0000"/>
        </w:rPr>
        <w:t>g.</w:t>
      </w:r>
    </w:p>
    <w:p w14:paraId="2BC07D61" w14:textId="618D1BCB" w:rsidR="00F364BD" w:rsidRPr="00977999" w:rsidRDefault="00F364BD" w:rsidP="00F364BD">
      <w:pPr>
        <w:pStyle w:val="NormalWeb"/>
        <w:jc w:val="center"/>
        <w:rPr>
          <w:rFonts w:asciiTheme="minorHAnsi" w:hAnsiTheme="minorHAnsi"/>
          <w:b/>
          <w:bCs/>
        </w:rPr>
      </w:pPr>
      <w:r w:rsidRPr="00977999">
        <w:rPr>
          <w:rFonts w:asciiTheme="minorHAnsi" w:hAnsiTheme="minorHAnsi"/>
          <w:b/>
          <w:bCs/>
        </w:rPr>
        <w:t xml:space="preserve">Table </w:t>
      </w:r>
      <w:r w:rsidR="00926339">
        <w:rPr>
          <w:rFonts w:asciiTheme="minorHAnsi" w:hAnsiTheme="minorHAnsi"/>
          <w:b/>
          <w:bCs/>
        </w:rPr>
        <w:t>7</w:t>
      </w:r>
      <w:r w:rsidRPr="00977999">
        <w:rPr>
          <w:rFonts w:asciiTheme="minorHAnsi" w:hAnsiTheme="minorHAnsi"/>
          <w:b/>
          <w:bCs/>
        </w:rPr>
        <w:t>. Make or Buy Table with Justifications</w:t>
      </w:r>
    </w:p>
    <w:tbl>
      <w:tblPr>
        <w:tblStyle w:val="TableGrid"/>
        <w:tblW w:w="0" w:type="auto"/>
        <w:jc w:val="center"/>
        <w:tblLook w:val="04A0" w:firstRow="1" w:lastRow="0" w:firstColumn="1" w:lastColumn="0" w:noHBand="0" w:noVBand="1"/>
      </w:tblPr>
      <w:tblGrid>
        <w:gridCol w:w="2015"/>
        <w:gridCol w:w="1298"/>
        <w:gridCol w:w="6037"/>
      </w:tblGrid>
      <w:tr w:rsidR="00F364BD" w:rsidRPr="00977999" w14:paraId="4C1DBACB" w14:textId="77777777" w:rsidTr="00F364BD">
        <w:trPr>
          <w:jc w:val="center"/>
        </w:trPr>
        <w:tc>
          <w:tcPr>
            <w:tcW w:w="0" w:type="auto"/>
            <w:hideMark/>
          </w:tcPr>
          <w:p w14:paraId="1296C14A" w14:textId="77777777" w:rsidR="00F364BD" w:rsidRPr="00977999" w:rsidRDefault="00F364BD">
            <w:pPr>
              <w:pStyle w:val="NormalWeb"/>
              <w:rPr>
                <w:rFonts w:asciiTheme="minorHAnsi" w:hAnsiTheme="minorHAnsi"/>
                <w:b/>
                <w:bCs/>
              </w:rPr>
            </w:pPr>
            <w:r w:rsidRPr="00977999">
              <w:rPr>
                <w:rFonts w:asciiTheme="minorHAnsi" w:hAnsiTheme="minorHAnsi"/>
                <w:b/>
                <w:bCs/>
              </w:rPr>
              <w:t>Component</w:t>
            </w:r>
          </w:p>
        </w:tc>
        <w:tc>
          <w:tcPr>
            <w:tcW w:w="0" w:type="auto"/>
            <w:hideMark/>
          </w:tcPr>
          <w:p w14:paraId="3C81FF90" w14:textId="77777777" w:rsidR="00F364BD" w:rsidRPr="00977999" w:rsidRDefault="00F364BD">
            <w:pPr>
              <w:pStyle w:val="NormalWeb"/>
              <w:rPr>
                <w:rFonts w:asciiTheme="minorHAnsi" w:hAnsiTheme="minorHAnsi"/>
                <w:b/>
                <w:bCs/>
              </w:rPr>
            </w:pPr>
            <w:r w:rsidRPr="00977999">
              <w:rPr>
                <w:rFonts w:asciiTheme="minorHAnsi" w:hAnsiTheme="minorHAnsi"/>
                <w:b/>
                <w:bCs/>
              </w:rPr>
              <w:t>Make/Buy</w:t>
            </w:r>
          </w:p>
        </w:tc>
        <w:tc>
          <w:tcPr>
            <w:tcW w:w="7057" w:type="dxa"/>
            <w:hideMark/>
          </w:tcPr>
          <w:p w14:paraId="6235FC52" w14:textId="77777777" w:rsidR="00F364BD" w:rsidRPr="00977999" w:rsidRDefault="00F364BD">
            <w:pPr>
              <w:pStyle w:val="NormalWeb"/>
              <w:rPr>
                <w:rFonts w:asciiTheme="minorHAnsi" w:hAnsiTheme="minorHAnsi"/>
                <w:b/>
                <w:bCs/>
              </w:rPr>
            </w:pPr>
            <w:r w:rsidRPr="00977999">
              <w:rPr>
                <w:rFonts w:asciiTheme="minorHAnsi" w:hAnsiTheme="minorHAnsi"/>
                <w:b/>
                <w:bCs/>
              </w:rPr>
              <w:t>Justification</w:t>
            </w:r>
          </w:p>
        </w:tc>
      </w:tr>
      <w:tr w:rsidR="00F364BD" w:rsidRPr="00977999" w14:paraId="6E77D21E" w14:textId="77777777" w:rsidTr="00F364BD">
        <w:trPr>
          <w:jc w:val="center"/>
        </w:trPr>
        <w:tc>
          <w:tcPr>
            <w:tcW w:w="0" w:type="auto"/>
            <w:hideMark/>
          </w:tcPr>
          <w:p w14:paraId="2B93D1E4" w14:textId="77777777" w:rsidR="00F364BD" w:rsidRPr="00977999" w:rsidRDefault="00F364BD">
            <w:pPr>
              <w:pStyle w:val="NormalWeb"/>
              <w:rPr>
                <w:rFonts w:asciiTheme="minorHAnsi" w:hAnsiTheme="minorHAnsi"/>
              </w:rPr>
            </w:pPr>
            <w:r w:rsidRPr="00977999">
              <w:rPr>
                <w:rFonts w:asciiTheme="minorHAnsi" w:hAnsiTheme="minorHAnsi"/>
              </w:rPr>
              <w:t>Inner Payload</w:t>
            </w:r>
          </w:p>
        </w:tc>
        <w:tc>
          <w:tcPr>
            <w:tcW w:w="0" w:type="auto"/>
            <w:hideMark/>
          </w:tcPr>
          <w:p w14:paraId="60E7F0FE" w14:textId="77777777" w:rsidR="00F364BD" w:rsidRPr="00977999" w:rsidRDefault="00F364BD">
            <w:pPr>
              <w:pStyle w:val="NormalWeb"/>
              <w:rPr>
                <w:rFonts w:asciiTheme="minorHAnsi" w:hAnsiTheme="minorHAnsi"/>
              </w:rPr>
            </w:pPr>
            <w:r w:rsidRPr="00977999">
              <w:rPr>
                <w:rFonts w:asciiTheme="minorHAnsi" w:hAnsiTheme="minorHAnsi"/>
              </w:rPr>
              <w:t>Make</w:t>
            </w:r>
          </w:p>
        </w:tc>
        <w:tc>
          <w:tcPr>
            <w:tcW w:w="7057" w:type="dxa"/>
            <w:hideMark/>
          </w:tcPr>
          <w:p w14:paraId="3D151FF5" w14:textId="77777777" w:rsidR="00F364BD" w:rsidRPr="00977999" w:rsidRDefault="00F364BD">
            <w:pPr>
              <w:pStyle w:val="NormalWeb"/>
              <w:rPr>
                <w:rFonts w:asciiTheme="minorHAnsi" w:hAnsiTheme="minorHAnsi"/>
              </w:rPr>
            </w:pPr>
            <w:r w:rsidRPr="00977999">
              <w:rPr>
                <w:rFonts w:asciiTheme="minorHAnsi" w:hAnsiTheme="minorHAnsi"/>
              </w:rPr>
              <w:t>Requires specific shapes that are best controlled in-house.</w:t>
            </w:r>
          </w:p>
        </w:tc>
      </w:tr>
      <w:tr w:rsidR="00F364BD" w:rsidRPr="00977999" w14:paraId="03373A73" w14:textId="77777777" w:rsidTr="00F364BD">
        <w:trPr>
          <w:jc w:val="center"/>
        </w:trPr>
        <w:tc>
          <w:tcPr>
            <w:tcW w:w="0" w:type="auto"/>
            <w:hideMark/>
          </w:tcPr>
          <w:p w14:paraId="05C4BA1E" w14:textId="77777777" w:rsidR="00F364BD" w:rsidRPr="00977999" w:rsidRDefault="00F364BD">
            <w:pPr>
              <w:pStyle w:val="NormalWeb"/>
              <w:rPr>
                <w:rFonts w:asciiTheme="minorHAnsi" w:hAnsiTheme="minorHAnsi"/>
              </w:rPr>
            </w:pPr>
            <w:r w:rsidRPr="00977999">
              <w:rPr>
                <w:rFonts w:asciiTheme="minorHAnsi" w:hAnsiTheme="minorHAnsi"/>
              </w:rPr>
              <w:t>Outer Payload</w:t>
            </w:r>
          </w:p>
        </w:tc>
        <w:tc>
          <w:tcPr>
            <w:tcW w:w="0" w:type="auto"/>
            <w:hideMark/>
          </w:tcPr>
          <w:p w14:paraId="6724D60E" w14:textId="77777777" w:rsidR="00F364BD" w:rsidRPr="00977999" w:rsidRDefault="00F364BD">
            <w:pPr>
              <w:pStyle w:val="NormalWeb"/>
              <w:rPr>
                <w:rFonts w:asciiTheme="minorHAnsi" w:hAnsiTheme="minorHAnsi"/>
              </w:rPr>
            </w:pPr>
            <w:r w:rsidRPr="00977999">
              <w:rPr>
                <w:rFonts w:asciiTheme="minorHAnsi" w:hAnsiTheme="minorHAnsi"/>
              </w:rPr>
              <w:t>Make</w:t>
            </w:r>
          </w:p>
        </w:tc>
        <w:tc>
          <w:tcPr>
            <w:tcW w:w="7057" w:type="dxa"/>
            <w:hideMark/>
          </w:tcPr>
          <w:p w14:paraId="0B34CA08" w14:textId="77777777" w:rsidR="00F364BD" w:rsidRPr="00977999" w:rsidRDefault="00F364BD">
            <w:pPr>
              <w:pStyle w:val="NormalWeb"/>
              <w:rPr>
                <w:rFonts w:asciiTheme="minorHAnsi" w:hAnsiTheme="minorHAnsi"/>
              </w:rPr>
            </w:pPr>
            <w:r w:rsidRPr="00977999">
              <w:rPr>
                <w:rFonts w:asciiTheme="minorHAnsi" w:hAnsiTheme="minorHAnsi"/>
              </w:rPr>
              <w:t>Custom design requirements make in-house production preferable.</w:t>
            </w:r>
          </w:p>
        </w:tc>
      </w:tr>
      <w:tr w:rsidR="00F364BD" w:rsidRPr="00977999" w14:paraId="1E6BD272" w14:textId="77777777" w:rsidTr="00F364BD">
        <w:trPr>
          <w:jc w:val="center"/>
        </w:trPr>
        <w:tc>
          <w:tcPr>
            <w:tcW w:w="0" w:type="auto"/>
            <w:hideMark/>
          </w:tcPr>
          <w:p w14:paraId="78CA0153" w14:textId="77777777" w:rsidR="00F364BD" w:rsidRPr="00977999" w:rsidRDefault="00F364BD">
            <w:pPr>
              <w:pStyle w:val="NormalWeb"/>
              <w:rPr>
                <w:rFonts w:asciiTheme="minorHAnsi" w:hAnsiTheme="minorHAnsi"/>
              </w:rPr>
            </w:pPr>
            <w:r w:rsidRPr="00977999">
              <w:rPr>
                <w:rFonts w:asciiTheme="minorHAnsi" w:hAnsiTheme="minorHAnsi"/>
              </w:rPr>
              <w:t>Sensor Probe Casing</w:t>
            </w:r>
          </w:p>
        </w:tc>
        <w:tc>
          <w:tcPr>
            <w:tcW w:w="0" w:type="auto"/>
            <w:hideMark/>
          </w:tcPr>
          <w:p w14:paraId="78A1CC28" w14:textId="77777777" w:rsidR="00F364BD" w:rsidRPr="00977999" w:rsidRDefault="00F364BD">
            <w:pPr>
              <w:pStyle w:val="NormalWeb"/>
              <w:rPr>
                <w:rFonts w:asciiTheme="minorHAnsi" w:hAnsiTheme="minorHAnsi"/>
              </w:rPr>
            </w:pPr>
            <w:r w:rsidRPr="00977999">
              <w:rPr>
                <w:rFonts w:asciiTheme="minorHAnsi" w:hAnsiTheme="minorHAnsi"/>
              </w:rPr>
              <w:t>Make</w:t>
            </w:r>
          </w:p>
        </w:tc>
        <w:tc>
          <w:tcPr>
            <w:tcW w:w="7057" w:type="dxa"/>
            <w:hideMark/>
          </w:tcPr>
          <w:p w14:paraId="722206CD" w14:textId="77777777" w:rsidR="00F364BD" w:rsidRPr="00977999" w:rsidRDefault="00F364BD">
            <w:pPr>
              <w:pStyle w:val="NormalWeb"/>
              <w:rPr>
                <w:rFonts w:asciiTheme="minorHAnsi" w:hAnsiTheme="minorHAnsi"/>
              </w:rPr>
            </w:pPr>
            <w:r w:rsidRPr="00977999">
              <w:rPr>
                <w:rFonts w:asciiTheme="minorHAnsi" w:hAnsiTheme="minorHAnsi"/>
              </w:rPr>
              <w:t>Custom casing ensures proper fit for sensors and electronics.</w:t>
            </w:r>
          </w:p>
        </w:tc>
      </w:tr>
      <w:tr w:rsidR="00F364BD" w:rsidRPr="00977999" w14:paraId="4A046782" w14:textId="77777777" w:rsidTr="00F364BD">
        <w:trPr>
          <w:jc w:val="center"/>
        </w:trPr>
        <w:tc>
          <w:tcPr>
            <w:tcW w:w="0" w:type="auto"/>
            <w:hideMark/>
          </w:tcPr>
          <w:p w14:paraId="29752F84" w14:textId="77777777" w:rsidR="00F364BD" w:rsidRPr="00977999" w:rsidRDefault="00F364BD">
            <w:pPr>
              <w:pStyle w:val="NormalWeb"/>
              <w:rPr>
                <w:rFonts w:asciiTheme="minorHAnsi" w:hAnsiTheme="minorHAnsi"/>
              </w:rPr>
            </w:pPr>
            <w:r w:rsidRPr="00977999">
              <w:rPr>
                <w:rFonts w:asciiTheme="minorHAnsi" w:hAnsiTheme="minorHAnsi"/>
              </w:rPr>
              <w:t>Foot Pedals</w:t>
            </w:r>
          </w:p>
        </w:tc>
        <w:tc>
          <w:tcPr>
            <w:tcW w:w="0" w:type="auto"/>
            <w:hideMark/>
          </w:tcPr>
          <w:p w14:paraId="0FAC951A" w14:textId="77777777" w:rsidR="00F364BD" w:rsidRPr="00977999" w:rsidRDefault="00F364BD">
            <w:pPr>
              <w:pStyle w:val="NormalWeb"/>
              <w:rPr>
                <w:rFonts w:asciiTheme="minorHAnsi" w:hAnsiTheme="minorHAnsi"/>
              </w:rPr>
            </w:pPr>
            <w:r w:rsidRPr="00977999">
              <w:rPr>
                <w:rFonts w:asciiTheme="minorHAnsi" w:hAnsiTheme="minorHAnsi"/>
              </w:rPr>
              <w:t>Make</w:t>
            </w:r>
          </w:p>
        </w:tc>
        <w:tc>
          <w:tcPr>
            <w:tcW w:w="7057" w:type="dxa"/>
            <w:hideMark/>
          </w:tcPr>
          <w:p w14:paraId="6AE0B81F" w14:textId="77777777" w:rsidR="00F364BD" w:rsidRPr="00977999" w:rsidRDefault="00F364BD">
            <w:pPr>
              <w:pStyle w:val="NormalWeb"/>
              <w:rPr>
                <w:rFonts w:asciiTheme="minorHAnsi" w:hAnsiTheme="minorHAnsi"/>
              </w:rPr>
            </w:pPr>
            <w:r w:rsidRPr="00977999">
              <w:rPr>
                <w:rFonts w:asciiTheme="minorHAnsi" w:hAnsiTheme="minorHAnsi"/>
              </w:rPr>
              <w:t>Custom design is required to meet project needs.</w:t>
            </w:r>
          </w:p>
        </w:tc>
      </w:tr>
      <w:tr w:rsidR="00F364BD" w:rsidRPr="00977999" w14:paraId="5F5BBF37" w14:textId="77777777" w:rsidTr="00F364BD">
        <w:trPr>
          <w:jc w:val="center"/>
        </w:trPr>
        <w:tc>
          <w:tcPr>
            <w:tcW w:w="0" w:type="auto"/>
            <w:hideMark/>
          </w:tcPr>
          <w:p w14:paraId="2603D5F2" w14:textId="77777777" w:rsidR="00F364BD" w:rsidRPr="00977999" w:rsidRDefault="00F364BD">
            <w:pPr>
              <w:pStyle w:val="NormalWeb"/>
              <w:rPr>
                <w:rFonts w:asciiTheme="minorHAnsi" w:hAnsiTheme="minorHAnsi"/>
              </w:rPr>
            </w:pPr>
            <w:r w:rsidRPr="00977999">
              <w:rPr>
                <w:rFonts w:asciiTheme="minorHAnsi" w:hAnsiTheme="minorHAnsi"/>
              </w:rPr>
              <w:t>Sensors</w:t>
            </w:r>
          </w:p>
        </w:tc>
        <w:tc>
          <w:tcPr>
            <w:tcW w:w="0" w:type="auto"/>
            <w:hideMark/>
          </w:tcPr>
          <w:p w14:paraId="7C337815" w14:textId="77777777" w:rsidR="00F364BD" w:rsidRPr="00977999" w:rsidRDefault="00F364BD">
            <w:pPr>
              <w:pStyle w:val="NormalWeb"/>
              <w:rPr>
                <w:rFonts w:asciiTheme="minorHAnsi" w:hAnsiTheme="minorHAnsi"/>
              </w:rPr>
            </w:pPr>
            <w:r w:rsidRPr="00977999">
              <w:rPr>
                <w:rFonts w:asciiTheme="minorHAnsi" w:hAnsiTheme="minorHAnsi"/>
              </w:rPr>
              <w:t>Buy</w:t>
            </w:r>
          </w:p>
        </w:tc>
        <w:tc>
          <w:tcPr>
            <w:tcW w:w="7057" w:type="dxa"/>
            <w:hideMark/>
          </w:tcPr>
          <w:p w14:paraId="5D92AF4B" w14:textId="77777777" w:rsidR="00F364BD" w:rsidRPr="00977999" w:rsidRDefault="00F364BD">
            <w:pPr>
              <w:pStyle w:val="NormalWeb"/>
              <w:rPr>
                <w:rFonts w:asciiTheme="minorHAnsi" w:hAnsiTheme="minorHAnsi"/>
              </w:rPr>
            </w:pPr>
            <w:r w:rsidRPr="00977999">
              <w:rPr>
                <w:rFonts w:asciiTheme="minorHAnsi" w:hAnsiTheme="minorHAnsi"/>
              </w:rPr>
              <w:t>Precision components that are not feasible to manufacture.</w:t>
            </w:r>
          </w:p>
        </w:tc>
      </w:tr>
      <w:tr w:rsidR="00F364BD" w:rsidRPr="00977999" w14:paraId="068642B8" w14:textId="77777777" w:rsidTr="00F364BD">
        <w:trPr>
          <w:jc w:val="center"/>
        </w:trPr>
        <w:tc>
          <w:tcPr>
            <w:tcW w:w="0" w:type="auto"/>
            <w:hideMark/>
          </w:tcPr>
          <w:p w14:paraId="5DC37B31" w14:textId="77777777" w:rsidR="00F364BD" w:rsidRPr="00977999" w:rsidRDefault="00F364BD">
            <w:pPr>
              <w:pStyle w:val="NormalWeb"/>
              <w:rPr>
                <w:rFonts w:asciiTheme="minorHAnsi" w:hAnsiTheme="minorHAnsi"/>
              </w:rPr>
            </w:pPr>
            <w:r w:rsidRPr="00977999">
              <w:rPr>
                <w:rFonts w:asciiTheme="minorHAnsi" w:hAnsiTheme="minorHAnsi"/>
              </w:rPr>
              <w:t>Electronics</w:t>
            </w:r>
          </w:p>
        </w:tc>
        <w:tc>
          <w:tcPr>
            <w:tcW w:w="0" w:type="auto"/>
            <w:hideMark/>
          </w:tcPr>
          <w:p w14:paraId="2F59FB51" w14:textId="77777777" w:rsidR="00F364BD" w:rsidRPr="00977999" w:rsidRDefault="00F364BD">
            <w:pPr>
              <w:pStyle w:val="NormalWeb"/>
              <w:rPr>
                <w:rFonts w:asciiTheme="minorHAnsi" w:hAnsiTheme="minorHAnsi"/>
              </w:rPr>
            </w:pPr>
            <w:r w:rsidRPr="00977999">
              <w:rPr>
                <w:rFonts w:asciiTheme="minorHAnsi" w:hAnsiTheme="minorHAnsi"/>
              </w:rPr>
              <w:t>Buy</w:t>
            </w:r>
          </w:p>
        </w:tc>
        <w:tc>
          <w:tcPr>
            <w:tcW w:w="7057" w:type="dxa"/>
            <w:hideMark/>
          </w:tcPr>
          <w:p w14:paraId="2A0B1736" w14:textId="77777777" w:rsidR="00F364BD" w:rsidRPr="00977999" w:rsidRDefault="00F364BD">
            <w:pPr>
              <w:pStyle w:val="NormalWeb"/>
              <w:rPr>
                <w:rFonts w:asciiTheme="minorHAnsi" w:hAnsiTheme="minorHAnsi"/>
              </w:rPr>
            </w:pPr>
            <w:r w:rsidRPr="00977999">
              <w:rPr>
                <w:rFonts w:asciiTheme="minorHAnsi" w:hAnsiTheme="minorHAnsi"/>
              </w:rPr>
              <w:t>Specialized components require external sourcing.</w:t>
            </w:r>
          </w:p>
        </w:tc>
      </w:tr>
      <w:tr w:rsidR="00F364BD" w:rsidRPr="00977999" w14:paraId="602E6F65" w14:textId="77777777" w:rsidTr="00F364BD">
        <w:trPr>
          <w:jc w:val="center"/>
        </w:trPr>
        <w:tc>
          <w:tcPr>
            <w:tcW w:w="0" w:type="auto"/>
            <w:hideMark/>
          </w:tcPr>
          <w:p w14:paraId="67BA46FC" w14:textId="77777777" w:rsidR="00F364BD" w:rsidRPr="00977999" w:rsidRDefault="00F364BD">
            <w:pPr>
              <w:pStyle w:val="NormalWeb"/>
              <w:rPr>
                <w:rFonts w:asciiTheme="minorHAnsi" w:hAnsiTheme="minorHAnsi"/>
              </w:rPr>
            </w:pPr>
            <w:r w:rsidRPr="00977999">
              <w:rPr>
                <w:rFonts w:asciiTheme="minorHAnsi" w:hAnsiTheme="minorHAnsi"/>
              </w:rPr>
              <w:t>Batteries</w:t>
            </w:r>
          </w:p>
        </w:tc>
        <w:tc>
          <w:tcPr>
            <w:tcW w:w="0" w:type="auto"/>
            <w:hideMark/>
          </w:tcPr>
          <w:p w14:paraId="70422FF3" w14:textId="77777777" w:rsidR="00F364BD" w:rsidRPr="00977999" w:rsidRDefault="00F364BD">
            <w:pPr>
              <w:pStyle w:val="NormalWeb"/>
              <w:rPr>
                <w:rFonts w:asciiTheme="minorHAnsi" w:hAnsiTheme="minorHAnsi"/>
              </w:rPr>
            </w:pPr>
            <w:r w:rsidRPr="00977999">
              <w:rPr>
                <w:rFonts w:asciiTheme="minorHAnsi" w:hAnsiTheme="minorHAnsi"/>
              </w:rPr>
              <w:t>Buy</w:t>
            </w:r>
          </w:p>
        </w:tc>
        <w:tc>
          <w:tcPr>
            <w:tcW w:w="7057" w:type="dxa"/>
            <w:hideMark/>
          </w:tcPr>
          <w:p w14:paraId="36366787" w14:textId="77777777" w:rsidR="00F364BD" w:rsidRPr="00977999" w:rsidRDefault="00F364BD">
            <w:pPr>
              <w:pStyle w:val="NormalWeb"/>
              <w:rPr>
                <w:rFonts w:asciiTheme="minorHAnsi" w:hAnsiTheme="minorHAnsi"/>
              </w:rPr>
            </w:pPr>
            <w:r w:rsidRPr="00977999">
              <w:rPr>
                <w:rFonts w:asciiTheme="minorHAnsi" w:hAnsiTheme="minorHAnsi"/>
              </w:rPr>
              <w:t>Standardized and regulated components best sourced externally.</w:t>
            </w:r>
          </w:p>
        </w:tc>
      </w:tr>
      <w:tr w:rsidR="00F364BD" w:rsidRPr="00977999" w14:paraId="46C86EE6" w14:textId="77777777" w:rsidTr="00F364BD">
        <w:trPr>
          <w:jc w:val="center"/>
        </w:trPr>
        <w:tc>
          <w:tcPr>
            <w:tcW w:w="0" w:type="auto"/>
            <w:hideMark/>
          </w:tcPr>
          <w:p w14:paraId="70746F39" w14:textId="77777777" w:rsidR="00F364BD" w:rsidRPr="00977999" w:rsidRDefault="00F364BD">
            <w:pPr>
              <w:pStyle w:val="NormalWeb"/>
              <w:rPr>
                <w:rFonts w:asciiTheme="minorHAnsi" w:hAnsiTheme="minorHAnsi"/>
              </w:rPr>
            </w:pPr>
            <w:r w:rsidRPr="00977999">
              <w:rPr>
                <w:rFonts w:asciiTheme="minorHAnsi" w:hAnsiTheme="minorHAnsi"/>
              </w:rPr>
              <w:t>Gears</w:t>
            </w:r>
          </w:p>
        </w:tc>
        <w:tc>
          <w:tcPr>
            <w:tcW w:w="0" w:type="auto"/>
            <w:hideMark/>
          </w:tcPr>
          <w:p w14:paraId="3DDBCF60" w14:textId="77777777" w:rsidR="00F364BD" w:rsidRPr="00977999" w:rsidRDefault="00F364BD">
            <w:pPr>
              <w:pStyle w:val="NormalWeb"/>
              <w:rPr>
                <w:rFonts w:asciiTheme="minorHAnsi" w:hAnsiTheme="minorHAnsi"/>
              </w:rPr>
            </w:pPr>
            <w:r w:rsidRPr="00977999">
              <w:rPr>
                <w:rFonts w:asciiTheme="minorHAnsi" w:hAnsiTheme="minorHAnsi"/>
              </w:rPr>
              <w:t>Buy</w:t>
            </w:r>
          </w:p>
        </w:tc>
        <w:tc>
          <w:tcPr>
            <w:tcW w:w="7057" w:type="dxa"/>
            <w:hideMark/>
          </w:tcPr>
          <w:p w14:paraId="34AF5E7B" w14:textId="77777777" w:rsidR="00F364BD" w:rsidRPr="00977999" w:rsidRDefault="00F364BD">
            <w:pPr>
              <w:pStyle w:val="NormalWeb"/>
              <w:rPr>
                <w:rFonts w:asciiTheme="minorHAnsi" w:hAnsiTheme="minorHAnsi"/>
              </w:rPr>
            </w:pPr>
            <w:r w:rsidRPr="00977999">
              <w:rPr>
                <w:rFonts w:asciiTheme="minorHAnsi" w:hAnsiTheme="minorHAnsi"/>
              </w:rPr>
              <w:t>Complex manufacturing process and high production cost.</w:t>
            </w:r>
          </w:p>
        </w:tc>
      </w:tr>
      <w:tr w:rsidR="00F364BD" w:rsidRPr="00977999" w14:paraId="5352A8F1" w14:textId="77777777" w:rsidTr="00F364BD">
        <w:trPr>
          <w:jc w:val="center"/>
        </w:trPr>
        <w:tc>
          <w:tcPr>
            <w:tcW w:w="0" w:type="auto"/>
            <w:hideMark/>
          </w:tcPr>
          <w:p w14:paraId="12533BB5" w14:textId="77777777" w:rsidR="00F364BD" w:rsidRPr="00977999" w:rsidRDefault="00F364BD">
            <w:pPr>
              <w:pStyle w:val="NormalWeb"/>
              <w:rPr>
                <w:rFonts w:asciiTheme="minorHAnsi" w:hAnsiTheme="minorHAnsi"/>
              </w:rPr>
            </w:pPr>
            <w:r w:rsidRPr="00977999">
              <w:rPr>
                <w:rFonts w:asciiTheme="minorHAnsi" w:hAnsiTheme="minorHAnsi"/>
              </w:rPr>
              <w:t>Shafts</w:t>
            </w:r>
          </w:p>
        </w:tc>
        <w:tc>
          <w:tcPr>
            <w:tcW w:w="0" w:type="auto"/>
            <w:hideMark/>
          </w:tcPr>
          <w:p w14:paraId="1E26538A" w14:textId="77777777" w:rsidR="00F364BD" w:rsidRPr="00977999" w:rsidRDefault="00F364BD">
            <w:pPr>
              <w:pStyle w:val="NormalWeb"/>
              <w:rPr>
                <w:rFonts w:asciiTheme="minorHAnsi" w:hAnsiTheme="minorHAnsi"/>
              </w:rPr>
            </w:pPr>
            <w:r w:rsidRPr="00977999">
              <w:rPr>
                <w:rFonts w:asciiTheme="minorHAnsi" w:hAnsiTheme="minorHAnsi"/>
              </w:rPr>
              <w:t>Buy</w:t>
            </w:r>
          </w:p>
        </w:tc>
        <w:tc>
          <w:tcPr>
            <w:tcW w:w="7057" w:type="dxa"/>
            <w:hideMark/>
          </w:tcPr>
          <w:p w14:paraId="3F5FA53B" w14:textId="77777777" w:rsidR="00F364BD" w:rsidRPr="00977999" w:rsidRDefault="00F364BD">
            <w:pPr>
              <w:pStyle w:val="NormalWeb"/>
              <w:rPr>
                <w:rFonts w:asciiTheme="minorHAnsi" w:hAnsiTheme="minorHAnsi"/>
              </w:rPr>
            </w:pPr>
            <w:r w:rsidRPr="00977999">
              <w:rPr>
                <w:rFonts w:asciiTheme="minorHAnsi" w:hAnsiTheme="minorHAnsi"/>
              </w:rPr>
              <w:t>Bought at standard size and manufactured as needed by ME shop.</w:t>
            </w:r>
          </w:p>
        </w:tc>
      </w:tr>
      <w:tr w:rsidR="00F364BD" w:rsidRPr="00977999" w14:paraId="2FBFD3B0" w14:textId="77777777" w:rsidTr="00F364BD">
        <w:trPr>
          <w:jc w:val="center"/>
        </w:trPr>
        <w:tc>
          <w:tcPr>
            <w:tcW w:w="0" w:type="auto"/>
            <w:hideMark/>
          </w:tcPr>
          <w:p w14:paraId="2527FD98" w14:textId="77777777" w:rsidR="00F364BD" w:rsidRPr="00977999" w:rsidRDefault="00F364BD">
            <w:pPr>
              <w:pStyle w:val="NormalWeb"/>
              <w:rPr>
                <w:rFonts w:asciiTheme="minorHAnsi" w:hAnsiTheme="minorHAnsi"/>
              </w:rPr>
            </w:pPr>
            <w:r w:rsidRPr="00977999">
              <w:rPr>
                <w:rFonts w:asciiTheme="minorHAnsi" w:hAnsiTheme="minorHAnsi"/>
              </w:rPr>
              <w:t>Motors</w:t>
            </w:r>
          </w:p>
        </w:tc>
        <w:tc>
          <w:tcPr>
            <w:tcW w:w="0" w:type="auto"/>
            <w:hideMark/>
          </w:tcPr>
          <w:p w14:paraId="0A38741B" w14:textId="77777777" w:rsidR="00F364BD" w:rsidRPr="00977999" w:rsidRDefault="00F364BD">
            <w:pPr>
              <w:pStyle w:val="NormalWeb"/>
              <w:rPr>
                <w:rFonts w:asciiTheme="minorHAnsi" w:hAnsiTheme="minorHAnsi"/>
              </w:rPr>
            </w:pPr>
            <w:r w:rsidRPr="00977999">
              <w:rPr>
                <w:rFonts w:asciiTheme="minorHAnsi" w:hAnsiTheme="minorHAnsi"/>
              </w:rPr>
              <w:t>Buy</w:t>
            </w:r>
          </w:p>
        </w:tc>
        <w:tc>
          <w:tcPr>
            <w:tcW w:w="7057" w:type="dxa"/>
            <w:hideMark/>
          </w:tcPr>
          <w:p w14:paraId="32CAF904" w14:textId="77777777" w:rsidR="00F364BD" w:rsidRPr="00977999" w:rsidRDefault="00F364BD">
            <w:pPr>
              <w:pStyle w:val="NormalWeb"/>
              <w:rPr>
                <w:rFonts w:asciiTheme="minorHAnsi" w:hAnsiTheme="minorHAnsi"/>
              </w:rPr>
            </w:pPr>
            <w:r w:rsidRPr="2B984C04">
              <w:rPr>
                <w:rFonts w:asciiTheme="minorHAnsi" w:hAnsiTheme="minorHAnsi"/>
              </w:rPr>
              <w:t>Precision-engineered components require external expertise.</w:t>
            </w:r>
          </w:p>
        </w:tc>
      </w:tr>
      <w:tr w:rsidR="00F364BD" w14:paraId="6A958632" w14:textId="77777777" w:rsidTr="00F364BD">
        <w:trPr>
          <w:trHeight w:val="300"/>
          <w:jc w:val="center"/>
        </w:trPr>
        <w:tc>
          <w:tcPr>
            <w:tcW w:w="2161" w:type="dxa"/>
            <w:hideMark/>
          </w:tcPr>
          <w:p w14:paraId="6D28DA7B" w14:textId="77777777" w:rsidR="00F364BD" w:rsidRDefault="00F364BD">
            <w:pPr>
              <w:pStyle w:val="NormalWeb"/>
              <w:rPr>
                <w:rFonts w:asciiTheme="minorHAnsi" w:hAnsiTheme="minorHAnsi"/>
              </w:rPr>
            </w:pPr>
            <w:r w:rsidRPr="2B984C04">
              <w:rPr>
                <w:rFonts w:asciiTheme="minorHAnsi" w:hAnsiTheme="minorHAnsi"/>
              </w:rPr>
              <w:t>Snap Ring</w:t>
            </w:r>
          </w:p>
        </w:tc>
        <w:tc>
          <w:tcPr>
            <w:tcW w:w="1307" w:type="dxa"/>
            <w:hideMark/>
          </w:tcPr>
          <w:p w14:paraId="53528ED4" w14:textId="77777777" w:rsidR="00F364BD" w:rsidRDefault="00F364BD">
            <w:pPr>
              <w:pStyle w:val="NormalWeb"/>
              <w:rPr>
                <w:rFonts w:asciiTheme="minorHAnsi" w:hAnsiTheme="minorHAnsi"/>
              </w:rPr>
            </w:pPr>
            <w:r w:rsidRPr="2B984C04">
              <w:rPr>
                <w:rFonts w:asciiTheme="minorHAnsi" w:hAnsiTheme="minorHAnsi"/>
              </w:rPr>
              <w:t>Make</w:t>
            </w:r>
          </w:p>
        </w:tc>
        <w:tc>
          <w:tcPr>
            <w:tcW w:w="7057" w:type="dxa"/>
            <w:hideMark/>
          </w:tcPr>
          <w:p w14:paraId="213E3575" w14:textId="77777777" w:rsidR="00F364BD" w:rsidRDefault="00F364BD">
            <w:pPr>
              <w:pStyle w:val="NormalWeb"/>
              <w:rPr>
                <w:rFonts w:asciiTheme="minorHAnsi" w:hAnsiTheme="minorHAnsi"/>
              </w:rPr>
            </w:pPr>
            <w:r w:rsidRPr="2B984C04">
              <w:rPr>
                <w:rFonts w:asciiTheme="minorHAnsi" w:hAnsiTheme="minorHAnsi"/>
              </w:rPr>
              <w:t>Custom modifications need to be made</w:t>
            </w:r>
          </w:p>
        </w:tc>
      </w:tr>
      <w:tr w:rsidR="00F364BD" w14:paraId="1DCFCF01" w14:textId="77777777" w:rsidTr="00F364BD">
        <w:trPr>
          <w:trHeight w:val="300"/>
          <w:jc w:val="center"/>
        </w:trPr>
        <w:tc>
          <w:tcPr>
            <w:tcW w:w="2161" w:type="dxa"/>
            <w:hideMark/>
          </w:tcPr>
          <w:p w14:paraId="054A0AF4" w14:textId="77777777" w:rsidR="00F364BD" w:rsidRDefault="00F364BD">
            <w:pPr>
              <w:pStyle w:val="NormalWeb"/>
              <w:rPr>
                <w:rFonts w:asciiTheme="minorHAnsi" w:hAnsiTheme="minorHAnsi"/>
              </w:rPr>
            </w:pPr>
            <w:r w:rsidRPr="2B984C04">
              <w:rPr>
                <w:rFonts w:asciiTheme="minorHAnsi" w:hAnsiTheme="minorHAnsi"/>
              </w:rPr>
              <w:t>Base Plate</w:t>
            </w:r>
          </w:p>
        </w:tc>
        <w:tc>
          <w:tcPr>
            <w:tcW w:w="1307" w:type="dxa"/>
            <w:hideMark/>
          </w:tcPr>
          <w:p w14:paraId="0492DD81" w14:textId="77777777" w:rsidR="00F364BD" w:rsidRDefault="00F364BD">
            <w:pPr>
              <w:pStyle w:val="NormalWeb"/>
              <w:rPr>
                <w:rFonts w:asciiTheme="minorHAnsi" w:hAnsiTheme="minorHAnsi"/>
              </w:rPr>
            </w:pPr>
            <w:r w:rsidRPr="2B984C04">
              <w:rPr>
                <w:rFonts w:asciiTheme="minorHAnsi" w:hAnsiTheme="minorHAnsi"/>
              </w:rPr>
              <w:t>Make</w:t>
            </w:r>
          </w:p>
        </w:tc>
        <w:tc>
          <w:tcPr>
            <w:tcW w:w="7057" w:type="dxa"/>
            <w:hideMark/>
          </w:tcPr>
          <w:p w14:paraId="11484D72" w14:textId="77777777" w:rsidR="00F364BD" w:rsidRDefault="00F364BD">
            <w:pPr>
              <w:pStyle w:val="NormalWeb"/>
              <w:rPr>
                <w:rFonts w:asciiTheme="minorHAnsi" w:hAnsiTheme="minorHAnsi"/>
              </w:rPr>
            </w:pPr>
            <w:r w:rsidRPr="2B984C04">
              <w:rPr>
                <w:rFonts w:asciiTheme="minorHAnsi" w:hAnsiTheme="minorHAnsi"/>
              </w:rPr>
              <w:t>Custom cutouts and screw holes are necessary</w:t>
            </w:r>
          </w:p>
        </w:tc>
      </w:tr>
      <w:tr w:rsidR="00F364BD" w14:paraId="24678F6A" w14:textId="77777777" w:rsidTr="00F364BD">
        <w:trPr>
          <w:trHeight w:val="300"/>
          <w:jc w:val="center"/>
        </w:trPr>
        <w:tc>
          <w:tcPr>
            <w:tcW w:w="2161" w:type="dxa"/>
            <w:hideMark/>
          </w:tcPr>
          <w:p w14:paraId="484522DE" w14:textId="77777777" w:rsidR="00F364BD" w:rsidRDefault="00F364BD">
            <w:pPr>
              <w:pStyle w:val="NormalWeb"/>
              <w:rPr>
                <w:rFonts w:asciiTheme="minorHAnsi" w:hAnsiTheme="minorHAnsi"/>
              </w:rPr>
            </w:pPr>
            <w:r w:rsidRPr="2B984C04">
              <w:rPr>
                <w:rFonts w:asciiTheme="minorHAnsi" w:hAnsiTheme="minorHAnsi"/>
              </w:rPr>
              <w:t>Vinyl Caps</w:t>
            </w:r>
          </w:p>
        </w:tc>
        <w:tc>
          <w:tcPr>
            <w:tcW w:w="1307" w:type="dxa"/>
            <w:hideMark/>
          </w:tcPr>
          <w:p w14:paraId="1F577FC2" w14:textId="77777777" w:rsidR="00F364BD" w:rsidRDefault="00F364BD">
            <w:pPr>
              <w:pStyle w:val="NormalWeb"/>
              <w:rPr>
                <w:rFonts w:asciiTheme="minorHAnsi" w:hAnsiTheme="minorHAnsi"/>
              </w:rPr>
            </w:pPr>
            <w:r w:rsidRPr="2B984C04">
              <w:rPr>
                <w:rFonts w:asciiTheme="minorHAnsi" w:hAnsiTheme="minorHAnsi"/>
              </w:rPr>
              <w:t>Buy</w:t>
            </w:r>
          </w:p>
        </w:tc>
        <w:tc>
          <w:tcPr>
            <w:tcW w:w="7057" w:type="dxa"/>
            <w:hideMark/>
          </w:tcPr>
          <w:p w14:paraId="7ACCF889" w14:textId="77777777" w:rsidR="00F364BD" w:rsidRDefault="00F364BD">
            <w:pPr>
              <w:pStyle w:val="NormalWeb"/>
              <w:rPr>
                <w:rFonts w:asciiTheme="minorHAnsi" w:hAnsiTheme="minorHAnsi"/>
              </w:rPr>
            </w:pPr>
            <w:r w:rsidRPr="2B984C04">
              <w:rPr>
                <w:rFonts w:asciiTheme="minorHAnsi" w:hAnsiTheme="minorHAnsi"/>
              </w:rPr>
              <w:t>Cheap part that wouldn’t be feasible to make</w:t>
            </w:r>
          </w:p>
        </w:tc>
      </w:tr>
      <w:tr w:rsidR="00F364BD" w14:paraId="2BA9CBEB" w14:textId="77777777" w:rsidTr="00F364BD">
        <w:trPr>
          <w:trHeight w:val="300"/>
          <w:jc w:val="center"/>
        </w:trPr>
        <w:tc>
          <w:tcPr>
            <w:tcW w:w="2161" w:type="dxa"/>
            <w:hideMark/>
          </w:tcPr>
          <w:p w14:paraId="33F5A1DC" w14:textId="77777777" w:rsidR="00F364BD" w:rsidRDefault="00F364BD">
            <w:pPr>
              <w:pStyle w:val="NormalWeb"/>
              <w:rPr>
                <w:rFonts w:asciiTheme="minorHAnsi" w:hAnsiTheme="minorHAnsi"/>
              </w:rPr>
            </w:pPr>
            <w:r w:rsidRPr="2B984C04">
              <w:rPr>
                <w:rFonts w:asciiTheme="minorHAnsi" w:hAnsiTheme="minorHAnsi"/>
              </w:rPr>
              <w:t>Screws</w:t>
            </w:r>
          </w:p>
        </w:tc>
        <w:tc>
          <w:tcPr>
            <w:tcW w:w="1307" w:type="dxa"/>
            <w:hideMark/>
          </w:tcPr>
          <w:p w14:paraId="714F5248" w14:textId="77777777" w:rsidR="00F364BD" w:rsidRDefault="00F364BD">
            <w:pPr>
              <w:pStyle w:val="NormalWeb"/>
              <w:rPr>
                <w:rFonts w:asciiTheme="minorHAnsi" w:hAnsiTheme="minorHAnsi"/>
              </w:rPr>
            </w:pPr>
            <w:r w:rsidRPr="2B984C04">
              <w:rPr>
                <w:rFonts w:asciiTheme="minorHAnsi" w:hAnsiTheme="minorHAnsi"/>
              </w:rPr>
              <w:t>Buy</w:t>
            </w:r>
          </w:p>
        </w:tc>
        <w:tc>
          <w:tcPr>
            <w:tcW w:w="7057" w:type="dxa"/>
            <w:hideMark/>
          </w:tcPr>
          <w:p w14:paraId="0B147A70" w14:textId="77777777" w:rsidR="00F364BD" w:rsidRDefault="00F364BD">
            <w:pPr>
              <w:pStyle w:val="NormalWeb"/>
              <w:rPr>
                <w:rFonts w:asciiTheme="minorHAnsi" w:hAnsiTheme="minorHAnsi"/>
              </w:rPr>
            </w:pPr>
            <w:r w:rsidRPr="2B984C04">
              <w:rPr>
                <w:rFonts w:asciiTheme="minorHAnsi" w:hAnsiTheme="minorHAnsi"/>
              </w:rPr>
              <w:t>Not feasible to manufacture</w:t>
            </w:r>
          </w:p>
        </w:tc>
      </w:tr>
      <w:tr w:rsidR="00F364BD" w14:paraId="1B4F47EB" w14:textId="77777777" w:rsidTr="00F364BD">
        <w:trPr>
          <w:trHeight w:val="300"/>
          <w:jc w:val="center"/>
        </w:trPr>
        <w:tc>
          <w:tcPr>
            <w:tcW w:w="2161" w:type="dxa"/>
            <w:hideMark/>
          </w:tcPr>
          <w:p w14:paraId="2C00B6D0" w14:textId="77777777" w:rsidR="00F364BD" w:rsidRDefault="00F364BD">
            <w:pPr>
              <w:pStyle w:val="NormalWeb"/>
              <w:rPr>
                <w:rFonts w:asciiTheme="minorHAnsi" w:hAnsiTheme="minorHAnsi"/>
              </w:rPr>
            </w:pPr>
            <w:r w:rsidRPr="2B984C04">
              <w:rPr>
                <w:rFonts w:asciiTheme="minorHAnsi" w:hAnsiTheme="minorHAnsi"/>
              </w:rPr>
              <w:t>Hinges</w:t>
            </w:r>
          </w:p>
        </w:tc>
        <w:tc>
          <w:tcPr>
            <w:tcW w:w="1307" w:type="dxa"/>
            <w:hideMark/>
          </w:tcPr>
          <w:p w14:paraId="32720522" w14:textId="77777777" w:rsidR="00F364BD" w:rsidRDefault="00F364BD">
            <w:pPr>
              <w:pStyle w:val="NormalWeb"/>
              <w:rPr>
                <w:rFonts w:asciiTheme="minorHAnsi" w:hAnsiTheme="minorHAnsi"/>
              </w:rPr>
            </w:pPr>
            <w:r w:rsidRPr="2B984C04">
              <w:rPr>
                <w:rFonts w:asciiTheme="minorHAnsi" w:hAnsiTheme="minorHAnsi"/>
              </w:rPr>
              <w:t>Buy</w:t>
            </w:r>
          </w:p>
        </w:tc>
        <w:tc>
          <w:tcPr>
            <w:tcW w:w="7057" w:type="dxa"/>
            <w:hideMark/>
          </w:tcPr>
          <w:p w14:paraId="5B3BAC56" w14:textId="77777777" w:rsidR="00F364BD" w:rsidRDefault="00F364BD">
            <w:pPr>
              <w:pStyle w:val="NormalWeb"/>
              <w:rPr>
                <w:rFonts w:asciiTheme="minorHAnsi" w:hAnsiTheme="minorHAnsi"/>
              </w:rPr>
            </w:pPr>
            <w:r w:rsidRPr="2B984C04">
              <w:rPr>
                <w:rFonts w:asciiTheme="minorHAnsi" w:hAnsiTheme="minorHAnsi"/>
              </w:rPr>
              <w:t>Cheap part that wouldn’t be feasible to make</w:t>
            </w:r>
          </w:p>
        </w:tc>
      </w:tr>
    </w:tbl>
    <w:p w14:paraId="58CF3E09" w14:textId="62D70AB9" w:rsidR="002E5180" w:rsidRPr="00977999" w:rsidRDefault="002E5180" w:rsidP="00811A19">
      <w:pPr>
        <w:spacing w:after="160" w:line="279" w:lineRule="auto"/>
        <w:jc w:val="both"/>
        <w:rPr>
          <w:rFonts w:ascii="Aptos" w:hAnsi="Aptos"/>
          <w:color w:val="FF0000"/>
        </w:rPr>
        <w:sectPr w:rsidR="002E5180" w:rsidRPr="00977999" w:rsidSect="00F364BD">
          <w:pgSz w:w="12240" w:h="15840"/>
          <w:pgMar w:top="1440" w:right="1440" w:bottom="1440" w:left="1440" w:header="720" w:footer="720" w:gutter="0"/>
          <w:cols w:space="720"/>
          <w:titlePg/>
          <w:docGrid w:linePitch="360"/>
        </w:sectPr>
      </w:pPr>
    </w:p>
    <w:p w14:paraId="422C1F03" w14:textId="632921AE" w:rsidR="001D3E10" w:rsidRPr="00977999" w:rsidRDefault="001D3E10" w:rsidP="00811A19">
      <w:pPr>
        <w:spacing w:after="160" w:line="279" w:lineRule="auto"/>
        <w:jc w:val="both"/>
        <w:rPr>
          <w:rFonts w:ascii="Aptos" w:hAnsi="Aptos"/>
        </w:rPr>
      </w:pPr>
    </w:p>
    <w:p w14:paraId="5B408C49" w14:textId="20B2207C" w:rsidR="00BF58A7" w:rsidRPr="00977999" w:rsidRDefault="005B56F0" w:rsidP="00290326">
      <w:pPr>
        <w:pStyle w:val="ListParagraph"/>
        <w:numPr>
          <w:ilvl w:val="0"/>
          <w:numId w:val="13"/>
        </w:numPr>
        <w:jc w:val="both"/>
        <w:rPr>
          <w:rFonts w:ascii="Aptos" w:eastAsiaTheme="minorEastAsia" w:hAnsi="Aptos"/>
          <w:b/>
        </w:rPr>
      </w:pPr>
      <w:r w:rsidRPr="00977999">
        <w:rPr>
          <w:rFonts w:ascii="Aptos" w:hAnsi="Aptos"/>
          <w:b/>
          <w:bCs/>
        </w:rPr>
        <w:t xml:space="preserve">Validation Plan &amp; </w:t>
      </w:r>
      <w:r w:rsidR="00D25D3F" w:rsidRPr="00977999">
        <w:rPr>
          <w:rFonts w:ascii="Aptos" w:hAnsi="Aptos"/>
          <w:b/>
          <w:bCs/>
        </w:rPr>
        <w:t>Te</w:t>
      </w:r>
      <w:r w:rsidR="00116459" w:rsidRPr="00977999">
        <w:rPr>
          <w:rFonts w:ascii="Aptos" w:hAnsi="Aptos"/>
          <w:b/>
          <w:bCs/>
        </w:rPr>
        <w:t>st Feasibility</w:t>
      </w:r>
    </w:p>
    <w:p w14:paraId="5665231C" w14:textId="352D0966" w:rsidR="000A1CC8" w:rsidRPr="00977999" w:rsidRDefault="000A1CC8" w:rsidP="090E59ED">
      <w:pPr>
        <w:jc w:val="both"/>
        <w:rPr>
          <w:rFonts w:ascii="Aptos" w:hAnsi="Aptos"/>
        </w:rPr>
      </w:pPr>
    </w:p>
    <w:p w14:paraId="08C98F6C" w14:textId="739C4F07" w:rsidR="000410F9" w:rsidRPr="00977999" w:rsidRDefault="000410F9" w:rsidP="00BE55EF">
      <w:pPr>
        <w:jc w:val="both"/>
        <w:rPr>
          <w:rFonts w:ascii="Aptos" w:hAnsi="Aptos"/>
        </w:rPr>
      </w:pPr>
      <w:r w:rsidRPr="00977999">
        <w:rPr>
          <w:rFonts w:ascii="Aptos" w:hAnsi="Aptos"/>
        </w:rPr>
        <w:t xml:space="preserve">The testing and validation plan ensures that all components and subsystems function as expected, meet design tolerances, and integrate seamlessly. </w:t>
      </w:r>
      <w:r w:rsidR="00BE55EF" w:rsidRPr="00977999">
        <w:rPr>
          <w:rFonts w:ascii="Aptos" w:hAnsi="Aptos"/>
        </w:rPr>
        <w:t>The plan</w:t>
      </w:r>
      <w:r w:rsidRPr="00977999">
        <w:rPr>
          <w:rFonts w:ascii="Aptos" w:hAnsi="Aptos"/>
        </w:rPr>
        <w:t xml:space="preserve"> focuses on validating individual components, testing mechanical and electrical aspects</w:t>
      </w:r>
      <w:r w:rsidR="008A1B55" w:rsidRPr="00977999">
        <w:rPr>
          <w:rFonts w:ascii="Aptos" w:hAnsi="Aptos"/>
        </w:rPr>
        <w:t xml:space="preserve">. </w:t>
      </w:r>
      <w:r w:rsidRPr="00977999">
        <w:rPr>
          <w:rFonts w:ascii="Aptos" w:hAnsi="Aptos"/>
        </w:rPr>
        <w:t xml:space="preserve">By systematically testing smaller functional units before full integration, the project aims to achieve </w:t>
      </w:r>
      <w:r w:rsidR="008A1B55" w:rsidRPr="00977999">
        <w:rPr>
          <w:rFonts w:ascii="Aptos" w:hAnsi="Aptos"/>
        </w:rPr>
        <w:t>reliable operation</w:t>
      </w:r>
    </w:p>
    <w:p w14:paraId="2030F9FA" w14:textId="658ADA03" w:rsidR="00BE55EF" w:rsidRPr="00977999" w:rsidRDefault="00BE55EF" w:rsidP="00BE55EF">
      <w:pPr>
        <w:jc w:val="both"/>
        <w:rPr>
          <w:rFonts w:ascii="Aptos" w:hAnsi="Aptos"/>
        </w:rPr>
      </w:pPr>
    </w:p>
    <w:p w14:paraId="36975C97" w14:textId="5F9DB1D9" w:rsidR="003B422A" w:rsidRPr="00977999" w:rsidRDefault="003B422A" w:rsidP="003B422A">
      <w:pPr>
        <w:spacing w:after="160" w:line="279" w:lineRule="auto"/>
        <w:rPr>
          <w:rFonts w:ascii="Aptos" w:hAnsi="Aptos"/>
          <w:b/>
          <w:bCs/>
        </w:rPr>
      </w:pPr>
      <w:r w:rsidRPr="00977999">
        <w:rPr>
          <w:rFonts w:ascii="Aptos" w:hAnsi="Aptos"/>
          <w:b/>
          <w:bCs/>
        </w:rPr>
        <w:t>Component Testing (Mechanical, Electrical, and Preliminary Validation)</w:t>
      </w:r>
    </w:p>
    <w:p w14:paraId="67C7DC9D" w14:textId="5711A845" w:rsidR="003B422A" w:rsidRPr="00977999" w:rsidRDefault="003B422A" w:rsidP="003B422A">
      <w:pPr>
        <w:spacing w:after="160" w:line="279" w:lineRule="auto"/>
        <w:rPr>
          <w:rFonts w:ascii="Aptos" w:hAnsi="Aptos"/>
        </w:rPr>
      </w:pPr>
      <w:r w:rsidRPr="00977999">
        <w:rPr>
          <w:rFonts w:ascii="Aptos" w:hAnsi="Aptos"/>
        </w:rPr>
        <w:t>Component testing verifies the functionality and durability of individual parts before integration. This includes testing motors, sensors, mechanical components, and structural elements to ensure they meet performance standards under various conditions.</w:t>
      </w:r>
    </w:p>
    <w:p w14:paraId="796756C3" w14:textId="4243B596" w:rsidR="003B422A" w:rsidRPr="00977999" w:rsidRDefault="003B422A" w:rsidP="00290326">
      <w:pPr>
        <w:numPr>
          <w:ilvl w:val="0"/>
          <w:numId w:val="19"/>
        </w:numPr>
        <w:spacing w:after="160" w:line="279" w:lineRule="auto"/>
        <w:rPr>
          <w:rFonts w:ascii="Aptos" w:hAnsi="Aptos"/>
        </w:rPr>
      </w:pPr>
      <w:r w:rsidRPr="00977999">
        <w:rPr>
          <w:rFonts w:ascii="Aptos" w:hAnsi="Aptos"/>
        </w:rPr>
        <w:t>Motors (Controller Design, Encoder Counts, Controls Testing)</w:t>
      </w:r>
    </w:p>
    <w:p w14:paraId="0C786DFB" w14:textId="00019F2B" w:rsidR="003B422A" w:rsidRPr="00977999" w:rsidRDefault="003B422A" w:rsidP="00290326">
      <w:pPr>
        <w:numPr>
          <w:ilvl w:val="1"/>
          <w:numId w:val="19"/>
        </w:numPr>
        <w:spacing w:after="160" w:line="279" w:lineRule="auto"/>
        <w:rPr>
          <w:rFonts w:ascii="Aptos" w:hAnsi="Aptos"/>
        </w:rPr>
      </w:pPr>
      <w:r w:rsidRPr="00977999">
        <w:rPr>
          <w:rFonts w:ascii="Aptos" w:hAnsi="Aptos"/>
        </w:rPr>
        <w:t>Run motors at different speeds and monitor encoder feedback for performance accuracy.</w:t>
      </w:r>
    </w:p>
    <w:p w14:paraId="031FE278" w14:textId="77E1C2A3" w:rsidR="003B422A" w:rsidRPr="00977999" w:rsidRDefault="00555470" w:rsidP="00290326">
      <w:pPr>
        <w:numPr>
          <w:ilvl w:val="1"/>
          <w:numId w:val="19"/>
        </w:numPr>
        <w:spacing w:after="160" w:line="279" w:lineRule="auto"/>
        <w:rPr>
          <w:rFonts w:ascii="Aptos" w:hAnsi="Aptos"/>
        </w:rPr>
      </w:pPr>
      <w:r w:rsidRPr="00977999">
        <w:rPr>
          <w:rFonts w:ascii="Aptos" w:hAnsi="Aptos"/>
        </w:rPr>
        <w:t xml:space="preserve">Determine digital PWM to </w:t>
      </w:r>
      <w:r w:rsidR="00B20B6D" w:rsidRPr="00977999">
        <w:rPr>
          <w:rFonts w:ascii="Aptos" w:hAnsi="Aptos"/>
        </w:rPr>
        <w:t>operate motor at desired conditions</w:t>
      </w:r>
    </w:p>
    <w:p w14:paraId="6DB0EE01" w14:textId="0A0400E4" w:rsidR="00582343" w:rsidRPr="00977999" w:rsidRDefault="00134F89" w:rsidP="00290326">
      <w:pPr>
        <w:numPr>
          <w:ilvl w:val="1"/>
          <w:numId w:val="19"/>
        </w:numPr>
        <w:spacing w:after="160" w:line="279" w:lineRule="auto"/>
        <w:rPr>
          <w:rFonts w:ascii="Aptos" w:hAnsi="Aptos"/>
        </w:rPr>
      </w:pPr>
      <w:r w:rsidRPr="00977999">
        <w:rPr>
          <w:rFonts w:ascii="Aptos" w:hAnsi="Aptos"/>
        </w:rPr>
        <w:t>Conduct system Identification and</w:t>
      </w:r>
      <w:r w:rsidR="00582343" w:rsidRPr="00977999">
        <w:rPr>
          <w:rFonts w:ascii="Aptos" w:hAnsi="Aptos"/>
        </w:rPr>
        <w:t xml:space="preserve"> measure</w:t>
      </w:r>
      <w:r w:rsidR="00A76E38" w:rsidRPr="00977999">
        <w:rPr>
          <w:rFonts w:ascii="Aptos" w:hAnsi="Aptos"/>
        </w:rPr>
        <w:t xml:space="preserve"> and set</w:t>
      </w:r>
      <w:r w:rsidR="00582343" w:rsidRPr="00977999">
        <w:rPr>
          <w:rFonts w:ascii="Aptos" w:hAnsi="Aptos"/>
        </w:rPr>
        <w:t xml:space="preserve"> motors</w:t>
      </w:r>
      <w:r w:rsidR="00385810" w:rsidRPr="00977999">
        <w:rPr>
          <w:rFonts w:ascii="Aptos" w:hAnsi="Aptos"/>
        </w:rPr>
        <w:t>’</w:t>
      </w:r>
      <w:r w:rsidR="00582343" w:rsidRPr="00977999">
        <w:rPr>
          <w:rFonts w:ascii="Aptos" w:hAnsi="Aptos"/>
        </w:rPr>
        <w:t xml:space="preserve"> two percent settling time</w:t>
      </w:r>
      <w:r w:rsidR="00385810" w:rsidRPr="00977999">
        <w:rPr>
          <w:rFonts w:ascii="Aptos" w:hAnsi="Aptos"/>
        </w:rPr>
        <w:t xml:space="preserve"> to approximately 1-2s</w:t>
      </w:r>
    </w:p>
    <w:p w14:paraId="6F2300F8" w14:textId="7D6DC357" w:rsidR="00582343" w:rsidRPr="00977999" w:rsidRDefault="00582343" w:rsidP="00290326">
      <w:pPr>
        <w:numPr>
          <w:ilvl w:val="1"/>
          <w:numId w:val="19"/>
        </w:numPr>
        <w:spacing w:after="160" w:line="279" w:lineRule="auto"/>
        <w:rPr>
          <w:rFonts w:ascii="Aptos" w:hAnsi="Aptos"/>
        </w:rPr>
      </w:pPr>
      <w:r w:rsidRPr="00977999">
        <w:rPr>
          <w:rFonts w:ascii="Aptos" w:hAnsi="Aptos"/>
        </w:rPr>
        <w:t>Design PI controller using motor as plant to measure and ensure steady state error</w:t>
      </w:r>
    </w:p>
    <w:p w14:paraId="21141211" w14:textId="2E1B2D3A" w:rsidR="003B422A" w:rsidRPr="00977999" w:rsidRDefault="003B422A" w:rsidP="00290326">
      <w:pPr>
        <w:numPr>
          <w:ilvl w:val="0"/>
          <w:numId w:val="19"/>
        </w:numPr>
        <w:spacing w:after="160" w:line="279" w:lineRule="auto"/>
        <w:rPr>
          <w:rFonts w:ascii="Aptos" w:hAnsi="Aptos"/>
        </w:rPr>
      </w:pPr>
      <w:r w:rsidRPr="00977999">
        <w:rPr>
          <w:rFonts w:ascii="Aptos" w:hAnsi="Aptos"/>
        </w:rPr>
        <w:t>Sensors – NPK, Moisture</w:t>
      </w:r>
    </w:p>
    <w:p w14:paraId="1A05D771" w14:textId="3843F82B" w:rsidR="003B422A" w:rsidRPr="00977999" w:rsidRDefault="003B422A" w:rsidP="00290326">
      <w:pPr>
        <w:numPr>
          <w:ilvl w:val="1"/>
          <w:numId w:val="19"/>
        </w:numPr>
        <w:spacing w:after="160" w:line="279" w:lineRule="auto"/>
        <w:rPr>
          <w:rFonts w:ascii="Aptos" w:hAnsi="Aptos"/>
        </w:rPr>
      </w:pPr>
      <w:r w:rsidRPr="00977999">
        <w:rPr>
          <w:rFonts w:ascii="Aptos" w:hAnsi="Aptos"/>
        </w:rPr>
        <w:t>Calibrate sensors using controlled soil samples with known nutrient and moisture levels.</w:t>
      </w:r>
    </w:p>
    <w:p w14:paraId="037547E2" w14:textId="05143B04" w:rsidR="003B422A" w:rsidRPr="00977999" w:rsidRDefault="003B422A" w:rsidP="00290326">
      <w:pPr>
        <w:numPr>
          <w:ilvl w:val="1"/>
          <w:numId w:val="19"/>
        </w:numPr>
        <w:spacing w:after="160" w:line="279" w:lineRule="auto"/>
        <w:rPr>
          <w:rFonts w:ascii="Aptos" w:hAnsi="Aptos"/>
        </w:rPr>
      </w:pPr>
      <w:r w:rsidRPr="00977999">
        <w:rPr>
          <w:rFonts w:ascii="Aptos" w:hAnsi="Aptos"/>
        </w:rPr>
        <w:t xml:space="preserve">Perform </w:t>
      </w:r>
      <w:r w:rsidR="00B20B6D" w:rsidRPr="00977999">
        <w:rPr>
          <w:rFonts w:ascii="Aptos" w:hAnsi="Aptos"/>
        </w:rPr>
        <w:t>tests to validate measurements in extremely dry/moist soil</w:t>
      </w:r>
    </w:p>
    <w:p w14:paraId="4553493F" w14:textId="253C868C" w:rsidR="003B422A" w:rsidRPr="00977999" w:rsidRDefault="003B422A" w:rsidP="00290326">
      <w:pPr>
        <w:numPr>
          <w:ilvl w:val="0"/>
          <w:numId w:val="19"/>
        </w:numPr>
        <w:spacing w:after="160" w:line="279" w:lineRule="auto"/>
        <w:rPr>
          <w:rFonts w:ascii="Aptos" w:hAnsi="Aptos"/>
        </w:rPr>
      </w:pPr>
      <w:r w:rsidRPr="00977999">
        <w:rPr>
          <w:rFonts w:ascii="Aptos" w:hAnsi="Aptos"/>
        </w:rPr>
        <w:t>OLED Display Panels</w:t>
      </w:r>
    </w:p>
    <w:p w14:paraId="272DCCCE" w14:textId="6208E451" w:rsidR="003B422A" w:rsidRPr="00977999" w:rsidRDefault="003B422A" w:rsidP="00290326">
      <w:pPr>
        <w:numPr>
          <w:ilvl w:val="1"/>
          <w:numId w:val="19"/>
        </w:numPr>
        <w:spacing w:after="160" w:line="279" w:lineRule="auto"/>
        <w:rPr>
          <w:rFonts w:ascii="Aptos" w:hAnsi="Aptos"/>
        </w:rPr>
      </w:pPr>
      <w:r w:rsidRPr="00977999">
        <w:rPr>
          <w:rFonts w:ascii="Aptos" w:hAnsi="Aptos"/>
        </w:rPr>
        <w:t>Display patterns</w:t>
      </w:r>
      <w:r w:rsidR="00A952A9" w:rsidRPr="00977999">
        <w:rPr>
          <w:rFonts w:ascii="Aptos" w:hAnsi="Aptos"/>
        </w:rPr>
        <w:t>/text</w:t>
      </w:r>
      <w:r w:rsidRPr="00977999">
        <w:rPr>
          <w:rFonts w:ascii="Aptos" w:hAnsi="Aptos"/>
        </w:rPr>
        <w:t xml:space="preserve"> to test brightness, contrast, and response time.</w:t>
      </w:r>
    </w:p>
    <w:p w14:paraId="2316C94A" w14:textId="68DA8336" w:rsidR="003B422A" w:rsidRPr="00977999" w:rsidRDefault="00AB434F" w:rsidP="00290326">
      <w:pPr>
        <w:numPr>
          <w:ilvl w:val="1"/>
          <w:numId w:val="19"/>
        </w:numPr>
        <w:spacing w:after="160" w:line="279" w:lineRule="auto"/>
        <w:rPr>
          <w:rFonts w:ascii="Aptos" w:hAnsi="Aptos"/>
        </w:rPr>
      </w:pPr>
      <w:r w:rsidRPr="00977999">
        <w:rPr>
          <w:rFonts w:ascii="Aptos" w:hAnsi="Aptos"/>
        </w:rPr>
        <w:t xml:space="preserve">Run the display for long periods </w:t>
      </w:r>
      <w:r w:rsidR="006217BC" w:rsidRPr="00977999">
        <w:rPr>
          <w:rFonts w:ascii="Aptos" w:hAnsi="Aptos"/>
        </w:rPr>
        <w:t xml:space="preserve">of time and check for any </w:t>
      </w:r>
      <w:r w:rsidR="00B21887" w:rsidRPr="00977999">
        <w:rPr>
          <w:rFonts w:ascii="Aptos" w:hAnsi="Aptos"/>
        </w:rPr>
        <w:t>errors</w:t>
      </w:r>
    </w:p>
    <w:p w14:paraId="3C34D62D" w14:textId="25893CDF" w:rsidR="003B422A" w:rsidRPr="00977999" w:rsidRDefault="003B422A" w:rsidP="00290326">
      <w:pPr>
        <w:numPr>
          <w:ilvl w:val="1"/>
          <w:numId w:val="19"/>
        </w:numPr>
        <w:spacing w:after="160" w:line="279" w:lineRule="auto"/>
        <w:rPr>
          <w:rFonts w:ascii="Aptos" w:hAnsi="Aptos"/>
        </w:rPr>
      </w:pPr>
      <w:r w:rsidRPr="00977999">
        <w:rPr>
          <w:rFonts w:ascii="Aptos" w:hAnsi="Aptos"/>
        </w:rPr>
        <w:t>Verify readability under different lighting conditions.</w:t>
      </w:r>
    </w:p>
    <w:p w14:paraId="04A2B7EF" w14:textId="77777777" w:rsidR="00B82C92" w:rsidRPr="00977999" w:rsidRDefault="00E46929" w:rsidP="00290326">
      <w:pPr>
        <w:numPr>
          <w:ilvl w:val="0"/>
          <w:numId w:val="19"/>
        </w:numPr>
        <w:spacing w:after="160" w:line="279" w:lineRule="auto"/>
        <w:rPr>
          <w:rFonts w:ascii="Aptos" w:hAnsi="Aptos"/>
        </w:rPr>
      </w:pPr>
      <w:r w:rsidRPr="00977999">
        <w:rPr>
          <w:rFonts w:ascii="Aptos" w:hAnsi="Aptos"/>
        </w:rPr>
        <w:t>Rack and Pinion</w:t>
      </w:r>
    </w:p>
    <w:p w14:paraId="52096253" w14:textId="579EDD75" w:rsidR="003B422A" w:rsidRPr="00977999" w:rsidRDefault="003B422A" w:rsidP="00290326">
      <w:pPr>
        <w:numPr>
          <w:ilvl w:val="0"/>
          <w:numId w:val="19"/>
        </w:numPr>
        <w:spacing w:after="160" w:line="279" w:lineRule="auto"/>
        <w:rPr>
          <w:rFonts w:ascii="Aptos" w:hAnsi="Aptos"/>
        </w:rPr>
      </w:pPr>
      <w:r w:rsidRPr="00977999">
        <w:rPr>
          <w:rFonts w:ascii="Aptos" w:hAnsi="Aptos"/>
        </w:rPr>
        <w:t>Key/Gear/Shaft</w:t>
      </w:r>
    </w:p>
    <w:p w14:paraId="4D0DEC28" w14:textId="1BBAB0C6" w:rsidR="003B422A" w:rsidRPr="00977999" w:rsidRDefault="003B422A" w:rsidP="00290326">
      <w:pPr>
        <w:numPr>
          <w:ilvl w:val="1"/>
          <w:numId w:val="19"/>
        </w:numPr>
        <w:spacing w:after="160" w:line="279" w:lineRule="auto"/>
        <w:rPr>
          <w:rFonts w:ascii="Aptos" w:hAnsi="Aptos"/>
        </w:rPr>
      </w:pPr>
      <w:r w:rsidRPr="00977999">
        <w:rPr>
          <w:rFonts w:ascii="Aptos" w:hAnsi="Aptos"/>
        </w:rPr>
        <w:t>Measure dimensions using calipers and micrometers for precision.</w:t>
      </w:r>
    </w:p>
    <w:p w14:paraId="2A29AADA" w14:textId="5A5086D9" w:rsidR="003B422A" w:rsidRPr="00977999" w:rsidRDefault="003B422A" w:rsidP="00290326">
      <w:pPr>
        <w:numPr>
          <w:ilvl w:val="1"/>
          <w:numId w:val="19"/>
        </w:numPr>
        <w:spacing w:after="160" w:line="279" w:lineRule="auto"/>
        <w:rPr>
          <w:rFonts w:ascii="Aptos" w:hAnsi="Aptos"/>
        </w:rPr>
      </w:pPr>
      <w:r w:rsidRPr="00977999">
        <w:rPr>
          <w:rFonts w:ascii="Aptos" w:hAnsi="Aptos"/>
        </w:rPr>
        <w:t xml:space="preserve">Conduct rotational testing to ensure smooth operation and </w:t>
      </w:r>
      <w:r w:rsidR="006217BC" w:rsidRPr="00977999">
        <w:rPr>
          <w:rFonts w:ascii="Aptos" w:hAnsi="Aptos"/>
        </w:rPr>
        <w:t xml:space="preserve">identify </w:t>
      </w:r>
      <w:r w:rsidR="00AE2193" w:rsidRPr="00977999">
        <w:rPr>
          <w:rFonts w:ascii="Aptos" w:hAnsi="Aptos"/>
        </w:rPr>
        <w:t>any</w:t>
      </w:r>
      <w:r w:rsidR="006217BC" w:rsidRPr="00977999">
        <w:rPr>
          <w:rFonts w:ascii="Aptos" w:hAnsi="Aptos"/>
        </w:rPr>
        <w:t xml:space="preserve"> </w:t>
      </w:r>
      <w:r w:rsidRPr="00977999">
        <w:rPr>
          <w:rFonts w:ascii="Aptos" w:hAnsi="Aptos"/>
        </w:rPr>
        <w:t>misalignment.</w:t>
      </w:r>
    </w:p>
    <w:p w14:paraId="1B8C2B63" w14:textId="2B2B6409" w:rsidR="003B422A" w:rsidRPr="00977999" w:rsidRDefault="003B422A" w:rsidP="00290326">
      <w:pPr>
        <w:numPr>
          <w:ilvl w:val="1"/>
          <w:numId w:val="19"/>
        </w:numPr>
        <w:spacing w:after="160" w:line="279" w:lineRule="auto"/>
        <w:rPr>
          <w:rFonts w:ascii="Aptos" w:hAnsi="Aptos"/>
        </w:rPr>
      </w:pPr>
      <w:r w:rsidRPr="00977999">
        <w:rPr>
          <w:rFonts w:ascii="Aptos" w:hAnsi="Aptos"/>
        </w:rPr>
        <w:t>Apply torque testing to assess load-bearing capacity.</w:t>
      </w:r>
    </w:p>
    <w:p w14:paraId="63A84E14" w14:textId="7238EF82" w:rsidR="00E46929" w:rsidRPr="00977999" w:rsidRDefault="00E46929" w:rsidP="00E46929">
      <w:pPr>
        <w:spacing w:after="160" w:line="279" w:lineRule="auto"/>
        <w:ind w:left="1440"/>
        <w:rPr>
          <w:rFonts w:ascii="Aptos" w:hAnsi="Aptos"/>
        </w:rPr>
      </w:pPr>
    </w:p>
    <w:p w14:paraId="0E5E3088" w14:textId="77777777" w:rsidR="0035429B" w:rsidRDefault="003B422A" w:rsidP="0035429B">
      <w:pPr>
        <w:numPr>
          <w:ilvl w:val="0"/>
          <w:numId w:val="19"/>
        </w:numPr>
        <w:spacing w:after="160" w:line="279" w:lineRule="auto"/>
        <w:rPr>
          <w:rFonts w:ascii="Aptos" w:hAnsi="Aptos"/>
        </w:rPr>
      </w:pPr>
      <w:r w:rsidRPr="00977999">
        <w:rPr>
          <w:rFonts w:ascii="Aptos" w:hAnsi="Aptos"/>
        </w:rPr>
        <w:t>Shaft/Motor System</w:t>
      </w:r>
    </w:p>
    <w:p w14:paraId="40A25649" w14:textId="79856AC6" w:rsidR="003B422A" w:rsidRPr="0035429B" w:rsidRDefault="003B422A" w:rsidP="0035429B">
      <w:pPr>
        <w:numPr>
          <w:ilvl w:val="0"/>
          <w:numId w:val="19"/>
        </w:numPr>
        <w:spacing w:after="160" w:line="279" w:lineRule="auto"/>
        <w:rPr>
          <w:ins w:id="20" w:author="Microsoft Word" w:date="2025-03-05T21:09:00Z" w16du:dateUtc="2025-03-06T02:09:00Z"/>
          <w:rFonts w:ascii="Aptos" w:hAnsi="Aptos"/>
        </w:rPr>
      </w:pPr>
      <w:r w:rsidRPr="0035429B">
        <w:rPr>
          <w:rFonts w:ascii="Aptos" w:hAnsi="Aptos"/>
        </w:rPr>
        <w:t>Test under various loads to monitor stability and performance.</w:t>
      </w:r>
    </w:p>
    <w:p w14:paraId="2ED50BF5" w14:textId="404B2FCA" w:rsidR="003B422A" w:rsidRPr="00977999" w:rsidRDefault="003B422A" w:rsidP="00290326">
      <w:pPr>
        <w:numPr>
          <w:ilvl w:val="1"/>
          <w:numId w:val="19"/>
        </w:numPr>
        <w:spacing w:after="160" w:line="279" w:lineRule="auto"/>
        <w:rPr>
          <w:rFonts w:ascii="Aptos" w:hAnsi="Aptos"/>
        </w:rPr>
      </w:pPr>
      <w:r w:rsidRPr="00977999">
        <w:rPr>
          <w:rFonts w:ascii="Aptos" w:hAnsi="Aptos"/>
        </w:rPr>
        <w:t>Analyze wear and tear over prolonged operation.</w:t>
      </w:r>
    </w:p>
    <w:p w14:paraId="7EEA8A98" w14:textId="77777777" w:rsidR="00B82C92" w:rsidRPr="00977999" w:rsidRDefault="00503C3A" w:rsidP="00290326">
      <w:pPr>
        <w:numPr>
          <w:ilvl w:val="1"/>
          <w:numId w:val="19"/>
        </w:numPr>
        <w:spacing w:after="160" w:line="279" w:lineRule="auto"/>
        <w:rPr>
          <w:rFonts w:ascii="Aptos" w:hAnsi="Aptos"/>
        </w:rPr>
      </w:pPr>
      <w:r w:rsidRPr="00977999">
        <w:rPr>
          <w:rFonts w:ascii="Aptos" w:hAnsi="Aptos"/>
        </w:rPr>
        <w:t>Ensure fits are appropriate.</w:t>
      </w:r>
    </w:p>
    <w:p w14:paraId="3E387CE3" w14:textId="71770AE9" w:rsidR="003B422A" w:rsidRPr="00977999" w:rsidRDefault="003B422A" w:rsidP="00290326">
      <w:pPr>
        <w:numPr>
          <w:ilvl w:val="1"/>
          <w:numId w:val="19"/>
        </w:numPr>
        <w:spacing w:after="160" w:line="279" w:lineRule="auto"/>
        <w:rPr>
          <w:rFonts w:ascii="Aptos" w:hAnsi="Aptos"/>
        </w:rPr>
      </w:pPr>
      <w:r w:rsidRPr="00977999">
        <w:rPr>
          <w:rFonts w:ascii="Aptos" w:hAnsi="Aptos"/>
        </w:rPr>
        <w:t>Conduct vibration testing to ensure mechanical stability.</w:t>
      </w:r>
    </w:p>
    <w:p w14:paraId="181BE3DD" w14:textId="55F3069B" w:rsidR="003B422A" w:rsidRPr="00977999" w:rsidRDefault="003B422A" w:rsidP="00290326">
      <w:pPr>
        <w:numPr>
          <w:ilvl w:val="0"/>
          <w:numId w:val="19"/>
        </w:numPr>
        <w:spacing w:after="160" w:line="279" w:lineRule="auto"/>
        <w:rPr>
          <w:rFonts w:ascii="Aptos" w:hAnsi="Aptos"/>
        </w:rPr>
      </w:pPr>
      <w:r w:rsidRPr="00977999">
        <w:rPr>
          <w:rFonts w:ascii="Aptos" w:hAnsi="Aptos"/>
        </w:rPr>
        <w:t>Structural Integrity (Casing, Pins, and Tolerances)</w:t>
      </w:r>
    </w:p>
    <w:p w14:paraId="01014F22" w14:textId="5C91AAAA" w:rsidR="003B422A" w:rsidRPr="00977999" w:rsidRDefault="003B422A" w:rsidP="00290326">
      <w:pPr>
        <w:numPr>
          <w:ilvl w:val="1"/>
          <w:numId w:val="19"/>
        </w:numPr>
        <w:spacing w:after="160" w:line="279" w:lineRule="auto"/>
        <w:rPr>
          <w:rFonts w:ascii="Aptos" w:hAnsi="Aptos"/>
        </w:rPr>
      </w:pPr>
      <w:r w:rsidRPr="00977999">
        <w:rPr>
          <w:rFonts w:ascii="Aptos" w:hAnsi="Aptos"/>
        </w:rPr>
        <w:t>Verify the inner/outer casing fit using precision measurement tools.</w:t>
      </w:r>
    </w:p>
    <w:p w14:paraId="50934D1C" w14:textId="77777777" w:rsidR="0001777B" w:rsidRPr="00977999" w:rsidRDefault="003B422A" w:rsidP="00290326">
      <w:pPr>
        <w:numPr>
          <w:ilvl w:val="1"/>
          <w:numId w:val="19"/>
        </w:numPr>
        <w:spacing w:after="160" w:line="279" w:lineRule="auto"/>
        <w:rPr>
          <w:rFonts w:ascii="Aptos" w:hAnsi="Aptos"/>
          <w:b/>
          <w:bCs/>
        </w:rPr>
      </w:pPr>
      <w:r w:rsidRPr="00977999">
        <w:rPr>
          <w:rFonts w:ascii="Aptos" w:hAnsi="Aptos"/>
        </w:rPr>
        <w:t xml:space="preserve">Conduct environmental stress tests, </w:t>
      </w:r>
      <w:r w:rsidR="00116B9C" w:rsidRPr="00977999">
        <w:rPr>
          <w:rFonts w:ascii="Aptos" w:hAnsi="Aptos"/>
        </w:rPr>
        <w:t xml:space="preserve">submerging and removing the payload </w:t>
      </w:r>
      <w:r w:rsidR="0010494D" w:rsidRPr="00977999">
        <w:rPr>
          <w:rFonts w:ascii="Aptos" w:hAnsi="Aptos"/>
        </w:rPr>
        <w:t xml:space="preserve">from </w:t>
      </w:r>
      <w:r w:rsidR="00116B9C" w:rsidRPr="00977999">
        <w:rPr>
          <w:rFonts w:ascii="Aptos" w:hAnsi="Aptos"/>
        </w:rPr>
        <w:t>soil</w:t>
      </w:r>
    </w:p>
    <w:p w14:paraId="11DE5790" w14:textId="77777777" w:rsidR="0001777B" w:rsidRPr="00977999" w:rsidRDefault="0001777B" w:rsidP="0001777B">
      <w:pPr>
        <w:spacing w:after="160" w:line="279" w:lineRule="auto"/>
        <w:rPr>
          <w:rFonts w:ascii="Aptos" w:hAnsi="Aptos"/>
          <w:b/>
          <w:bCs/>
        </w:rPr>
      </w:pPr>
      <w:r w:rsidRPr="00977999">
        <w:rPr>
          <w:rFonts w:ascii="Aptos" w:hAnsi="Aptos"/>
          <w:b/>
          <w:bCs/>
        </w:rPr>
        <w:t>System &amp; Assembly Testing</w:t>
      </w:r>
    </w:p>
    <w:p w14:paraId="19D1EFD4" w14:textId="132E8234" w:rsidR="0001777B" w:rsidRPr="00977999" w:rsidRDefault="0001777B" w:rsidP="0001777B">
      <w:pPr>
        <w:spacing w:after="160" w:line="279" w:lineRule="auto"/>
        <w:rPr>
          <w:rFonts w:ascii="Aptos" w:hAnsi="Aptos"/>
        </w:rPr>
      </w:pPr>
      <w:r w:rsidRPr="00977999">
        <w:rPr>
          <w:rFonts w:ascii="Aptos" w:hAnsi="Aptos"/>
        </w:rPr>
        <w:t>System testing evaluates how components function together. This phase ensures the complete system operates efficiently by validating motion mechanics, soil collection, and structural integrity.</w:t>
      </w:r>
    </w:p>
    <w:p w14:paraId="25EA5A8E" w14:textId="77777777" w:rsidR="0001777B" w:rsidRPr="00977999" w:rsidRDefault="0001777B" w:rsidP="00290326">
      <w:pPr>
        <w:numPr>
          <w:ilvl w:val="0"/>
          <w:numId w:val="20"/>
        </w:numPr>
        <w:spacing w:after="160" w:line="279" w:lineRule="auto"/>
        <w:rPr>
          <w:rFonts w:ascii="Aptos" w:hAnsi="Aptos"/>
        </w:rPr>
      </w:pPr>
      <w:r w:rsidRPr="00977999">
        <w:rPr>
          <w:rFonts w:ascii="Aptos" w:hAnsi="Aptos"/>
        </w:rPr>
        <w:t>Motor-Pinion-Rack System</w:t>
      </w:r>
    </w:p>
    <w:p w14:paraId="2AA0B874" w14:textId="7E8F1F9E" w:rsidR="0001777B" w:rsidRPr="00977999" w:rsidRDefault="0001777B" w:rsidP="00290326">
      <w:pPr>
        <w:numPr>
          <w:ilvl w:val="1"/>
          <w:numId w:val="20"/>
        </w:numPr>
        <w:spacing w:after="160" w:line="279" w:lineRule="auto"/>
        <w:rPr>
          <w:rFonts w:ascii="Aptos" w:hAnsi="Aptos"/>
        </w:rPr>
      </w:pPr>
      <w:r w:rsidRPr="00977999">
        <w:rPr>
          <w:rFonts w:ascii="Aptos" w:hAnsi="Aptos"/>
        </w:rPr>
        <w:t xml:space="preserve">Run the full system under load to assess </w:t>
      </w:r>
      <w:r w:rsidR="00B44141" w:rsidRPr="00977999">
        <w:rPr>
          <w:rFonts w:ascii="Aptos" w:hAnsi="Aptos"/>
        </w:rPr>
        <w:t xml:space="preserve">forward and backward </w:t>
      </w:r>
      <w:r w:rsidRPr="00977999">
        <w:rPr>
          <w:rFonts w:ascii="Aptos" w:hAnsi="Aptos"/>
        </w:rPr>
        <w:t xml:space="preserve">movement </w:t>
      </w:r>
    </w:p>
    <w:p w14:paraId="72D0FCD3" w14:textId="77777777" w:rsidR="0001777B" w:rsidRPr="00977999" w:rsidRDefault="0001777B" w:rsidP="00290326">
      <w:pPr>
        <w:numPr>
          <w:ilvl w:val="1"/>
          <w:numId w:val="20"/>
        </w:numPr>
        <w:spacing w:after="160" w:line="279" w:lineRule="auto"/>
        <w:rPr>
          <w:rFonts w:ascii="Aptos" w:hAnsi="Aptos"/>
        </w:rPr>
      </w:pPr>
      <w:r w:rsidRPr="00977999">
        <w:rPr>
          <w:rFonts w:ascii="Aptos" w:hAnsi="Aptos"/>
        </w:rPr>
        <w:t>Analyze backlash, gear meshing, and alignment.</w:t>
      </w:r>
    </w:p>
    <w:p w14:paraId="0C04BBD0" w14:textId="77777777" w:rsidR="0001777B" w:rsidRPr="00977999" w:rsidRDefault="0001777B" w:rsidP="00290326">
      <w:pPr>
        <w:numPr>
          <w:ilvl w:val="0"/>
          <w:numId w:val="20"/>
        </w:numPr>
        <w:spacing w:after="160" w:line="279" w:lineRule="auto"/>
        <w:rPr>
          <w:rFonts w:ascii="Aptos" w:hAnsi="Aptos"/>
        </w:rPr>
      </w:pPr>
      <w:r w:rsidRPr="00977999">
        <w:rPr>
          <w:rFonts w:ascii="Aptos" w:hAnsi="Aptos"/>
        </w:rPr>
        <w:t>Soil Collection Validation</w:t>
      </w:r>
    </w:p>
    <w:p w14:paraId="2CA5C8B8" w14:textId="77777777" w:rsidR="0001777B" w:rsidRPr="00977999" w:rsidRDefault="0001777B" w:rsidP="00290326">
      <w:pPr>
        <w:numPr>
          <w:ilvl w:val="1"/>
          <w:numId w:val="20"/>
        </w:numPr>
        <w:spacing w:after="160" w:line="279" w:lineRule="auto"/>
        <w:rPr>
          <w:rFonts w:ascii="Aptos" w:hAnsi="Aptos"/>
        </w:rPr>
      </w:pPr>
      <w:r w:rsidRPr="00977999">
        <w:rPr>
          <w:rFonts w:ascii="Aptos" w:hAnsi="Aptos"/>
        </w:rPr>
        <w:t>Perform field tests in various soil types to ensure effective collection.</w:t>
      </w:r>
    </w:p>
    <w:p w14:paraId="6F12107C" w14:textId="77777777" w:rsidR="0001777B" w:rsidRPr="00977999" w:rsidRDefault="0001777B" w:rsidP="00290326">
      <w:pPr>
        <w:numPr>
          <w:ilvl w:val="1"/>
          <w:numId w:val="20"/>
        </w:numPr>
        <w:spacing w:after="160" w:line="279" w:lineRule="auto"/>
        <w:rPr>
          <w:rFonts w:ascii="Aptos" w:hAnsi="Aptos"/>
        </w:rPr>
      </w:pPr>
      <w:r w:rsidRPr="00977999">
        <w:rPr>
          <w:rFonts w:ascii="Aptos" w:hAnsi="Aptos"/>
        </w:rPr>
        <w:t>Compare collected samples against expected volume and consistency.</w:t>
      </w:r>
    </w:p>
    <w:p w14:paraId="230F567E" w14:textId="77777777" w:rsidR="0001777B" w:rsidRPr="00977999" w:rsidRDefault="0001777B" w:rsidP="00290326">
      <w:pPr>
        <w:numPr>
          <w:ilvl w:val="1"/>
          <w:numId w:val="20"/>
        </w:numPr>
        <w:spacing w:after="160" w:line="279" w:lineRule="auto"/>
        <w:rPr>
          <w:rFonts w:ascii="Aptos" w:hAnsi="Aptos"/>
        </w:rPr>
      </w:pPr>
      <w:r w:rsidRPr="00977999">
        <w:rPr>
          <w:rFonts w:ascii="Aptos" w:hAnsi="Aptos"/>
        </w:rPr>
        <w:t>Validate automation for repeatability and efficiency.</w:t>
      </w:r>
    </w:p>
    <w:p w14:paraId="1E75D38D" w14:textId="77777777" w:rsidR="0001777B" w:rsidRPr="00977999" w:rsidRDefault="0001777B" w:rsidP="00290326">
      <w:pPr>
        <w:numPr>
          <w:ilvl w:val="0"/>
          <w:numId w:val="20"/>
        </w:numPr>
        <w:spacing w:after="160" w:line="279" w:lineRule="auto"/>
        <w:rPr>
          <w:rFonts w:ascii="Aptos" w:hAnsi="Aptos"/>
        </w:rPr>
      </w:pPr>
      <w:r w:rsidRPr="00977999">
        <w:rPr>
          <w:rFonts w:ascii="Aptos" w:hAnsi="Aptos"/>
        </w:rPr>
        <w:t>Weight Testing</w:t>
      </w:r>
    </w:p>
    <w:p w14:paraId="2E4F8C13" w14:textId="23170F6A" w:rsidR="00480206" w:rsidRPr="00977999" w:rsidRDefault="0001777B" w:rsidP="00290326">
      <w:pPr>
        <w:numPr>
          <w:ilvl w:val="1"/>
          <w:numId w:val="20"/>
        </w:numPr>
        <w:spacing w:after="160" w:line="279" w:lineRule="auto"/>
        <w:rPr>
          <w:rFonts w:ascii="Aptos" w:hAnsi="Aptos"/>
        </w:rPr>
      </w:pPr>
      <w:r w:rsidRPr="00977999">
        <w:rPr>
          <w:rFonts w:ascii="Aptos" w:hAnsi="Aptos"/>
        </w:rPr>
        <w:t>Measure system weight in different operational states (with and without soil)</w:t>
      </w:r>
      <w:r w:rsidR="00480206" w:rsidRPr="00977999">
        <w:rPr>
          <w:rFonts w:ascii="Aptos" w:hAnsi="Aptos"/>
        </w:rPr>
        <w:t xml:space="preserve"> and ensure the total weight is below the maximum limit</w:t>
      </w:r>
    </w:p>
    <w:p w14:paraId="532751B0" w14:textId="77777777" w:rsidR="0001777B" w:rsidRPr="00977999" w:rsidRDefault="0001777B" w:rsidP="00290326">
      <w:pPr>
        <w:numPr>
          <w:ilvl w:val="1"/>
          <w:numId w:val="20"/>
        </w:numPr>
        <w:spacing w:after="160" w:line="279" w:lineRule="auto"/>
        <w:rPr>
          <w:rFonts w:ascii="Aptos" w:hAnsi="Aptos"/>
        </w:rPr>
      </w:pPr>
      <w:r w:rsidRPr="00977999">
        <w:rPr>
          <w:rFonts w:ascii="Aptos" w:hAnsi="Aptos"/>
        </w:rPr>
        <w:t>Ensure consistency through repeated trials with multiple soil types.</w:t>
      </w:r>
    </w:p>
    <w:p w14:paraId="26759CAA" w14:textId="77777777" w:rsidR="0001777B" w:rsidRPr="00977999" w:rsidRDefault="0001777B" w:rsidP="00290326">
      <w:pPr>
        <w:numPr>
          <w:ilvl w:val="0"/>
          <w:numId w:val="20"/>
        </w:numPr>
        <w:spacing w:after="160" w:line="279" w:lineRule="auto"/>
        <w:rPr>
          <w:rFonts w:ascii="Aptos" w:hAnsi="Aptos"/>
        </w:rPr>
      </w:pPr>
      <w:r w:rsidRPr="00977999">
        <w:rPr>
          <w:rFonts w:ascii="Aptos" w:hAnsi="Aptos"/>
        </w:rPr>
        <w:t>Probe, Data, and Analytics</w:t>
      </w:r>
    </w:p>
    <w:p w14:paraId="0907E36D" w14:textId="77777777" w:rsidR="0001777B" w:rsidRPr="00977999" w:rsidRDefault="0001777B" w:rsidP="00290326">
      <w:pPr>
        <w:numPr>
          <w:ilvl w:val="1"/>
          <w:numId w:val="20"/>
        </w:numPr>
        <w:spacing w:after="160" w:line="279" w:lineRule="auto"/>
        <w:rPr>
          <w:rFonts w:ascii="Aptos" w:hAnsi="Aptos"/>
        </w:rPr>
      </w:pPr>
      <w:r w:rsidRPr="00977999">
        <w:rPr>
          <w:rFonts w:ascii="Aptos" w:hAnsi="Aptos"/>
        </w:rPr>
        <w:t>Compare collected probe data with reference values for accuracy.</w:t>
      </w:r>
    </w:p>
    <w:p w14:paraId="0EAC92E2" w14:textId="77777777" w:rsidR="0001777B" w:rsidRPr="00977999" w:rsidRDefault="0001777B" w:rsidP="00290326">
      <w:pPr>
        <w:numPr>
          <w:ilvl w:val="1"/>
          <w:numId w:val="20"/>
        </w:numPr>
        <w:spacing w:after="160" w:line="279" w:lineRule="auto"/>
        <w:rPr>
          <w:rFonts w:ascii="Aptos" w:hAnsi="Aptos"/>
        </w:rPr>
      </w:pPr>
      <w:r w:rsidRPr="00977999">
        <w:rPr>
          <w:rFonts w:ascii="Aptos" w:hAnsi="Aptos"/>
        </w:rPr>
        <w:t>Test data transmission and logging for reliability.</w:t>
      </w:r>
    </w:p>
    <w:p w14:paraId="50EC2B58" w14:textId="7331F2CE" w:rsidR="00722B24" w:rsidRPr="00977999" w:rsidRDefault="0001777B" w:rsidP="00290326">
      <w:pPr>
        <w:numPr>
          <w:ilvl w:val="1"/>
          <w:numId w:val="20"/>
        </w:numPr>
        <w:spacing w:after="160" w:line="279" w:lineRule="auto"/>
        <w:rPr>
          <w:rFonts w:ascii="Aptos" w:hAnsi="Aptos"/>
        </w:rPr>
      </w:pPr>
      <w:r w:rsidRPr="00977999">
        <w:rPr>
          <w:rFonts w:ascii="Aptos" w:hAnsi="Aptos"/>
        </w:rPr>
        <w:t>Analyze recorded data for inconsistencies and sensor drift</w:t>
      </w:r>
      <w:r w:rsidR="00722B24" w:rsidRPr="00977999">
        <w:rPr>
          <w:rFonts w:ascii="Aptos" w:hAnsi="Aptos"/>
        </w:rPr>
        <w:t xml:space="preserve"> – correct (if necessary) with Kalman Filters</w:t>
      </w:r>
    </w:p>
    <w:p w14:paraId="4209F559" w14:textId="77777777" w:rsidR="0001777B" w:rsidRPr="00977999" w:rsidRDefault="0001777B" w:rsidP="00290326">
      <w:pPr>
        <w:numPr>
          <w:ilvl w:val="0"/>
          <w:numId w:val="20"/>
        </w:numPr>
        <w:spacing w:after="160" w:line="279" w:lineRule="auto"/>
        <w:rPr>
          <w:rFonts w:ascii="Aptos" w:hAnsi="Aptos"/>
        </w:rPr>
      </w:pPr>
      <w:r w:rsidRPr="00977999">
        <w:rPr>
          <w:rFonts w:ascii="Aptos" w:hAnsi="Aptos"/>
        </w:rPr>
        <w:t>Sub-Assembly &amp; Final Integration Testing</w:t>
      </w:r>
    </w:p>
    <w:p w14:paraId="131636DE" w14:textId="77777777" w:rsidR="0001777B" w:rsidRPr="00977999" w:rsidRDefault="0001777B" w:rsidP="00290326">
      <w:pPr>
        <w:numPr>
          <w:ilvl w:val="1"/>
          <w:numId w:val="20"/>
        </w:numPr>
        <w:spacing w:after="160" w:line="279" w:lineRule="auto"/>
        <w:rPr>
          <w:rFonts w:ascii="Aptos" w:hAnsi="Aptos"/>
        </w:rPr>
      </w:pPr>
      <w:r w:rsidRPr="00977999">
        <w:rPr>
          <w:rFonts w:ascii="Aptos" w:hAnsi="Aptos"/>
        </w:rPr>
        <w:t>Conduct functional tests for sub-assemblies like the testing probe and shaft-pinion-rack before full integration.</w:t>
      </w:r>
    </w:p>
    <w:p w14:paraId="5643ACD4" w14:textId="77777777" w:rsidR="0001777B" w:rsidRPr="00977999" w:rsidRDefault="0001777B" w:rsidP="00290326">
      <w:pPr>
        <w:numPr>
          <w:ilvl w:val="1"/>
          <w:numId w:val="20"/>
        </w:numPr>
        <w:spacing w:after="160" w:line="279" w:lineRule="auto"/>
        <w:rPr>
          <w:rFonts w:ascii="Aptos" w:hAnsi="Aptos"/>
        </w:rPr>
      </w:pPr>
      <w:r w:rsidRPr="00977999">
        <w:rPr>
          <w:rFonts w:ascii="Aptos" w:hAnsi="Aptos"/>
        </w:rPr>
        <w:t>Verify proper fit, alignment, and operational efficiency.</w:t>
      </w:r>
    </w:p>
    <w:p w14:paraId="7D4A141C" w14:textId="2FF41756" w:rsidR="0001777B" w:rsidRPr="00977999" w:rsidRDefault="0001777B" w:rsidP="00290326">
      <w:pPr>
        <w:numPr>
          <w:ilvl w:val="1"/>
          <w:numId w:val="20"/>
        </w:numPr>
        <w:spacing w:after="160" w:line="279" w:lineRule="auto"/>
        <w:rPr>
          <w:rFonts w:ascii="Aptos" w:hAnsi="Aptos"/>
        </w:rPr>
      </w:pPr>
      <w:r w:rsidRPr="00977999">
        <w:rPr>
          <w:rFonts w:ascii="Aptos" w:hAnsi="Aptos"/>
        </w:rPr>
        <w:t>Perform final testing post-assembly to validate overall performance.</w:t>
      </w:r>
    </w:p>
    <w:p w14:paraId="2A458785" w14:textId="3FB387D1" w:rsidR="003B422A" w:rsidRPr="00977999" w:rsidRDefault="003B422A" w:rsidP="00290326">
      <w:pPr>
        <w:numPr>
          <w:ilvl w:val="1"/>
          <w:numId w:val="19"/>
        </w:numPr>
        <w:spacing w:after="160" w:line="279" w:lineRule="auto"/>
        <w:rPr>
          <w:rFonts w:ascii="Aptos" w:hAnsi="Aptos"/>
        </w:rPr>
      </w:pPr>
      <w:r w:rsidRPr="00977999">
        <w:rPr>
          <w:rFonts w:ascii="Aptos" w:hAnsi="Aptos"/>
        </w:rPr>
        <w:t>Conduct environmental stress tests, including temperature and humidity variations.</w:t>
      </w:r>
    </w:p>
    <w:p w14:paraId="618D7C02" w14:textId="636EF1BB" w:rsidR="00D25D3F" w:rsidRPr="00977999" w:rsidRDefault="003B422A" w:rsidP="00290326">
      <w:pPr>
        <w:numPr>
          <w:ilvl w:val="1"/>
          <w:numId w:val="19"/>
        </w:numPr>
        <w:spacing w:after="160" w:line="279" w:lineRule="auto"/>
        <w:rPr>
          <w:rFonts w:ascii="Aptos" w:hAnsi="Aptos"/>
        </w:rPr>
      </w:pPr>
      <w:r w:rsidRPr="00977999">
        <w:rPr>
          <w:rFonts w:ascii="Aptos" w:hAnsi="Aptos"/>
        </w:rPr>
        <w:t>Perform insertion/removal force tests on pins to check ease of assembly and secure fitting.</w:t>
      </w:r>
    </w:p>
    <w:p w14:paraId="48EDBCC0" w14:textId="640B8A99" w:rsidR="00210932" w:rsidRPr="005162B0" w:rsidRDefault="00210932" w:rsidP="002E5180">
      <w:pPr>
        <w:spacing w:after="160" w:line="279" w:lineRule="auto"/>
        <w:rPr>
          <w:rFonts w:ascii="Aptos" w:hAnsi="Aptos"/>
          <w:b/>
          <w:bCs/>
          <w:color w:val="FF0000"/>
        </w:rPr>
      </w:pPr>
      <w:r w:rsidRPr="005162B0">
        <w:rPr>
          <w:rFonts w:ascii="Aptos" w:hAnsi="Aptos"/>
          <w:b/>
          <w:bCs/>
          <w:color w:val="FF0000"/>
        </w:rPr>
        <w:t>Validation Test – Soil Compactness vs. Depth Performance (Procedure &amp; Results)</w:t>
      </w:r>
    </w:p>
    <w:p w14:paraId="02FC10CA" w14:textId="77777777" w:rsidR="00525AB3" w:rsidRPr="005162B0" w:rsidRDefault="00525AB3" w:rsidP="00525AB3">
      <w:pPr>
        <w:spacing w:before="100" w:beforeAutospacing="1" w:after="100" w:afterAutospacing="1"/>
        <w:rPr>
          <w:rFonts w:asciiTheme="minorHAnsi" w:hAnsiTheme="minorHAnsi"/>
          <w:color w:val="FF0000"/>
        </w:rPr>
      </w:pPr>
      <w:r w:rsidRPr="005162B0">
        <w:rPr>
          <w:rStyle w:val="Strong"/>
          <w:rFonts w:asciiTheme="minorHAnsi" w:eastAsiaTheme="majorEastAsia" w:hAnsiTheme="minorHAnsi"/>
          <w:b w:val="0"/>
          <w:bCs w:val="0"/>
          <w:color w:val="FF0000"/>
        </w:rPr>
        <w:t>Design Objective:</w:t>
      </w:r>
      <w:r w:rsidRPr="005162B0">
        <w:rPr>
          <w:rStyle w:val="Strong"/>
          <w:rFonts w:asciiTheme="minorHAnsi" w:eastAsiaTheme="majorEastAsia" w:hAnsiTheme="minorHAnsi"/>
          <w:color w:val="FF0000"/>
        </w:rPr>
        <w:t xml:space="preserve"> </w:t>
      </w:r>
      <w:r w:rsidRPr="005162B0">
        <w:rPr>
          <w:rFonts w:asciiTheme="minorHAnsi" w:hAnsiTheme="minorHAnsi"/>
          <w:color w:val="FF0000"/>
        </w:rPr>
        <w:t xml:space="preserve">Verify </w:t>
      </w:r>
      <w:proofErr w:type="spellStart"/>
      <w:r w:rsidRPr="005162B0">
        <w:rPr>
          <w:rFonts w:asciiTheme="minorHAnsi" w:hAnsiTheme="minorHAnsi"/>
          <w:color w:val="FF0000"/>
        </w:rPr>
        <w:t>TerraProbe's</w:t>
      </w:r>
      <w:proofErr w:type="spellEnd"/>
      <w:r w:rsidRPr="005162B0">
        <w:rPr>
          <w:rFonts w:asciiTheme="minorHAnsi" w:hAnsiTheme="minorHAnsi"/>
          <w:color w:val="FF0000"/>
        </w:rPr>
        <w:t xml:space="preserve"> ability to meet the 12-inch burrowing requirement under varying soil compaction conditions.</w:t>
      </w:r>
    </w:p>
    <w:p w14:paraId="3A64433C" w14:textId="2E3A05C5" w:rsidR="00525AB3" w:rsidRPr="005162B0" w:rsidRDefault="00525AB3" w:rsidP="00525AB3">
      <w:pPr>
        <w:spacing w:before="100" w:beforeAutospacing="1" w:after="100" w:afterAutospacing="1"/>
        <w:rPr>
          <w:rFonts w:asciiTheme="minorHAnsi" w:hAnsiTheme="minorHAnsi"/>
          <w:color w:val="FF0000"/>
        </w:rPr>
      </w:pPr>
      <w:r w:rsidRPr="005162B0">
        <w:rPr>
          <w:rFonts w:asciiTheme="minorHAnsi" w:hAnsiTheme="minorHAnsi"/>
          <w:color w:val="FF0000"/>
        </w:rPr>
        <w:t xml:space="preserve">Soil types encountered in the field vary from dry, loose soil to moist, moderately dense, and highly compacted soil. Understanding the effect of soil moisture and compactness on </w:t>
      </w:r>
      <w:proofErr w:type="spellStart"/>
      <w:r w:rsidRPr="005162B0">
        <w:rPr>
          <w:rFonts w:asciiTheme="minorHAnsi" w:hAnsiTheme="minorHAnsi"/>
          <w:color w:val="FF0000"/>
        </w:rPr>
        <w:t>TerraProbe's</w:t>
      </w:r>
      <w:proofErr w:type="spellEnd"/>
      <w:r w:rsidRPr="005162B0">
        <w:rPr>
          <w:rFonts w:asciiTheme="minorHAnsi" w:hAnsiTheme="minorHAnsi"/>
          <w:color w:val="FF0000"/>
        </w:rPr>
        <w:t xml:space="preserve"> burrowing capability is critical for validating system performance.</w:t>
      </w:r>
    </w:p>
    <w:p w14:paraId="33743754" w14:textId="77777777" w:rsidR="00525AB3" w:rsidRPr="005162B0" w:rsidRDefault="00525AB3" w:rsidP="00525AB3">
      <w:pPr>
        <w:spacing w:before="100" w:beforeAutospacing="1" w:after="100" w:afterAutospacing="1"/>
        <w:rPr>
          <w:rFonts w:asciiTheme="minorHAnsi" w:hAnsiTheme="minorHAnsi"/>
          <w:b/>
          <w:bCs/>
          <w:color w:val="FF0000"/>
        </w:rPr>
      </w:pPr>
      <w:r w:rsidRPr="005162B0">
        <w:rPr>
          <w:rStyle w:val="Strong"/>
          <w:rFonts w:asciiTheme="minorHAnsi" w:eastAsiaTheme="majorEastAsia" w:hAnsiTheme="minorHAnsi"/>
          <w:b w:val="0"/>
          <w:bCs w:val="0"/>
          <w:color w:val="FF0000"/>
        </w:rPr>
        <w:t>Test Setup:</w:t>
      </w:r>
    </w:p>
    <w:p w14:paraId="0C7B65E3" w14:textId="77777777" w:rsidR="00525AB3" w:rsidRPr="005162B0" w:rsidRDefault="00525AB3" w:rsidP="0051688A">
      <w:pPr>
        <w:numPr>
          <w:ilvl w:val="0"/>
          <w:numId w:val="35"/>
        </w:numPr>
        <w:spacing w:before="100" w:beforeAutospacing="1" w:after="100" w:afterAutospacing="1"/>
        <w:rPr>
          <w:rFonts w:asciiTheme="minorHAnsi" w:hAnsiTheme="minorHAnsi"/>
          <w:color w:val="FF0000"/>
        </w:rPr>
      </w:pPr>
      <w:r w:rsidRPr="005162B0">
        <w:rPr>
          <w:rStyle w:val="Strong"/>
          <w:rFonts w:asciiTheme="minorHAnsi" w:eastAsiaTheme="majorEastAsia" w:hAnsiTheme="minorHAnsi"/>
          <w:b w:val="0"/>
          <w:bCs w:val="0"/>
          <w:color w:val="FF0000"/>
        </w:rPr>
        <w:t>Base material:</w:t>
      </w:r>
      <w:r w:rsidRPr="005162B0">
        <w:rPr>
          <w:rFonts w:asciiTheme="minorHAnsi" w:hAnsiTheme="minorHAnsi"/>
          <w:color w:val="FF0000"/>
        </w:rPr>
        <w:t xml:space="preserve"> ~5,000 cubic inches of dry garden soil</w:t>
      </w:r>
    </w:p>
    <w:p w14:paraId="75007D2B" w14:textId="77777777" w:rsidR="00525AB3" w:rsidRPr="005162B0" w:rsidRDefault="00525AB3" w:rsidP="0051688A">
      <w:pPr>
        <w:numPr>
          <w:ilvl w:val="0"/>
          <w:numId w:val="35"/>
        </w:numPr>
        <w:spacing w:before="100" w:beforeAutospacing="1" w:after="100" w:afterAutospacing="1"/>
        <w:rPr>
          <w:rFonts w:asciiTheme="minorHAnsi" w:hAnsiTheme="minorHAnsi"/>
          <w:color w:val="FF0000"/>
        </w:rPr>
      </w:pPr>
      <w:r w:rsidRPr="005162B0">
        <w:rPr>
          <w:rStyle w:val="Strong"/>
          <w:rFonts w:asciiTheme="minorHAnsi" w:eastAsiaTheme="majorEastAsia" w:hAnsiTheme="minorHAnsi"/>
          <w:b w:val="0"/>
          <w:bCs w:val="0"/>
          <w:color w:val="FF0000"/>
        </w:rPr>
        <w:t>Moisture Adjustment:</w:t>
      </w:r>
      <w:r w:rsidRPr="005162B0">
        <w:rPr>
          <w:rFonts w:asciiTheme="minorHAnsi" w:hAnsiTheme="minorHAnsi"/>
          <w:color w:val="FF0000"/>
        </w:rPr>
        <w:t xml:space="preserve"> 128 oz (~1 gallon) of water added per cycle (~5% volume per addition)</w:t>
      </w:r>
    </w:p>
    <w:p w14:paraId="2ECED44E" w14:textId="77777777" w:rsidR="00525AB3" w:rsidRPr="005162B0" w:rsidRDefault="00525AB3" w:rsidP="0051688A">
      <w:pPr>
        <w:numPr>
          <w:ilvl w:val="0"/>
          <w:numId w:val="35"/>
        </w:numPr>
        <w:spacing w:before="100" w:beforeAutospacing="1" w:after="100" w:afterAutospacing="1"/>
        <w:rPr>
          <w:rFonts w:asciiTheme="minorHAnsi" w:hAnsiTheme="minorHAnsi"/>
          <w:color w:val="FF0000"/>
        </w:rPr>
      </w:pPr>
      <w:r w:rsidRPr="005162B0">
        <w:rPr>
          <w:rStyle w:val="Strong"/>
          <w:rFonts w:asciiTheme="minorHAnsi" w:eastAsiaTheme="majorEastAsia" w:hAnsiTheme="minorHAnsi"/>
          <w:b w:val="0"/>
          <w:bCs w:val="0"/>
          <w:color w:val="FF0000"/>
        </w:rPr>
        <w:t>Measurement:</w:t>
      </w:r>
      <w:r w:rsidRPr="005162B0">
        <w:rPr>
          <w:rFonts w:asciiTheme="minorHAnsi" w:hAnsiTheme="minorHAnsi"/>
          <w:color w:val="FF0000"/>
        </w:rPr>
        <w:t xml:space="preserve"> Depth burrowed (inches) recorded after each water addition</w:t>
      </w:r>
    </w:p>
    <w:p w14:paraId="4FB38D93" w14:textId="77777777" w:rsidR="00525AB3" w:rsidRPr="005162B0" w:rsidRDefault="00525AB3" w:rsidP="00525AB3">
      <w:pPr>
        <w:spacing w:before="100" w:beforeAutospacing="1" w:after="100" w:afterAutospacing="1"/>
        <w:rPr>
          <w:rFonts w:asciiTheme="minorHAnsi" w:hAnsiTheme="minorHAnsi"/>
          <w:b/>
          <w:bCs/>
          <w:color w:val="FF0000"/>
        </w:rPr>
      </w:pPr>
      <w:r w:rsidRPr="005162B0">
        <w:rPr>
          <w:rStyle w:val="Strong"/>
          <w:rFonts w:asciiTheme="minorHAnsi" w:eastAsiaTheme="majorEastAsia" w:hAnsiTheme="minorHAnsi"/>
          <w:b w:val="0"/>
          <w:bCs w:val="0"/>
          <w:color w:val="FF0000"/>
        </w:rPr>
        <w:t>Testing Observations:</w:t>
      </w:r>
    </w:p>
    <w:p w14:paraId="364B270E" w14:textId="77777777" w:rsidR="00525AB3" w:rsidRPr="005162B0" w:rsidRDefault="00525AB3" w:rsidP="0051688A">
      <w:pPr>
        <w:numPr>
          <w:ilvl w:val="0"/>
          <w:numId w:val="36"/>
        </w:numPr>
        <w:spacing w:before="100" w:beforeAutospacing="1" w:after="100" w:afterAutospacing="1"/>
        <w:rPr>
          <w:rFonts w:asciiTheme="minorHAnsi" w:hAnsiTheme="minorHAnsi"/>
          <w:color w:val="FF0000"/>
        </w:rPr>
      </w:pPr>
      <w:r w:rsidRPr="005162B0">
        <w:rPr>
          <w:rStyle w:val="Strong"/>
          <w:rFonts w:asciiTheme="minorHAnsi" w:eastAsiaTheme="majorEastAsia" w:hAnsiTheme="minorHAnsi"/>
          <w:b w:val="0"/>
          <w:bCs w:val="0"/>
          <w:color w:val="FF0000"/>
        </w:rPr>
        <w:t>Dry Soil (0 oz water):</w:t>
      </w:r>
      <w:r w:rsidRPr="005162B0">
        <w:rPr>
          <w:rFonts w:asciiTheme="minorHAnsi" w:hAnsiTheme="minorHAnsi"/>
          <w:color w:val="FF0000"/>
        </w:rPr>
        <w:t xml:space="preserve"> High resistance due to lack of particle cohesion; limited burrowing observed.</w:t>
      </w:r>
    </w:p>
    <w:p w14:paraId="7C261814" w14:textId="77777777" w:rsidR="00525AB3" w:rsidRPr="005162B0" w:rsidRDefault="00525AB3" w:rsidP="0051688A">
      <w:pPr>
        <w:numPr>
          <w:ilvl w:val="0"/>
          <w:numId w:val="36"/>
        </w:numPr>
        <w:spacing w:before="100" w:beforeAutospacing="1" w:after="100" w:afterAutospacing="1"/>
        <w:rPr>
          <w:rFonts w:asciiTheme="minorHAnsi" w:hAnsiTheme="minorHAnsi"/>
          <w:color w:val="FF0000"/>
        </w:rPr>
      </w:pPr>
      <w:r w:rsidRPr="005162B0">
        <w:rPr>
          <w:rStyle w:val="Strong"/>
          <w:rFonts w:asciiTheme="minorHAnsi" w:eastAsiaTheme="majorEastAsia" w:hAnsiTheme="minorHAnsi"/>
          <w:b w:val="0"/>
          <w:bCs w:val="0"/>
          <w:color w:val="FF0000"/>
        </w:rPr>
        <w:t>Increasing Moisture (128–256 oz):</w:t>
      </w:r>
      <w:r w:rsidRPr="005162B0">
        <w:rPr>
          <w:rFonts w:asciiTheme="minorHAnsi" w:hAnsiTheme="minorHAnsi"/>
          <w:color w:val="FF0000"/>
        </w:rPr>
        <w:t xml:space="preserve"> Soil cohesion improved; noticeable improvement in burrowing depth.</w:t>
      </w:r>
    </w:p>
    <w:p w14:paraId="5C76A8DB" w14:textId="77777777" w:rsidR="00525AB3" w:rsidRPr="005162B0" w:rsidRDefault="00525AB3" w:rsidP="0051688A">
      <w:pPr>
        <w:numPr>
          <w:ilvl w:val="0"/>
          <w:numId w:val="36"/>
        </w:numPr>
        <w:spacing w:before="100" w:beforeAutospacing="1" w:after="100" w:afterAutospacing="1"/>
        <w:rPr>
          <w:rFonts w:asciiTheme="minorHAnsi" w:hAnsiTheme="minorHAnsi"/>
          <w:color w:val="FF0000"/>
        </w:rPr>
      </w:pPr>
      <w:r w:rsidRPr="005162B0">
        <w:rPr>
          <w:rStyle w:val="Strong"/>
          <w:rFonts w:asciiTheme="minorHAnsi" w:eastAsiaTheme="majorEastAsia" w:hAnsiTheme="minorHAnsi"/>
          <w:b w:val="0"/>
          <w:bCs w:val="0"/>
          <w:color w:val="FF0000"/>
        </w:rPr>
        <w:t>High Moisture (384–512 oz):</w:t>
      </w:r>
      <w:r w:rsidRPr="005162B0">
        <w:rPr>
          <w:rFonts w:asciiTheme="minorHAnsi" w:hAnsiTheme="minorHAnsi"/>
          <w:color w:val="FF0000"/>
        </w:rPr>
        <w:t xml:space="preserve"> Soil became sticky and more cohesive, aiding deeper burrowing and easier soil penetration.</w:t>
      </w:r>
    </w:p>
    <w:p w14:paraId="105B66EF" w14:textId="57FC2E9A" w:rsidR="00D25D3F" w:rsidRPr="005162B0" w:rsidRDefault="00525AB3" w:rsidP="002E5180">
      <w:pPr>
        <w:spacing w:after="160" w:line="279" w:lineRule="auto"/>
        <w:rPr>
          <w:rFonts w:ascii="Aptos" w:hAnsi="Aptos"/>
          <w:color w:val="FF0000"/>
        </w:rPr>
      </w:pPr>
      <w:r w:rsidRPr="005162B0">
        <w:rPr>
          <w:rFonts w:ascii="Aptos" w:hAnsi="Aptos"/>
          <w:color w:val="FF0000"/>
        </w:rPr>
        <w:t>The table below shows the results for the depth burrowed in inche</w:t>
      </w:r>
      <w:r w:rsidR="00780E4F" w:rsidRPr="005162B0">
        <w:rPr>
          <w:rFonts w:ascii="Aptos" w:hAnsi="Aptos"/>
          <w:color w:val="FF0000"/>
        </w:rPr>
        <w:t>s:</w:t>
      </w:r>
    </w:p>
    <w:p w14:paraId="5107DF3D" w14:textId="18C5A5D2" w:rsidR="00E93199" w:rsidRPr="005162B0" w:rsidRDefault="00E93199" w:rsidP="00E93199">
      <w:pPr>
        <w:spacing w:after="160" w:line="279" w:lineRule="auto"/>
        <w:jc w:val="center"/>
        <w:rPr>
          <w:rFonts w:ascii="Aptos" w:hAnsi="Aptos"/>
          <w:b/>
          <w:bCs/>
          <w:color w:val="FF0000"/>
        </w:rPr>
      </w:pPr>
      <w:r w:rsidRPr="005162B0">
        <w:rPr>
          <w:rFonts w:ascii="Aptos" w:hAnsi="Aptos"/>
          <w:b/>
          <w:bCs/>
          <w:color w:val="FF0000"/>
        </w:rPr>
        <w:t>Table XX. Water Added vs. Soil Depth Burrowed</w:t>
      </w:r>
    </w:p>
    <w:tbl>
      <w:tblPr>
        <w:tblStyle w:val="TableGrid"/>
        <w:tblW w:w="9715" w:type="dxa"/>
        <w:tblLook w:val="04A0" w:firstRow="1" w:lastRow="0" w:firstColumn="1" w:lastColumn="0" w:noHBand="0" w:noVBand="1"/>
      </w:tblPr>
      <w:tblGrid>
        <w:gridCol w:w="1870"/>
        <w:gridCol w:w="2535"/>
        <w:gridCol w:w="2610"/>
        <w:gridCol w:w="2700"/>
      </w:tblGrid>
      <w:tr w:rsidR="005162B0" w14:paraId="39FCD46B" w14:textId="77777777" w:rsidTr="000D2703">
        <w:tc>
          <w:tcPr>
            <w:tcW w:w="1870" w:type="dxa"/>
          </w:tcPr>
          <w:p w14:paraId="61AE4615" w14:textId="40DEF8D2" w:rsidR="000D2703" w:rsidRPr="005162B0" w:rsidRDefault="000D2703" w:rsidP="002E5180">
            <w:pPr>
              <w:spacing w:after="160" w:line="279" w:lineRule="auto"/>
              <w:rPr>
                <w:rFonts w:ascii="Aptos" w:hAnsi="Aptos"/>
                <w:color w:val="FF0000"/>
              </w:rPr>
            </w:pPr>
            <w:r w:rsidRPr="005162B0">
              <w:rPr>
                <w:rFonts w:ascii="Aptos" w:hAnsi="Aptos"/>
                <w:color w:val="FF0000"/>
              </w:rPr>
              <w:t>Water Added (oz)</w:t>
            </w:r>
          </w:p>
        </w:tc>
        <w:tc>
          <w:tcPr>
            <w:tcW w:w="2535" w:type="dxa"/>
          </w:tcPr>
          <w:p w14:paraId="75C38BC6" w14:textId="59F0B692" w:rsidR="000D2703" w:rsidRPr="005162B0" w:rsidRDefault="000D2703" w:rsidP="002E5180">
            <w:pPr>
              <w:spacing w:after="160" w:line="279" w:lineRule="auto"/>
              <w:rPr>
                <w:rFonts w:ascii="Aptos" w:hAnsi="Aptos"/>
                <w:color w:val="FF0000"/>
              </w:rPr>
            </w:pPr>
            <w:r w:rsidRPr="005162B0">
              <w:rPr>
                <w:rFonts w:ascii="Aptos" w:hAnsi="Aptos"/>
                <w:color w:val="FF0000"/>
              </w:rPr>
              <w:t>Approximate Moisture by Volume</w:t>
            </w:r>
          </w:p>
        </w:tc>
        <w:tc>
          <w:tcPr>
            <w:tcW w:w="2610" w:type="dxa"/>
          </w:tcPr>
          <w:p w14:paraId="69D621FD" w14:textId="510B46F5" w:rsidR="000D2703" w:rsidRPr="005162B0" w:rsidRDefault="000D2703" w:rsidP="002E5180">
            <w:pPr>
              <w:spacing w:after="160" w:line="279" w:lineRule="auto"/>
              <w:rPr>
                <w:rFonts w:ascii="Aptos" w:hAnsi="Aptos"/>
                <w:color w:val="FF0000"/>
              </w:rPr>
            </w:pPr>
            <w:r w:rsidRPr="005162B0">
              <w:rPr>
                <w:rFonts w:ascii="Aptos" w:hAnsi="Aptos"/>
                <w:color w:val="FF0000"/>
              </w:rPr>
              <w:t>Approximate Condition</w:t>
            </w:r>
          </w:p>
        </w:tc>
        <w:tc>
          <w:tcPr>
            <w:tcW w:w="2700" w:type="dxa"/>
          </w:tcPr>
          <w:p w14:paraId="56E2D8E0" w14:textId="09E1998F" w:rsidR="000D2703" w:rsidRPr="005162B0" w:rsidRDefault="000D2703" w:rsidP="002E5180">
            <w:pPr>
              <w:spacing w:after="160" w:line="279" w:lineRule="auto"/>
              <w:rPr>
                <w:rFonts w:ascii="Aptos" w:hAnsi="Aptos"/>
                <w:color w:val="FF0000"/>
              </w:rPr>
            </w:pPr>
            <w:r w:rsidRPr="005162B0">
              <w:rPr>
                <w:rFonts w:ascii="Aptos" w:hAnsi="Aptos"/>
                <w:color w:val="FF0000"/>
              </w:rPr>
              <w:t>Depth Burrowed (inches)</w:t>
            </w:r>
          </w:p>
        </w:tc>
      </w:tr>
      <w:tr w:rsidR="005162B0" w14:paraId="4CE10813" w14:textId="77777777" w:rsidTr="000D2703">
        <w:tc>
          <w:tcPr>
            <w:tcW w:w="1870" w:type="dxa"/>
          </w:tcPr>
          <w:p w14:paraId="336DE0A4" w14:textId="3A8A5457" w:rsidR="000D2703" w:rsidRPr="005162B0" w:rsidRDefault="000D2703" w:rsidP="002E5180">
            <w:pPr>
              <w:spacing w:after="160" w:line="279" w:lineRule="auto"/>
              <w:rPr>
                <w:rFonts w:ascii="Aptos" w:hAnsi="Aptos"/>
                <w:color w:val="FF0000"/>
              </w:rPr>
            </w:pPr>
            <w:r w:rsidRPr="005162B0">
              <w:rPr>
                <w:rFonts w:ascii="Aptos" w:hAnsi="Aptos"/>
                <w:color w:val="FF0000"/>
              </w:rPr>
              <w:t>0</w:t>
            </w:r>
          </w:p>
        </w:tc>
        <w:tc>
          <w:tcPr>
            <w:tcW w:w="2535" w:type="dxa"/>
          </w:tcPr>
          <w:p w14:paraId="194FD044" w14:textId="5C8A3140" w:rsidR="000D2703" w:rsidRPr="005162B0" w:rsidRDefault="000D2703" w:rsidP="002E5180">
            <w:pPr>
              <w:spacing w:after="160" w:line="279" w:lineRule="auto"/>
              <w:rPr>
                <w:rFonts w:ascii="Aptos" w:hAnsi="Aptos"/>
                <w:color w:val="FF0000"/>
              </w:rPr>
            </w:pPr>
            <w:r w:rsidRPr="005162B0">
              <w:rPr>
                <w:rFonts w:ascii="Aptos" w:hAnsi="Aptos"/>
                <w:color w:val="FF0000"/>
              </w:rPr>
              <w:t>0%</w:t>
            </w:r>
          </w:p>
        </w:tc>
        <w:tc>
          <w:tcPr>
            <w:tcW w:w="2610" w:type="dxa"/>
          </w:tcPr>
          <w:p w14:paraId="25F58EA1" w14:textId="087E24ED" w:rsidR="000D2703" w:rsidRPr="005162B0" w:rsidRDefault="000D2703" w:rsidP="002E5180">
            <w:pPr>
              <w:spacing w:after="160" w:line="279" w:lineRule="auto"/>
              <w:rPr>
                <w:rFonts w:ascii="Aptos" w:hAnsi="Aptos"/>
                <w:color w:val="FF0000"/>
              </w:rPr>
            </w:pPr>
            <w:r w:rsidRPr="005162B0">
              <w:rPr>
                <w:rFonts w:ascii="Aptos" w:hAnsi="Aptos"/>
                <w:color w:val="FF0000"/>
              </w:rPr>
              <w:t>Powdered</w:t>
            </w:r>
          </w:p>
        </w:tc>
        <w:tc>
          <w:tcPr>
            <w:tcW w:w="2700" w:type="dxa"/>
          </w:tcPr>
          <w:p w14:paraId="586D8CBB" w14:textId="0AB90706" w:rsidR="000D2703" w:rsidRPr="005162B0" w:rsidRDefault="000D2703" w:rsidP="002E5180">
            <w:pPr>
              <w:spacing w:after="160" w:line="279" w:lineRule="auto"/>
              <w:rPr>
                <w:rFonts w:ascii="Aptos" w:hAnsi="Aptos"/>
                <w:color w:val="FF0000"/>
              </w:rPr>
            </w:pPr>
            <w:r w:rsidRPr="005162B0">
              <w:rPr>
                <w:rFonts w:ascii="Aptos" w:hAnsi="Aptos"/>
                <w:color w:val="FF0000"/>
              </w:rPr>
              <w:t>1.21</w:t>
            </w:r>
          </w:p>
        </w:tc>
      </w:tr>
      <w:tr w:rsidR="005162B0" w14:paraId="0CE895DE" w14:textId="77777777" w:rsidTr="000D2703">
        <w:tc>
          <w:tcPr>
            <w:tcW w:w="1870" w:type="dxa"/>
          </w:tcPr>
          <w:p w14:paraId="6FFFA395" w14:textId="37BA6D10" w:rsidR="000D2703" w:rsidRPr="005162B0" w:rsidRDefault="000D2703" w:rsidP="002E5180">
            <w:pPr>
              <w:spacing w:after="160" w:line="279" w:lineRule="auto"/>
              <w:rPr>
                <w:rFonts w:ascii="Aptos" w:hAnsi="Aptos"/>
                <w:color w:val="FF0000"/>
              </w:rPr>
            </w:pPr>
            <w:r w:rsidRPr="005162B0">
              <w:rPr>
                <w:rFonts w:ascii="Aptos" w:hAnsi="Aptos"/>
                <w:color w:val="FF0000"/>
              </w:rPr>
              <w:t>128</w:t>
            </w:r>
          </w:p>
        </w:tc>
        <w:tc>
          <w:tcPr>
            <w:tcW w:w="2535" w:type="dxa"/>
          </w:tcPr>
          <w:p w14:paraId="3D336D6F" w14:textId="4CEAB58B" w:rsidR="000D2703" w:rsidRPr="005162B0" w:rsidRDefault="000D2703" w:rsidP="002E5180">
            <w:pPr>
              <w:spacing w:after="160" w:line="279" w:lineRule="auto"/>
              <w:rPr>
                <w:rFonts w:ascii="Aptos" w:hAnsi="Aptos"/>
                <w:color w:val="FF0000"/>
              </w:rPr>
            </w:pPr>
            <w:r w:rsidRPr="005162B0">
              <w:rPr>
                <w:rFonts w:ascii="Aptos" w:hAnsi="Aptos"/>
                <w:color w:val="FF0000"/>
              </w:rPr>
              <w:t>5%</w:t>
            </w:r>
          </w:p>
        </w:tc>
        <w:tc>
          <w:tcPr>
            <w:tcW w:w="2610" w:type="dxa"/>
          </w:tcPr>
          <w:p w14:paraId="78FA2126" w14:textId="4E4E402C" w:rsidR="000D2703" w:rsidRPr="005162B0" w:rsidRDefault="000D2703" w:rsidP="002E5180">
            <w:pPr>
              <w:spacing w:after="160" w:line="279" w:lineRule="auto"/>
              <w:rPr>
                <w:rFonts w:ascii="Aptos" w:hAnsi="Aptos"/>
                <w:color w:val="FF0000"/>
              </w:rPr>
            </w:pPr>
            <w:r w:rsidRPr="005162B0">
              <w:rPr>
                <w:rFonts w:ascii="Aptos" w:hAnsi="Aptos"/>
                <w:color w:val="FF0000"/>
              </w:rPr>
              <w:t>Dry &amp; Loose</w:t>
            </w:r>
          </w:p>
        </w:tc>
        <w:tc>
          <w:tcPr>
            <w:tcW w:w="2700" w:type="dxa"/>
          </w:tcPr>
          <w:p w14:paraId="2ED6A93D" w14:textId="62408F35" w:rsidR="000D2703" w:rsidRPr="005162B0" w:rsidRDefault="000D2703" w:rsidP="002E5180">
            <w:pPr>
              <w:spacing w:after="160" w:line="279" w:lineRule="auto"/>
              <w:rPr>
                <w:rFonts w:ascii="Aptos" w:hAnsi="Aptos"/>
                <w:color w:val="FF0000"/>
              </w:rPr>
            </w:pPr>
            <w:r w:rsidRPr="005162B0">
              <w:rPr>
                <w:rFonts w:ascii="Aptos" w:hAnsi="Aptos"/>
                <w:color w:val="FF0000"/>
              </w:rPr>
              <w:t>1.75</w:t>
            </w:r>
          </w:p>
        </w:tc>
      </w:tr>
      <w:tr w:rsidR="005162B0" w14:paraId="48796640" w14:textId="77777777" w:rsidTr="000D2703">
        <w:tc>
          <w:tcPr>
            <w:tcW w:w="1870" w:type="dxa"/>
          </w:tcPr>
          <w:p w14:paraId="51CA1707" w14:textId="2D2DBC50" w:rsidR="000D2703" w:rsidRPr="005162B0" w:rsidRDefault="000D2703" w:rsidP="002E5180">
            <w:pPr>
              <w:spacing w:after="160" w:line="279" w:lineRule="auto"/>
              <w:rPr>
                <w:rFonts w:ascii="Aptos" w:hAnsi="Aptos"/>
                <w:color w:val="FF0000"/>
              </w:rPr>
            </w:pPr>
            <w:r w:rsidRPr="005162B0">
              <w:rPr>
                <w:rFonts w:ascii="Aptos" w:hAnsi="Aptos"/>
                <w:color w:val="FF0000"/>
              </w:rPr>
              <w:t>256</w:t>
            </w:r>
          </w:p>
        </w:tc>
        <w:tc>
          <w:tcPr>
            <w:tcW w:w="2535" w:type="dxa"/>
          </w:tcPr>
          <w:p w14:paraId="50E235EB" w14:textId="239731CE" w:rsidR="000D2703" w:rsidRPr="005162B0" w:rsidRDefault="000D2703" w:rsidP="002E5180">
            <w:pPr>
              <w:spacing w:after="160" w:line="279" w:lineRule="auto"/>
              <w:rPr>
                <w:rFonts w:ascii="Aptos" w:hAnsi="Aptos"/>
                <w:color w:val="FF0000"/>
              </w:rPr>
            </w:pPr>
            <w:r w:rsidRPr="005162B0">
              <w:rPr>
                <w:rFonts w:ascii="Aptos" w:hAnsi="Aptos"/>
                <w:color w:val="FF0000"/>
              </w:rPr>
              <w:t>10%</w:t>
            </w:r>
          </w:p>
        </w:tc>
        <w:tc>
          <w:tcPr>
            <w:tcW w:w="2610" w:type="dxa"/>
          </w:tcPr>
          <w:p w14:paraId="113B5210" w14:textId="284A9E8D" w:rsidR="000D2703" w:rsidRPr="005162B0" w:rsidRDefault="000D2703" w:rsidP="002E5180">
            <w:pPr>
              <w:spacing w:after="160" w:line="279" w:lineRule="auto"/>
              <w:rPr>
                <w:rFonts w:ascii="Aptos" w:hAnsi="Aptos"/>
                <w:color w:val="FF0000"/>
              </w:rPr>
            </w:pPr>
            <w:r w:rsidRPr="005162B0">
              <w:rPr>
                <w:rFonts w:ascii="Aptos" w:hAnsi="Aptos"/>
                <w:color w:val="FF0000"/>
              </w:rPr>
              <w:t>Lightly Moist</w:t>
            </w:r>
          </w:p>
        </w:tc>
        <w:tc>
          <w:tcPr>
            <w:tcW w:w="2700" w:type="dxa"/>
          </w:tcPr>
          <w:p w14:paraId="2BC7F38D" w14:textId="51B155D2" w:rsidR="000D2703" w:rsidRPr="005162B0" w:rsidRDefault="000D2703" w:rsidP="002E5180">
            <w:pPr>
              <w:spacing w:after="160" w:line="279" w:lineRule="auto"/>
              <w:rPr>
                <w:rFonts w:ascii="Aptos" w:hAnsi="Aptos"/>
                <w:color w:val="FF0000"/>
              </w:rPr>
            </w:pPr>
            <w:r w:rsidRPr="005162B0">
              <w:rPr>
                <w:rFonts w:ascii="Aptos" w:hAnsi="Aptos"/>
                <w:color w:val="FF0000"/>
              </w:rPr>
              <w:t>2</w:t>
            </w:r>
          </w:p>
        </w:tc>
      </w:tr>
      <w:tr w:rsidR="005162B0" w14:paraId="3FFFF018" w14:textId="77777777" w:rsidTr="000D2703">
        <w:tc>
          <w:tcPr>
            <w:tcW w:w="1870" w:type="dxa"/>
          </w:tcPr>
          <w:p w14:paraId="7454780B" w14:textId="58DE8EFD" w:rsidR="000D2703" w:rsidRPr="005162B0" w:rsidRDefault="000D2703" w:rsidP="002E5180">
            <w:pPr>
              <w:spacing w:after="160" w:line="279" w:lineRule="auto"/>
              <w:rPr>
                <w:rFonts w:ascii="Aptos" w:hAnsi="Aptos"/>
                <w:color w:val="FF0000"/>
              </w:rPr>
            </w:pPr>
            <w:r w:rsidRPr="005162B0">
              <w:rPr>
                <w:rFonts w:ascii="Aptos" w:hAnsi="Aptos"/>
                <w:color w:val="FF0000"/>
              </w:rPr>
              <w:t>3</w:t>
            </w:r>
            <w:r w:rsidR="00D97869" w:rsidRPr="005162B0">
              <w:rPr>
                <w:rFonts w:ascii="Aptos" w:hAnsi="Aptos"/>
                <w:color w:val="FF0000"/>
              </w:rPr>
              <w:t>20</w:t>
            </w:r>
          </w:p>
        </w:tc>
        <w:tc>
          <w:tcPr>
            <w:tcW w:w="2535" w:type="dxa"/>
          </w:tcPr>
          <w:p w14:paraId="678E332F" w14:textId="7DDA782D" w:rsidR="000D2703" w:rsidRPr="005162B0" w:rsidRDefault="00D97869" w:rsidP="002E5180">
            <w:pPr>
              <w:spacing w:after="160" w:line="279" w:lineRule="auto"/>
              <w:rPr>
                <w:rFonts w:ascii="Aptos" w:hAnsi="Aptos"/>
                <w:color w:val="FF0000"/>
              </w:rPr>
            </w:pPr>
            <w:r w:rsidRPr="005162B0">
              <w:rPr>
                <w:rFonts w:ascii="Aptos" w:hAnsi="Aptos"/>
                <w:color w:val="FF0000"/>
              </w:rPr>
              <w:t>1</w:t>
            </w:r>
            <w:r w:rsidR="00E93199" w:rsidRPr="005162B0">
              <w:rPr>
                <w:rFonts w:ascii="Aptos" w:hAnsi="Aptos"/>
                <w:color w:val="FF0000"/>
              </w:rPr>
              <w:t>2.5</w:t>
            </w:r>
            <w:r w:rsidRPr="005162B0">
              <w:rPr>
                <w:rFonts w:ascii="Aptos" w:hAnsi="Aptos"/>
                <w:color w:val="FF0000"/>
              </w:rPr>
              <w:t>%</w:t>
            </w:r>
          </w:p>
        </w:tc>
        <w:tc>
          <w:tcPr>
            <w:tcW w:w="2610" w:type="dxa"/>
          </w:tcPr>
          <w:p w14:paraId="554E6F36" w14:textId="58C51F58" w:rsidR="000D2703" w:rsidRPr="005162B0" w:rsidRDefault="00D97869" w:rsidP="002E5180">
            <w:pPr>
              <w:spacing w:after="160" w:line="279" w:lineRule="auto"/>
              <w:rPr>
                <w:rFonts w:ascii="Aptos" w:hAnsi="Aptos"/>
                <w:color w:val="FF0000"/>
              </w:rPr>
            </w:pPr>
            <w:r w:rsidRPr="005162B0">
              <w:rPr>
                <w:rFonts w:ascii="Aptos" w:hAnsi="Aptos"/>
                <w:color w:val="FF0000"/>
              </w:rPr>
              <w:t>Lightly Moist</w:t>
            </w:r>
          </w:p>
        </w:tc>
        <w:tc>
          <w:tcPr>
            <w:tcW w:w="2700" w:type="dxa"/>
          </w:tcPr>
          <w:p w14:paraId="3D0D3BFD" w14:textId="76F9F7C0" w:rsidR="000D2703" w:rsidRPr="005162B0" w:rsidRDefault="00D97869" w:rsidP="002E5180">
            <w:pPr>
              <w:spacing w:after="160" w:line="279" w:lineRule="auto"/>
              <w:rPr>
                <w:rFonts w:ascii="Aptos" w:hAnsi="Aptos"/>
                <w:color w:val="FF0000"/>
              </w:rPr>
            </w:pPr>
            <w:r w:rsidRPr="005162B0">
              <w:rPr>
                <w:rFonts w:ascii="Aptos" w:hAnsi="Aptos"/>
                <w:color w:val="FF0000"/>
              </w:rPr>
              <w:t>3.93</w:t>
            </w:r>
          </w:p>
        </w:tc>
      </w:tr>
      <w:tr w:rsidR="00D97869" w14:paraId="42F99AB1" w14:textId="77777777" w:rsidTr="000D2703">
        <w:tc>
          <w:tcPr>
            <w:tcW w:w="1870" w:type="dxa"/>
          </w:tcPr>
          <w:p w14:paraId="46DCB669" w14:textId="2087F08E" w:rsidR="00D97869" w:rsidRPr="005162B0" w:rsidRDefault="00D97869" w:rsidP="002E5180">
            <w:pPr>
              <w:spacing w:after="160" w:line="279" w:lineRule="auto"/>
              <w:rPr>
                <w:rFonts w:ascii="Aptos" w:hAnsi="Aptos"/>
                <w:color w:val="FF0000"/>
              </w:rPr>
            </w:pPr>
            <w:r w:rsidRPr="005162B0">
              <w:rPr>
                <w:rFonts w:ascii="Aptos" w:hAnsi="Aptos"/>
                <w:color w:val="FF0000"/>
              </w:rPr>
              <w:t>384</w:t>
            </w:r>
          </w:p>
        </w:tc>
        <w:tc>
          <w:tcPr>
            <w:tcW w:w="2535" w:type="dxa"/>
          </w:tcPr>
          <w:p w14:paraId="1C4EBE07" w14:textId="00212DBD" w:rsidR="00D97869" w:rsidRPr="005162B0" w:rsidRDefault="003526CA" w:rsidP="002E5180">
            <w:pPr>
              <w:spacing w:after="160" w:line="279" w:lineRule="auto"/>
              <w:rPr>
                <w:rFonts w:ascii="Aptos" w:hAnsi="Aptos"/>
                <w:color w:val="FF0000"/>
              </w:rPr>
            </w:pPr>
            <w:r w:rsidRPr="005162B0">
              <w:rPr>
                <w:rFonts w:ascii="Aptos" w:hAnsi="Aptos"/>
                <w:color w:val="FF0000"/>
              </w:rPr>
              <w:t>1</w:t>
            </w:r>
            <w:r w:rsidR="00E93199" w:rsidRPr="005162B0">
              <w:rPr>
                <w:rFonts w:ascii="Aptos" w:hAnsi="Aptos"/>
                <w:color w:val="FF0000"/>
              </w:rPr>
              <w:t>5</w:t>
            </w:r>
            <w:r w:rsidRPr="005162B0">
              <w:rPr>
                <w:rFonts w:ascii="Aptos" w:hAnsi="Aptos"/>
                <w:color w:val="FF0000"/>
              </w:rPr>
              <w:t>%</w:t>
            </w:r>
          </w:p>
        </w:tc>
        <w:tc>
          <w:tcPr>
            <w:tcW w:w="2610" w:type="dxa"/>
          </w:tcPr>
          <w:p w14:paraId="13DCCAE4" w14:textId="2021DFE2" w:rsidR="00D97869" w:rsidRPr="005162B0" w:rsidRDefault="003526CA" w:rsidP="002E5180">
            <w:pPr>
              <w:spacing w:after="160" w:line="279" w:lineRule="auto"/>
              <w:rPr>
                <w:rFonts w:ascii="Aptos" w:hAnsi="Aptos"/>
                <w:color w:val="FF0000"/>
              </w:rPr>
            </w:pPr>
            <w:r w:rsidRPr="005162B0">
              <w:rPr>
                <w:rFonts w:ascii="Aptos" w:hAnsi="Aptos"/>
                <w:color w:val="FF0000"/>
              </w:rPr>
              <w:t>Moderately Moist</w:t>
            </w:r>
          </w:p>
        </w:tc>
        <w:tc>
          <w:tcPr>
            <w:tcW w:w="2700" w:type="dxa"/>
          </w:tcPr>
          <w:p w14:paraId="18605716" w14:textId="49E80F86" w:rsidR="00D97869" w:rsidRPr="005162B0" w:rsidRDefault="003526CA" w:rsidP="002E5180">
            <w:pPr>
              <w:spacing w:after="160" w:line="279" w:lineRule="auto"/>
              <w:rPr>
                <w:rFonts w:ascii="Aptos" w:hAnsi="Aptos"/>
                <w:color w:val="FF0000"/>
              </w:rPr>
            </w:pPr>
            <w:r w:rsidRPr="005162B0">
              <w:rPr>
                <w:rFonts w:ascii="Aptos" w:hAnsi="Aptos"/>
                <w:color w:val="FF0000"/>
              </w:rPr>
              <w:t>5.56</w:t>
            </w:r>
          </w:p>
        </w:tc>
      </w:tr>
      <w:tr w:rsidR="003526CA" w14:paraId="2AD236DE" w14:textId="77777777" w:rsidTr="000D2703">
        <w:tc>
          <w:tcPr>
            <w:tcW w:w="1870" w:type="dxa"/>
          </w:tcPr>
          <w:p w14:paraId="20C946A7" w14:textId="784D0BE3" w:rsidR="003526CA" w:rsidRPr="005162B0" w:rsidRDefault="003526CA" w:rsidP="002E5180">
            <w:pPr>
              <w:spacing w:after="160" w:line="279" w:lineRule="auto"/>
              <w:rPr>
                <w:rFonts w:ascii="Aptos" w:hAnsi="Aptos"/>
                <w:color w:val="FF0000"/>
              </w:rPr>
            </w:pPr>
            <w:r w:rsidRPr="005162B0">
              <w:rPr>
                <w:rFonts w:ascii="Aptos" w:hAnsi="Aptos"/>
                <w:color w:val="FF0000"/>
              </w:rPr>
              <w:t>512</w:t>
            </w:r>
          </w:p>
        </w:tc>
        <w:tc>
          <w:tcPr>
            <w:tcW w:w="2535" w:type="dxa"/>
          </w:tcPr>
          <w:p w14:paraId="64A82C0A" w14:textId="590DA084" w:rsidR="003526CA" w:rsidRPr="005162B0" w:rsidRDefault="003526CA" w:rsidP="002E5180">
            <w:pPr>
              <w:spacing w:after="160" w:line="279" w:lineRule="auto"/>
              <w:rPr>
                <w:rFonts w:ascii="Aptos" w:hAnsi="Aptos"/>
                <w:color w:val="FF0000"/>
              </w:rPr>
            </w:pPr>
            <w:r w:rsidRPr="005162B0">
              <w:rPr>
                <w:rFonts w:ascii="Aptos" w:hAnsi="Aptos"/>
                <w:color w:val="FF0000"/>
              </w:rPr>
              <w:t>20%</w:t>
            </w:r>
          </w:p>
        </w:tc>
        <w:tc>
          <w:tcPr>
            <w:tcW w:w="2610" w:type="dxa"/>
          </w:tcPr>
          <w:p w14:paraId="22AE5E64" w14:textId="545188A0" w:rsidR="003526CA" w:rsidRPr="005162B0" w:rsidRDefault="003526CA" w:rsidP="002E5180">
            <w:pPr>
              <w:spacing w:after="160" w:line="279" w:lineRule="auto"/>
              <w:rPr>
                <w:rFonts w:ascii="Aptos" w:hAnsi="Aptos"/>
                <w:color w:val="FF0000"/>
              </w:rPr>
            </w:pPr>
            <w:r w:rsidRPr="005162B0">
              <w:rPr>
                <w:rFonts w:ascii="Aptos" w:hAnsi="Aptos"/>
                <w:color w:val="FF0000"/>
              </w:rPr>
              <w:t>D</w:t>
            </w:r>
            <w:r w:rsidR="00E93199" w:rsidRPr="005162B0">
              <w:rPr>
                <w:rFonts w:ascii="Aptos" w:hAnsi="Aptos"/>
                <w:color w:val="FF0000"/>
              </w:rPr>
              <w:t>ense</w:t>
            </w:r>
          </w:p>
        </w:tc>
        <w:tc>
          <w:tcPr>
            <w:tcW w:w="2700" w:type="dxa"/>
          </w:tcPr>
          <w:p w14:paraId="1667E53E" w14:textId="20BB5D06" w:rsidR="003526CA" w:rsidRPr="005162B0" w:rsidRDefault="00E93199" w:rsidP="002E5180">
            <w:pPr>
              <w:spacing w:after="160" w:line="279" w:lineRule="auto"/>
              <w:rPr>
                <w:rFonts w:ascii="Aptos" w:hAnsi="Aptos"/>
                <w:color w:val="FF0000"/>
              </w:rPr>
            </w:pPr>
            <w:r w:rsidRPr="005162B0">
              <w:rPr>
                <w:rFonts w:ascii="Aptos" w:hAnsi="Aptos"/>
                <w:color w:val="FF0000"/>
              </w:rPr>
              <w:t>6.72</w:t>
            </w:r>
          </w:p>
        </w:tc>
      </w:tr>
    </w:tbl>
    <w:p w14:paraId="4EC8B61F" w14:textId="77777777" w:rsidR="00DA1F71" w:rsidRPr="005162B0" w:rsidRDefault="00DA1F71" w:rsidP="00DA1F71">
      <w:pPr>
        <w:spacing w:before="100" w:beforeAutospacing="1" w:after="100" w:afterAutospacing="1"/>
        <w:rPr>
          <w:rFonts w:ascii="Aptos" w:hAnsi="Aptos"/>
          <w:b/>
          <w:bCs/>
          <w:color w:val="FF0000"/>
        </w:rPr>
      </w:pPr>
      <w:r w:rsidRPr="005162B0">
        <w:rPr>
          <w:rStyle w:val="Strong"/>
          <w:rFonts w:ascii="Aptos" w:eastAsiaTheme="majorEastAsia" w:hAnsi="Aptos"/>
          <w:b w:val="0"/>
          <w:bCs w:val="0"/>
          <w:color w:val="FF0000"/>
        </w:rPr>
        <w:t>Key Takeaways:</w:t>
      </w:r>
    </w:p>
    <w:p w14:paraId="04FFAA84" w14:textId="77777777" w:rsidR="00DA1F71" w:rsidRPr="005162B0" w:rsidRDefault="00DA1F71" w:rsidP="0051688A">
      <w:pPr>
        <w:numPr>
          <w:ilvl w:val="0"/>
          <w:numId w:val="37"/>
        </w:numPr>
        <w:spacing w:before="100" w:beforeAutospacing="1" w:after="100" w:afterAutospacing="1"/>
        <w:rPr>
          <w:rFonts w:ascii="Aptos" w:hAnsi="Aptos"/>
          <w:color w:val="FF0000"/>
        </w:rPr>
      </w:pPr>
      <w:r w:rsidRPr="005162B0">
        <w:rPr>
          <w:rStyle w:val="Strong"/>
          <w:rFonts w:ascii="Aptos" w:eastAsiaTheme="majorEastAsia" w:hAnsi="Aptos"/>
          <w:b w:val="0"/>
          <w:bCs w:val="0"/>
          <w:color w:val="FF0000"/>
        </w:rPr>
        <w:t>Dry soil offers high initial resistance</w:t>
      </w:r>
      <w:r w:rsidRPr="005162B0">
        <w:rPr>
          <w:rFonts w:ascii="Aptos" w:hAnsi="Aptos"/>
          <w:b/>
          <w:bCs/>
          <w:color w:val="FF0000"/>
        </w:rPr>
        <w:t xml:space="preserve">, </w:t>
      </w:r>
      <w:r w:rsidRPr="005162B0">
        <w:rPr>
          <w:rFonts w:ascii="Aptos" w:hAnsi="Aptos"/>
          <w:color w:val="FF0000"/>
        </w:rPr>
        <w:t>hindering deep burrowing.</w:t>
      </w:r>
    </w:p>
    <w:p w14:paraId="5F3D48F7" w14:textId="77777777" w:rsidR="00DA1F71" w:rsidRPr="005162B0" w:rsidRDefault="00DA1F71" w:rsidP="0051688A">
      <w:pPr>
        <w:numPr>
          <w:ilvl w:val="0"/>
          <w:numId w:val="37"/>
        </w:numPr>
        <w:spacing w:before="100" w:beforeAutospacing="1" w:after="100" w:afterAutospacing="1"/>
        <w:rPr>
          <w:rFonts w:ascii="Aptos" w:hAnsi="Aptos"/>
          <w:b/>
          <w:bCs/>
          <w:color w:val="FF0000"/>
        </w:rPr>
      </w:pPr>
      <w:r w:rsidRPr="005162B0">
        <w:rPr>
          <w:rStyle w:val="Strong"/>
          <w:rFonts w:ascii="Aptos" w:eastAsiaTheme="majorEastAsia" w:hAnsi="Aptos"/>
          <w:b w:val="0"/>
          <w:bCs w:val="0"/>
          <w:color w:val="FF0000"/>
        </w:rPr>
        <w:t>Moderate moisture levels improve burrowing performance</w:t>
      </w:r>
      <w:r w:rsidRPr="005162B0">
        <w:rPr>
          <w:rFonts w:ascii="Aptos" w:hAnsi="Aptos"/>
          <w:b/>
          <w:bCs/>
          <w:color w:val="FF0000"/>
        </w:rPr>
        <w:t xml:space="preserve"> </w:t>
      </w:r>
      <w:r w:rsidRPr="005162B0">
        <w:rPr>
          <w:rFonts w:ascii="Aptos" w:hAnsi="Aptos"/>
          <w:color w:val="FF0000"/>
        </w:rPr>
        <w:t>significantly</w:t>
      </w:r>
      <w:r w:rsidRPr="005162B0">
        <w:rPr>
          <w:rFonts w:ascii="Aptos" w:hAnsi="Aptos"/>
          <w:b/>
          <w:bCs/>
          <w:color w:val="FF0000"/>
        </w:rPr>
        <w:t>.</w:t>
      </w:r>
    </w:p>
    <w:p w14:paraId="4D2522B7" w14:textId="6176C1EB" w:rsidR="00DA1F71" w:rsidRPr="005162B0" w:rsidRDefault="00DA1F71" w:rsidP="0051688A">
      <w:pPr>
        <w:numPr>
          <w:ilvl w:val="0"/>
          <w:numId w:val="37"/>
        </w:numPr>
        <w:spacing w:before="100" w:beforeAutospacing="1" w:after="100" w:afterAutospacing="1"/>
        <w:rPr>
          <w:rFonts w:ascii="Aptos" w:hAnsi="Aptos"/>
          <w:b/>
          <w:bCs/>
          <w:color w:val="FF0000"/>
        </w:rPr>
      </w:pPr>
      <w:proofErr w:type="spellStart"/>
      <w:r w:rsidRPr="005162B0">
        <w:rPr>
          <w:rStyle w:val="Strong"/>
          <w:rFonts w:ascii="Aptos" w:eastAsiaTheme="majorEastAsia" w:hAnsi="Aptos"/>
          <w:b w:val="0"/>
          <w:bCs w:val="0"/>
          <w:color w:val="FF0000"/>
        </w:rPr>
        <w:t>TerraProbe</w:t>
      </w:r>
      <w:proofErr w:type="spellEnd"/>
      <w:r w:rsidRPr="005162B0">
        <w:rPr>
          <w:rStyle w:val="Strong"/>
          <w:rFonts w:ascii="Aptos" w:eastAsiaTheme="majorEastAsia" w:hAnsi="Aptos"/>
          <w:b w:val="0"/>
          <w:bCs w:val="0"/>
          <w:color w:val="FF0000"/>
        </w:rPr>
        <w:t xml:space="preserve"> </w:t>
      </w:r>
      <w:r w:rsidR="007E1121" w:rsidRPr="005162B0">
        <w:rPr>
          <w:rStyle w:val="Strong"/>
          <w:rFonts w:ascii="Aptos" w:eastAsiaTheme="majorEastAsia" w:hAnsi="Aptos"/>
          <w:b w:val="0"/>
          <w:bCs w:val="0"/>
          <w:color w:val="FF0000"/>
        </w:rPr>
        <w:t>didn’t meet</w:t>
      </w:r>
      <w:r w:rsidRPr="005162B0">
        <w:rPr>
          <w:rStyle w:val="Strong"/>
          <w:rFonts w:ascii="Aptos" w:eastAsiaTheme="majorEastAsia" w:hAnsi="Aptos"/>
          <w:b w:val="0"/>
          <w:bCs w:val="0"/>
          <w:color w:val="FF0000"/>
        </w:rPr>
        <w:t xml:space="preserve"> the 12-inch burrowing target</w:t>
      </w:r>
      <w:r w:rsidRPr="005162B0">
        <w:rPr>
          <w:rFonts w:ascii="Aptos" w:hAnsi="Aptos"/>
          <w:b/>
          <w:bCs/>
          <w:color w:val="FF0000"/>
        </w:rPr>
        <w:t xml:space="preserve"> </w:t>
      </w:r>
      <w:r w:rsidR="007E1121" w:rsidRPr="005162B0">
        <w:rPr>
          <w:rFonts w:ascii="Aptos" w:hAnsi="Aptos"/>
          <w:color w:val="FF0000"/>
        </w:rPr>
        <w:t xml:space="preserve">even in </w:t>
      </w:r>
      <w:r w:rsidRPr="005162B0">
        <w:rPr>
          <w:rFonts w:ascii="Aptos" w:hAnsi="Aptos"/>
          <w:color w:val="FF0000"/>
        </w:rPr>
        <w:t>moist conditions (~15%–20% moisture)</w:t>
      </w:r>
      <w:r w:rsidRPr="005162B0">
        <w:rPr>
          <w:rFonts w:ascii="Aptos" w:hAnsi="Aptos"/>
          <w:b/>
          <w:bCs/>
          <w:color w:val="FF0000"/>
        </w:rPr>
        <w:t>.</w:t>
      </w:r>
    </w:p>
    <w:p w14:paraId="24B1B168" w14:textId="77777777" w:rsidR="00DA1F71" w:rsidRPr="005162B0" w:rsidRDefault="00DA1F71" w:rsidP="0051688A">
      <w:pPr>
        <w:numPr>
          <w:ilvl w:val="0"/>
          <w:numId w:val="37"/>
        </w:numPr>
        <w:spacing w:before="100" w:beforeAutospacing="1" w:after="100" w:afterAutospacing="1"/>
        <w:rPr>
          <w:rFonts w:ascii="Aptos" w:hAnsi="Aptos"/>
          <w:b/>
          <w:bCs/>
          <w:color w:val="FF0000"/>
        </w:rPr>
      </w:pPr>
      <w:r w:rsidRPr="005162B0">
        <w:rPr>
          <w:rStyle w:val="Strong"/>
          <w:rFonts w:ascii="Aptos" w:eastAsiaTheme="majorEastAsia" w:hAnsi="Aptos"/>
          <w:b w:val="0"/>
          <w:bCs w:val="0"/>
          <w:color w:val="FF0000"/>
        </w:rPr>
        <w:t>Limitation:</w:t>
      </w:r>
      <w:r w:rsidRPr="005162B0">
        <w:rPr>
          <w:rFonts w:ascii="Aptos" w:hAnsi="Aptos"/>
          <w:b/>
          <w:bCs/>
          <w:color w:val="FF0000"/>
        </w:rPr>
        <w:t xml:space="preserve"> </w:t>
      </w:r>
      <w:r w:rsidRPr="005162B0">
        <w:rPr>
          <w:rFonts w:ascii="Aptos" w:hAnsi="Aptos"/>
          <w:color w:val="FF0000"/>
        </w:rPr>
        <w:t>Extremely dry or overly compacted soils may require mechanical or design adaptations to ensure full-depth penetration</w:t>
      </w:r>
      <w:r w:rsidRPr="005162B0">
        <w:rPr>
          <w:rFonts w:ascii="Aptos" w:hAnsi="Aptos"/>
          <w:b/>
          <w:bCs/>
          <w:color w:val="FF0000"/>
        </w:rPr>
        <w:t>.</w:t>
      </w:r>
    </w:p>
    <w:p w14:paraId="73C726AB" w14:textId="77777777" w:rsidR="007E1121" w:rsidRPr="005162B0" w:rsidRDefault="00DA1F71" w:rsidP="007E1121">
      <w:pPr>
        <w:spacing w:before="100" w:beforeAutospacing="1" w:after="100" w:afterAutospacing="1"/>
        <w:ind w:left="360"/>
        <w:rPr>
          <w:rFonts w:ascii="Aptos" w:hAnsi="Aptos"/>
          <w:color w:val="FF0000"/>
        </w:rPr>
      </w:pPr>
      <w:r w:rsidRPr="005162B0">
        <w:rPr>
          <w:rStyle w:val="Strong"/>
          <w:rFonts w:ascii="Aptos" w:eastAsiaTheme="majorEastAsia" w:hAnsi="Aptos"/>
          <w:color w:val="FF0000"/>
        </w:rPr>
        <w:t>Moving Forward:</w:t>
      </w:r>
    </w:p>
    <w:p w14:paraId="4FEF9DF9" w14:textId="614D767B" w:rsidR="00DA1F71" w:rsidRPr="005162B0" w:rsidRDefault="00DA1F71" w:rsidP="0051688A">
      <w:pPr>
        <w:pStyle w:val="ListParagraph"/>
        <w:numPr>
          <w:ilvl w:val="0"/>
          <w:numId w:val="38"/>
        </w:numPr>
        <w:spacing w:before="100" w:beforeAutospacing="1" w:after="100" w:afterAutospacing="1"/>
        <w:rPr>
          <w:rFonts w:ascii="Aptos" w:hAnsi="Aptos"/>
          <w:color w:val="FF0000"/>
        </w:rPr>
      </w:pPr>
      <w:r w:rsidRPr="005162B0">
        <w:rPr>
          <w:rFonts w:ascii="Aptos" w:hAnsi="Aptos"/>
          <w:color w:val="FF0000"/>
        </w:rPr>
        <w:t xml:space="preserve">Future versions of </w:t>
      </w:r>
      <w:proofErr w:type="spellStart"/>
      <w:r w:rsidRPr="005162B0">
        <w:rPr>
          <w:rFonts w:ascii="Aptos" w:hAnsi="Aptos"/>
          <w:color w:val="FF0000"/>
        </w:rPr>
        <w:t>TerraProbe</w:t>
      </w:r>
      <w:proofErr w:type="spellEnd"/>
      <w:r w:rsidRPr="005162B0">
        <w:rPr>
          <w:rFonts w:ascii="Aptos" w:hAnsi="Aptos"/>
          <w:color w:val="FF0000"/>
        </w:rPr>
        <w:t xml:space="preserve"> should account for variable soil conditions by potentially incorporating adaptive force control mechanisms or soil condition sensing to optimize burrowing strategy.</w:t>
      </w:r>
    </w:p>
    <w:p w14:paraId="43BFBE42" w14:textId="5118B9B3" w:rsidR="00D81736" w:rsidRDefault="00FF4BAB" w:rsidP="0051688A">
      <w:pPr>
        <w:pStyle w:val="ListParagraph"/>
        <w:numPr>
          <w:ilvl w:val="0"/>
          <w:numId w:val="38"/>
        </w:numPr>
        <w:spacing w:before="100" w:beforeAutospacing="1" w:after="100" w:afterAutospacing="1"/>
        <w:rPr>
          <w:rFonts w:ascii="Aptos" w:hAnsi="Aptos"/>
          <w:color w:val="FF0000"/>
        </w:rPr>
      </w:pPr>
      <w:proofErr w:type="gramStart"/>
      <w:r w:rsidRPr="005162B0">
        <w:rPr>
          <w:rFonts w:ascii="Aptos" w:hAnsi="Aptos"/>
          <w:color w:val="FF0000"/>
        </w:rPr>
        <w:t>In order t</w:t>
      </w:r>
      <w:r w:rsidR="005162B0" w:rsidRPr="005162B0">
        <w:rPr>
          <w:rFonts w:ascii="Aptos" w:hAnsi="Aptos"/>
          <w:color w:val="FF0000"/>
        </w:rPr>
        <w:t>o</w:t>
      </w:r>
      <w:proofErr w:type="gramEnd"/>
      <w:r w:rsidR="005162B0" w:rsidRPr="005162B0">
        <w:rPr>
          <w:rFonts w:ascii="Aptos" w:hAnsi="Aptos"/>
          <w:color w:val="FF0000"/>
        </w:rPr>
        <w:t xml:space="preserve"> have a feedforward controller for adaptive force </w:t>
      </w:r>
      <w:r w:rsidR="00F36D56" w:rsidRPr="005162B0">
        <w:rPr>
          <w:rFonts w:ascii="Aptos" w:hAnsi="Aptos"/>
          <w:color w:val="FF0000"/>
        </w:rPr>
        <w:t>controllers</w:t>
      </w:r>
      <w:r w:rsidR="005162B0" w:rsidRPr="005162B0">
        <w:rPr>
          <w:rFonts w:ascii="Aptos" w:hAnsi="Aptos"/>
          <w:color w:val="FF0000"/>
        </w:rPr>
        <w:t>, we will require a motor with a greater RPM.</w:t>
      </w:r>
    </w:p>
    <w:p w14:paraId="1E683C15" w14:textId="77777777" w:rsidR="00F924B6" w:rsidRDefault="00F924B6" w:rsidP="00F924B6">
      <w:pPr>
        <w:spacing w:before="100" w:beforeAutospacing="1" w:after="100" w:afterAutospacing="1"/>
        <w:rPr>
          <w:rFonts w:ascii="Aptos" w:hAnsi="Aptos"/>
          <w:color w:val="FF0000"/>
        </w:rPr>
      </w:pPr>
    </w:p>
    <w:p w14:paraId="0C0AF23D" w14:textId="6D6FB7AC" w:rsidR="00F924B6" w:rsidRPr="000A31F9" w:rsidRDefault="002E604A" w:rsidP="00F924B6">
      <w:pPr>
        <w:spacing w:before="100" w:beforeAutospacing="1" w:after="100" w:afterAutospacing="1"/>
        <w:rPr>
          <w:rFonts w:ascii="Aptos" w:hAnsi="Aptos"/>
          <w:b/>
          <w:bCs/>
          <w:color w:val="FF0000"/>
        </w:rPr>
      </w:pPr>
      <w:r w:rsidRPr="000A31F9">
        <w:rPr>
          <w:rFonts w:ascii="Aptos" w:hAnsi="Aptos"/>
          <w:b/>
          <w:bCs/>
          <w:color w:val="FF0000"/>
        </w:rPr>
        <w:t>Validation Test – Motor Performance</w:t>
      </w:r>
    </w:p>
    <w:p w14:paraId="2A74BA31" w14:textId="7D24896B" w:rsidR="009B22DB" w:rsidRPr="00F765F5" w:rsidRDefault="009B22DB" w:rsidP="009B22DB">
      <w:pPr>
        <w:spacing w:before="100" w:beforeAutospacing="1" w:after="100" w:afterAutospacing="1"/>
        <w:rPr>
          <w:rFonts w:asciiTheme="minorHAnsi" w:hAnsiTheme="minorHAnsi"/>
          <w:color w:val="FF0000"/>
        </w:rPr>
      </w:pPr>
      <w:r w:rsidRPr="00F765F5">
        <w:rPr>
          <w:rStyle w:val="Strong"/>
          <w:rFonts w:asciiTheme="minorHAnsi" w:eastAsiaTheme="majorEastAsia" w:hAnsiTheme="minorHAnsi"/>
          <w:b w:val="0"/>
          <w:bCs w:val="0"/>
          <w:color w:val="FF0000"/>
        </w:rPr>
        <w:t>Objective:</w:t>
      </w:r>
      <w:r w:rsidRPr="00F765F5">
        <w:rPr>
          <w:rFonts w:asciiTheme="minorHAnsi" w:hAnsiTheme="minorHAnsi"/>
          <w:color w:val="FF0000"/>
        </w:rPr>
        <w:t xml:space="preserve"> Assess the actual performance of the selected motors (12V, 30 RPM, 35W rated) and identify discrepancies from expected operation.</w:t>
      </w:r>
    </w:p>
    <w:p w14:paraId="5B17A7FD" w14:textId="332E7E73" w:rsidR="009B22DB" w:rsidRPr="00F765F5" w:rsidRDefault="009B22DB" w:rsidP="009B22DB">
      <w:pPr>
        <w:spacing w:before="100" w:beforeAutospacing="1" w:after="100" w:afterAutospacing="1"/>
        <w:rPr>
          <w:rFonts w:asciiTheme="minorHAnsi" w:hAnsiTheme="minorHAnsi"/>
          <w:color w:val="FF0000"/>
        </w:rPr>
      </w:pPr>
      <w:r w:rsidRPr="00F765F5">
        <w:rPr>
          <w:rStyle w:val="Strong"/>
          <w:rFonts w:asciiTheme="minorHAnsi" w:eastAsiaTheme="majorEastAsia" w:hAnsiTheme="minorHAnsi"/>
          <w:b w:val="0"/>
          <w:bCs w:val="0"/>
          <w:color w:val="FF0000"/>
        </w:rPr>
        <w:t>Background:</w:t>
      </w:r>
      <w:r w:rsidRPr="00F765F5">
        <w:rPr>
          <w:rFonts w:asciiTheme="minorHAnsi" w:hAnsiTheme="minorHAnsi"/>
          <w:color w:val="FF0000"/>
        </w:rPr>
        <w:t xml:space="preserve"> Motor behavior directly impacts </w:t>
      </w:r>
      <w:proofErr w:type="spellStart"/>
      <w:r w:rsidRPr="00F765F5">
        <w:rPr>
          <w:rFonts w:asciiTheme="minorHAnsi" w:hAnsiTheme="minorHAnsi"/>
          <w:color w:val="FF0000"/>
        </w:rPr>
        <w:t>TerraProbe’s</w:t>
      </w:r>
      <w:proofErr w:type="spellEnd"/>
      <w:r w:rsidRPr="00F765F5">
        <w:rPr>
          <w:rFonts w:asciiTheme="minorHAnsi" w:hAnsiTheme="minorHAnsi"/>
          <w:color w:val="FF0000"/>
        </w:rPr>
        <w:t xml:space="preserve"> ability to exert downward force and achieve reliable soil penetration. Accurate synchronization of both motors is essential to prevent slippage, tilting, or misalignment.</w:t>
      </w:r>
    </w:p>
    <w:p w14:paraId="35948BF9" w14:textId="77777777" w:rsidR="009B22DB" w:rsidRPr="00F765F5" w:rsidRDefault="009B22DB" w:rsidP="009B22DB">
      <w:pPr>
        <w:spacing w:before="100" w:beforeAutospacing="1" w:after="100" w:afterAutospacing="1"/>
        <w:rPr>
          <w:rFonts w:asciiTheme="minorHAnsi" w:hAnsiTheme="minorHAnsi"/>
          <w:b/>
          <w:bCs/>
          <w:color w:val="FF0000"/>
        </w:rPr>
      </w:pPr>
      <w:r w:rsidRPr="00F765F5">
        <w:rPr>
          <w:rStyle w:val="Strong"/>
          <w:rFonts w:asciiTheme="minorHAnsi" w:eastAsiaTheme="majorEastAsia" w:hAnsiTheme="minorHAnsi"/>
          <w:b w:val="0"/>
          <w:bCs w:val="0"/>
          <w:color w:val="FF0000"/>
        </w:rPr>
        <w:t>Test Setup and Procedure:</w:t>
      </w:r>
    </w:p>
    <w:p w14:paraId="1ECA9AFD" w14:textId="77777777" w:rsidR="009B22DB" w:rsidRPr="00F765F5" w:rsidRDefault="009B22DB" w:rsidP="0051688A">
      <w:pPr>
        <w:numPr>
          <w:ilvl w:val="0"/>
          <w:numId w:val="39"/>
        </w:numPr>
        <w:spacing w:before="100" w:beforeAutospacing="1" w:after="100" w:afterAutospacing="1"/>
        <w:rPr>
          <w:rFonts w:asciiTheme="minorHAnsi" w:hAnsiTheme="minorHAnsi"/>
          <w:color w:val="FF0000"/>
        </w:rPr>
      </w:pPr>
      <w:r w:rsidRPr="00F765F5">
        <w:rPr>
          <w:rStyle w:val="Strong"/>
          <w:rFonts w:asciiTheme="minorHAnsi" w:eastAsiaTheme="majorEastAsia" w:hAnsiTheme="minorHAnsi"/>
          <w:b w:val="0"/>
          <w:bCs w:val="0"/>
          <w:color w:val="FF0000"/>
        </w:rPr>
        <w:t>Motor Calibration:</w:t>
      </w:r>
      <w:r w:rsidRPr="00F765F5">
        <w:rPr>
          <w:rFonts w:asciiTheme="minorHAnsi" w:hAnsiTheme="minorHAnsi"/>
          <w:color w:val="FF0000"/>
        </w:rPr>
        <w:t xml:space="preserve"> Measured motor output speed (RPM) at various PWM inputs to create a performance curve.</w:t>
      </w:r>
    </w:p>
    <w:p w14:paraId="5DA892FB" w14:textId="77777777" w:rsidR="009B22DB" w:rsidRPr="00F765F5" w:rsidRDefault="009B22DB" w:rsidP="0051688A">
      <w:pPr>
        <w:numPr>
          <w:ilvl w:val="0"/>
          <w:numId w:val="39"/>
        </w:numPr>
        <w:spacing w:before="100" w:beforeAutospacing="1" w:after="100" w:afterAutospacing="1"/>
        <w:rPr>
          <w:rFonts w:asciiTheme="minorHAnsi" w:hAnsiTheme="minorHAnsi"/>
          <w:color w:val="FF0000"/>
        </w:rPr>
      </w:pPr>
      <w:r w:rsidRPr="00F765F5">
        <w:rPr>
          <w:rStyle w:val="Strong"/>
          <w:rFonts w:asciiTheme="minorHAnsi" w:eastAsiaTheme="majorEastAsia" w:hAnsiTheme="minorHAnsi"/>
          <w:b w:val="0"/>
          <w:bCs w:val="0"/>
          <w:color w:val="FF0000"/>
        </w:rPr>
        <w:t>IR Sensor Test:</w:t>
      </w:r>
      <w:r w:rsidRPr="00F765F5">
        <w:rPr>
          <w:rFonts w:asciiTheme="minorHAnsi" w:hAnsiTheme="minorHAnsi"/>
          <w:color w:val="FF0000"/>
        </w:rPr>
        <w:t xml:space="preserve"> Used an IR sensor setup to measure pulses per revolution and analyze motor behavior over time.</w:t>
      </w:r>
    </w:p>
    <w:p w14:paraId="271B946E" w14:textId="77777777" w:rsidR="009B22DB" w:rsidRPr="00F765F5" w:rsidRDefault="009B22DB" w:rsidP="0051688A">
      <w:pPr>
        <w:numPr>
          <w:ilvl w:val="0"/>
          <w:numId w:val="39"/>
        </w:numPr>
        <w:spacing w:before="100" w:beforeAutospacing="1" w:after="100" w:afterAutospacing="1"/>
        <w:rPr>
          <w:rFonts w:asciiTheme="minorHAnsi" w:hAnsiTheme="minorHAnsi"/>
          <w:color w:val="FF0000"/>
        </w:rPr>
      </w:pPr>
      <w:r w:rsidRPr="00F765F5">
        <w:rPr>
          <w:rStyle w:val="Strong"/>
          <w:rFonts w:asciiTheme="minorHAnsi" w:eastAsiaTheme="majorEastAsia" w:hAnsiTheme="minorHAnsi"/>
          <w:b w:val="0"/>
          <w:bCs w:val="0"/>
          <w:color w:val="FF0000"/>
        </w:rPr>
        <w:t>Rise Time Measurement:</w:t>
      </w:r>
      <w:r w:rsidRPr="00F765F5">
        <w:rPr>
          <w:rFonts w:asciiTheme="minorHAnsi" w:hAnsiTheme="minorHAnsi"/>
          <w:color w:val="FF0000"/>
        </w:rPr>
        <w:t xml:space="preserve"> Tracked how long motors took to reach steady-state speed after activation.</w:t>
      </w:r>
    </w:p>
    <w:p w14:paraId="0BB8A17D" w14:textId="44192F35" w:rsidR="009B22DB" w:rsidRPr="00F765F5" w:rsidRDefault="00F50C58" w:rsidP="00F50C58">
      <w:pPr>
        <w:spacing w:before="100" w:beforeAutospacing="1" w:after="100" w:afterAutospacing="1"/>
        <w:jc w:val="center"/>
        <w:rPr>
          <w:rFonts w:asciiTheme="minorHAnsi" w:hAnsiTheme="minorHAnsi"/>
          <w:color w:val="FF0000"/>
        </w:rPr>
      </w:pPr>
      <w:r w:rsidRPr="00F765F5">
        <w:rPr>
          <w:noProof/>
          <w:color w:val="FF0000"/>
        </w:rPr>
        <w:drawing>
          <wp:inline distT="0" distB="0" distL="0" distR="0" wp14:anchorId="39FFE579" wp14:editId="14741368">
            <wp:extent cx="2939143" cy="2939143"/>
            <wp:effectExtent l="0" t="0" r="0" b="0"/>
            <wp:docPr id="1237958284" name="Picture 8"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58284" name="Picture 8" descr="A diagram of a circuit board&#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49249" cy="2949249"/>
                    </a:xfrm>
                    <a:prstGeom prst="rect">
                      <a:avLst/>
                    </a:prstGeom>
                    <a:noFill/>
                    <a:ln>
                      <a:noFill/>
                    </a:ln>
                  </pic:spPr>
                </pic:pic>
              </a:graphicData>
            </a:graphic>
          </wp:inline>
        </w:drawing>
      </w:r>
    </w:p>
    <w:p w14:paraId="0C54E8C8" w14:textId="6063C54E" w:rsidR="00F50C58" w:rsidRPr="00F765F5" w:rsidRDefault="00F50C58" w:rsidP="00F50C58">
      <w:pPr>
        <w:spacing w:before="100" w:beforeAutospacing="1" w:after="100" w:afterAutospacing="1"/>
        <w:jc w:val="center"/>
        <w:rPr>
          <w:rFonts w:asciiTheme="minorHAnsi" w:hAnsiTheme="minorHAnsi"/>
          <w:b/>
          <w:bCs/>
          <w:color w:val="FF0000"/>
        </w:rPr>
      </w:pPr>
      <w:r w:rsidRPr="00F765F5">
        <w:rPr>
          <w:rFonts w:asciiTheme="minorHAnsi" w:hAnsiTheme="minorHAnsi"/>
          <w:b/>
          <w:bCs/>
          <w:color w:val="FF0000"/>
        </w:rPr>
        <w:t xml:space="preserve">Figure </w:t>
      </w:r>
      <w:r w:rsidR="000E3257">
        <w:rPr>
          <w:rFonts w:asciiTheme="minorHAnsi" w:hAnsiTheme="minorHAnsi"/>
          <w:b/>
          <w:bCs/>
          <w:color w:val="FF0000"/>
        </w:rPr>
        <w:t>54</w:t>
      </w:r>
      <w:r w:rsidRPr="00F765F5">
        <w:rPr>
          <w:rFonts w:asciiTheme="minorHAnsi" w:hAnsiTheme="minorHAnsi"/>
          <w:b/>
          <w:bCs/>
          <w:color w:val="FF0000"/>
        </w:rPr>
        <w:t>: Electrical Diagram of Motor Speed Test</w:t>
      </w:r>
    </w:p>
    <w:p w14:paraId="053ADF9D" w14:textId="1B34467C" w:rsidR="00F50C58" w:rsidRPr="00F765F5" w:rsidRDefault="00566BC2" w:rsidP="00F50C58">
      <w:pPr>
        <w:spacing w:before="100" w:beforeAutospacing="1" w:after="100" w:afterAutospacing="1"/>
        <w:jc w:val="center"/>
        <w:rPr>
          <w:color w:val="FF0000"/>
        </w:rPr>
      </w:pPr>
      <w:r w:rsidRPr="00F765F5">
        <w:rPr>
          <w:color w:val="FF0000"/>
        </w:rPr>
        <w:t> </w:t>
      </w:r>
      <w:r w:rsidRPr="00F765F5">
        <w:rPr>
          <w:noProof/>
          <w:color w:val="FF0000"/>
        </w:rPr>
        <w:drawing>
          <wp:inline distT="0" distB="0" distL="0" distR="0" wp14:anchorId="4363F19A" wp14:editId="50A91752">
            <wp:extent cx="4789714" cy="2744947"/>
            <wp:effectExtent l="0" t="0" r="0" b="0"/>
            <wp:docPr id="540253582" name="Picture 9" descr="A graph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53582" name="Picture 9" descr="A graph with numbers and points&#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00159" cy="2750933"/>
                    </a:xfrm>
                    <a:prstGeom prst="rect">
                      <a:avLst/>
                    </a:prstGeom>
                    <a:noFill/>
                    <a:ln>
                      <a:noFill/>
                    </a:ln>
                  </pic:spPr>
                </pic:pic>
              </a:graphicData>
            </a:graphic>
          </wp:inline>
        </w:drawing>
      </w:r>
    </w:p>
    <w:p w14:paraId="0595115E" w14:textId="0699EFF0" w:rsidR="00566BC2" w:rsidRPr="00F765F5" w:rsidRDefault="00566BC2" w:rsidP="00F50C58">
      <w:pPr>
        <w:spacing w:before="100" w:beforeAutospacing="1" w:after="100" w:afterAutospacing="1"/>
        <w:jc w:val="center"/>
        <w:rPr>
          <w:rFonts w:asciiTheme="minorHAnsi" w:hAnsiTheme="minorHAnsi"/>
          <w:b/>
          <w:bCs/>
          <w:color w:val="FF0000"/>
        </w:rPr>
      </w:pPr>
      <w:r w:rsidRPr="00F765F5">
        <w:rPr>
          <w:rFonts w:asciiTheme="minorHAnsi" w:hAnsiTheme="minorHAnsi"/>
          <w:b/>
          <w:bCs/>
          <w:color w:val="FF0000"/>
        </w:rPr>
        <w:t xml:space="preserve">Figure </w:t>
      </w:r>
      <w:r w:rsidR="000E3257">
        <w:rPr>
          <w:rFonts w:asciiTheme="minorHAnsi" w:hAnsiTheme="minorHAnsi"/>
          <w:b/>
          <w:bCs/>
          <w:color w:val="FF0000"/>
        </w:rPr>
        <w:t>55</w:t>
      </w:r>
      <w:r w:rsidRPr="00F765F5">
        <w:rPr>
          <w:rFonts w:asciiTheme="minorHAnsi" w:hAnsiTheme="minorHAnsi"/>
          <w:b/>
          <w:bCs/>
          <w:color w:val="FF0000"/>
        </w:rPr>
        <w:t>: PWM Input vs/ Motor Speed Calibration Results</w:t>
      </w:r>
    </w:p>
    <w:p w14:paraId="681A135B" w14:textId="77777777" w:rsidR="009B22DB" w:rsidRPr="00F765F5" w:rsidRDefault="009B22DB" w:rsidP="009B22DB">
      <w:pPr>
        <w:spacing w:before="100" w:beforeAutospacing="1" w:after="100" w:afterAutospacing="1"/>
        <w:rPr>
          <w:rFonts w:asciiTheme="minorHAnsi" w:hAnsiTheme="minorHAnsi"/>
          <w:b/>
          <w:bCs/>
          <w:color w:val="FF0000"/>
        </w:rPr>
      </w:pPr>
      <w:r w:rsidRPr="00F765F5">
        <w:rPr>
          <w:rStyle w:val="Strong"/>
          <w:rFonts w:asciiTheme="minorHAnsi" w:eastAsiaTheme="majorEastAsia" w:hAnsiTheme="minorHAnsi"/>
          <w:b w:val="0"/>
          <w:bCs w:val="0"/>
          <w:color w:val="FF0000"/>
        </w:rPr>
        <w:t>Key Observations:</w:t>
      </w:r>
    </w:p>
    <w:p w14:paraId="0CAA953D" w14:textId="7399FCB9" w:rsidR="009B22DB" w:rsidRPr="00F765F5" w:rsidRDefault="009B22DB" w:rsidP="0051688A">
      <w:pPr>
        <w:numPr>
          <w:ilvl w:val="0"/>
          <w:numId w:val="40"/>
        </w:numPr>
        <w:spacing w:before="100" w:beforeAutospacing="1" w:after="100" w:afterAutospacing="1"/>
        <w:rPr>
          <w:rFonts w:asciiTheme="minorHAnsi" w:hAnsiTheme="minorHAnsi"/>
          <w:b/>
          <w:bCs/>
          <w:color w:val="FF0000"/>
        </w:rPr>
      </w:pPr>
      <w:r w:rsidRPr="00F765F5">
        <w:rPr>
          <w:rStyle w:val="Strong"/>
          <w:rFonts w:asciiTheme="minorHAnsi" w:eastAsiaTheme="majorEastAsia" w:hAnsiTheme="minorHAnsi"/>
          <w:b w:val="0"/>
          <w:bCs w:val="0"/>
          <w:color w:val="FF0000"/>
        </w:rPr>
        <w:t>Stiction Threshold:</w:t>
      </w:r>
      <w:r w:rsidR="00566BC2" w:rsidRPr="00F765F5">
        <w:rPr>
          <w:rFonts w:asciiTheme="minorHAnsi" w:hAnsiTheme="minorHAnsi"/>
          <w:b/>
          <w:bCs/>
          <w:color w:val="FF0000"/>
        </w:rPr>
        <w:t xml:space="preserve"> </w:t>
      </w:r>
      <w:r w:rsidRPr="00F765F5">
        <w:rPr>
          <w:rFonts w:asciiTheme="minorHAnsi" w:hAnsiTheme="minorHAnsi"/>
          <w:color w:val="FF0000"/>
        </w:rPr>
        <w:t>Motors required &gt;30% PWM input (~76.5 PWM out of 255) to overcome static friction and begin rotation.</w:t>
      </w:r>
    </w:p>
    <w:p w14:paraId="072BF32C" w14:textId="75812C01" w:rsidR="009B22DB" w:rsidRPr="00F765F5" w:rsidRDefault="009B22DB" w:rsidP="0051688A">
      <w:pPr>
        <w:numPr>
          <w:ilvl w:val="0"/>
          <w:numId w:val="40"/>
        </w:numPr>
        <w:spacing w:before="100" w:beforeAutospacing="1" w:after="100" w:afterAutospacing="1"/>
        <w:rPr>
          <w:rFonts w:asciiTheme="minorHAnsi" w:hAnsiTheme="minorHAnsi"/>
          <w:b/>
          <w:bCs/>
          <w:color w:val="FF0000"/>
        </w:rPr>
      </w:pPr>
      <w:r w:rsidRPr="00F765F5">
        <w:rPr>
          <w:rStyle w:val="Strong"/>
          <w:rFonts w:asciiTheme="minorHAnsi" w:eastAsiaTheme="majorEastAsia" w:hAnsiTheme="minorHAnsi"/>
          <w:b w:val="0"/>
          <w:bCs w:val="0"/>
          <w:color w:val="FF0000"/>
        </w:rPr>
        <w:t>Speed Underperformance</w:t>
      </w:r>
    </w:p>
    <w:p w14:paraId="3C1C8054" w14:textId="77777777" w:rsidR="009B22DB" w:rsidRPr="00F765F5" w:rsidRDefault="009B22DB" w:rsidP="0051688A">
      <w:pPr>
        <w:numPr>
          <w:ilvl w:val="1"/>
          <w:numId w:val="40"/>
        </w:numPr>
        <w:spacing w:before="100" w:beforeAutospacing="1" w:after="100" w:afterAutospacing="1"/>
        <w:rPr>
          <w:rFonts w:asciiTheme="minorHAnsi" w:hAnsiTheme="minorHAnsi"/>
          <w:color w:val="FF0000"/>
        </w:rPr>
      </w:pPr>
      <w:r w:rsidRPr="00F765F5">
        <w:rPr>
          <w:rFonts w:asciiTheme="minorHAnsi" w:hAnsiTheme="minorHAnsi"/>
          <w:color w:val="FF0000"/>
        </w:rPr>
        <w:t>Rated Speed: 30 RPM</w:t>
      </w:r>
    </w:p>
    <w:p w14:paraId="2C73E9D6" w14:textId="77777777" w:rsidR="009B22DB" w:rsidRPr="00F765F5" w:rsidRDefault="009B22DB" w:rsidP="0051688A">
      <w:pPr>
        <w:numPr>
          <w:ilvl w:val="1"/>
          <w:numId w:val="40"/>
        </w:numPr>
        <w:spacing w:before="100" w:beforeAutospacing="1" w:after="100" w:afterAutospacing="1"/>
        <w:rPr>
          <w:rFonts w:asciiTheme="minorHAnsi" w:hAnsiTheme="minorHAnsi"/>
          <w:color w:val="FF0000"/>
        </w:rPr>
      </w:pPr>
      <w:r w:rsidRPr="00F765F5">
        <w:rPr>
          <w:rFonts w:asciiTheme="minorHAnsi" w:hAnsiTheme="minorHAnsi"/>
          <w:color w:val="FF0000"/>
        </w:rPr>
        <w:t>Measured Steady-State Speed: ~22.5 RPM</w:t>
      </w:r>
    </w:p>
    <w:p w14:paraId="75DE8FFB" w14:textId="77822AA8" w:rsidR="009B22DB" w:rsidRPr="00F765F5" w:rsidRDefault="009B22DB" w:rsidP="0051688A">
      <w:pPr>
        <w:numPr>
          <w:ilvl w:val="0"/>
          <w:numId w:val="40"/>
        </w:numPr>
        <w:spacing w:before="100" w:beforeAutospacing="1" w:after="100" w:afterAutospacing="1"/>
        <w:rPr>
          <w:rFonts w:asciiTheme="minorHAnsi" w:hAnsiTheme="minorHAnsi"/>
          <w:b/>
          <w:bCs/>
          <w:color w:val="FF0000"/>
        </w:rPr>
      </w:pPr>
      <w:r w:rsidRPr="00F765F5">
        <w:rPr>
          <w:rStyle w:val="Strong"/>
          <w:rFonts w:asciiTheme="minorHAnsi" w:eastAsiaTheme="majorEastAsia" w:hAnsiTheme="minorHAnsi"/>
          <w:b w:val="0"/>
          <w:bCs w:val="0"/>
          <w:color w:val="FF0000"/>
        </w:rPr>
        <w:t>Rise Time</w:t>
      </w:r>
    </w:p>
    <w:p w14:paraId="764676D5" w14:textId="77777777" w:rsidR="009B22DB" w:rsidRPr="00F765F5" w:rsidRDefault="009B22DB" w:rsidP="0051688A">
      <w:pPr>
        <w:numPr>
          <w:ilvl w:val="1"/>
          <w:numId w:val="40"/>
        </w:numPr>
        <w:spacing w:before="100" w:beforeAutospacing="1" w:after="100" w:afterAutospacing="1"/>
        <w:rPr>
          <w:rFonts w:asciiTheme="minorHAnsi" w:hAnsiTheme="minorHAnsi"/>
          <w:color w:val="FF0000"/>
        </w:rPr>
      </w:pPr>
      <w:r w:rsidRPr="00F765F5">
        <w:rPr>
          <w:rFonts w:asciiTheme="minorHAnsi" w:hAnsiTheme="minorHAnsi"/>
          <w:color w:val="FF0000"/>
        </w:rPr>
        <w:t>Approximately 5 seconds to reach steady-state RPM after activation.</w:t>
      </w:r>
    </w:p>
    <w:p w14:paraId="0849C3BE" w14:textId="3CCC6BA9" w:rsidR="009B22DB" w:rsidRPr="00F765F5" w:rsidRDefault="009B22DB" w:rsidP="0051688A">
      <w:pPr>
        <w:numPr>
          <w:ilvl w:val="0"/>
          <w:numId w:val="40"/>
        </w:numPr>
        <w:spacing w:before="100" w:beforeAutospacing="1" w:after="100" w:afterAutospacing="1"/>
        <w:rPr>
          <w:rFonts w:asciiTheme="minorHAnsi" w:hAnsiTheme="minorHAnsi"/>
          <w:b/>
          <w:bCs/>
          <w:color w:val="FF0000"/>
        </w:rPr>
      </w:pPr>
      <w:r w:rsidRPr="00F765F5">
        <w:rPr>
          <w:rStyle w:val="Strong"/>
          <w:rFonts w:asciiTheme="minorHAnsi" w:eastAsiaTheme="majorEastAsia" w:hAnsiTheme="minorHAnsi"/>
          <w:b w:val="0"/>
          <w:bCs w:val="0"/>
          <w:color w:val="FF0000"/>
        </w:rPr>
        <w:t>Power Delivery Issues</w:t>
      </w:r>
    </w:p>
    <w:p w14:paraId="10E6F4F7" w14:textId="77777777" w:rsidR="009B22DB" w:rsidRPr="00F765F5" w:rsidRDefault="009B22DB" w:rsidP="0051688A">
      <w:pPr>
        <w:numPr>
          <w:ilvl w:val="1"/>
          <w:numId w:val="40"/>
        </w:numPr>
        <w:spacing w:before="100" w:beforeAutospacing="1" w:after="100" w:afterAutospacing="1"/>
        <w:rPr>
          <w:rFonts w:asciiTheme="minorHAnsi" w:hAnsiTheme="minorHAnsi"/>
          <w:color w:val="FF0000"/>
        </w:rPr>
      </w:pPr>
      <w:r w:rsidRPr="00F765F5">
        <w:rPr>
          <w:rFonts w:asciiTheme="minorHAnsi" w:hAnsiTheme="minorHAnsi"/>
          <w:color w:val="FF0000"/>
        </w:rPr>
        <w:t>Motors did not consistently operate at their rated 35W output.</w:t>
      </w:r>
    </w:p>
    <w:p w14:paraId="4D9AAF9A" w14:textId="3F4166AA" w:rsidR="002E604A" w:rsidRPr="00F765F5" w:rsidRDefault="009B22DB" w:rsidP="0051688A">
      <w:pPr>
        <w:numPr>
          <w:ilvl w:val="1"/>
          <w:numId w:val="40"/>
        </w:numPr>
        <w:spacing w:before="100" w:beforeAutospacing="1" w:after="100" w:afterAutospacing="1"/>
        <w:rPr>
          <w:rFonts w:asciiTheme="minorHAnsi" w:hAnsiTheme="minorHAnsi"/>
          <w:color w:val="FF0000"/>
        </w:rPr>
      </w:pPr>
      <w:r w:rsidRPr="00F765F5">
        <w:rPr>
          <w:rFonts w:asciiTheme="minorHAnsi" w:hAnsiTheme="minorHAnsi"/>
          <w:color w:val="FF0000"/>
        </w:rPr>
        <w:t>Lower-than-expected power resulted in reduced torque, affecting burrowing force at depth.</w:t>
      </w:r>
    </w:p>
    <w:p w14:paraId="655EC1BC" w14:textId="348EEEF0" w:rsidR="0054269B" w:rsidRPr="00F765F5" w:rsidRDefault="0054269B" w:rsidP="0054269B">
      <w:pPr>
        <w:spacing w:before="100" w:beforeAutospacing="1" w:after="100" w:afterAutospacing="1"/>
        <w:rPr>
          <w:rFonts w:asciiTheme="minorHAnsi" w:hAnsiTheme="minorHAnsi"/>
          <w:color w:val="FF0000"/>
        </w:rPr>
      </w:pPr>
      <w:r w:rsidRPr="00F765F5">
        <w:rPr>
          <w:rFonts w:asciiTheme="minorHAnsi" w:hAnsiTheme="minorHAnsi"/>
          <w:color w:val="FF0000"/>
        </w:rPr>
        <w:t xml:space="preserve">The table below demonstrates results when RPM was </w:t>
      </w:r>
      <w:r w:rsidR="000A31F9" w:rsidRPr="00F765F5">
        <w:rPr>
          <w:rFonts w:asciiTheme="minorHAnsi" w:hAnsiTheme="minorHAnsi"/>
          <w:color w:val="FF0000"/>
        </w:rPr>
        <w:t>lowered,</w:t>
      </w:r>
      <w:r w:rsidRPr="00F765F5">
        <w:rPr>
          <w:rFonts w:asciiTheme="minorHAnsi" w:hAnsiTheme="minorHAnsi"/>
          <w:color w:val="FF0000"/>
        </w:rPr>
        <w:t xml:space="preserve"> and depth </w:t>
      </w:r>
      <w:r w:rsidR="001034DF" w:rsidRPr="00F765F5">
        <w:rPr>
          <w:rFonts w:asciiTheme="minorHAnsi" w:hAnsiTheme="minorHAnsi"/>
          <w:color w:val="FF0000"/>
        </w:rPr>
        <w:t>was measured.</w:t>
      </w:r>
    </w:p>
    <w:p w14:paraId="5DA310FC" w14:textId="50BB65B0" w:rsidR="001034DF" w:rsidRPr="000A31F9" w:rsidRDefault="001034DF" w:rsidP="001034DF">
      <w:pPr>
        <w:spacing w:before="100" w:beforeAutospacing="1" w:after="100" w:afterAutospacing="1"/>
        <w:jc w:val="center"/>
        <w:rPr>
          <w:rFonts w:asciiTheme="minorHAnsi" w:hAnsiTheme="minorHAnsi"/>
          <w:b/>
          <w:bCs/>
          <w:color w:val="FF0000"/>
        </w:rPr>
      </w:pPr>
      <w:r w:rsidRPr="000A31F9">
        <w:rPr>
          <w:rFonts w:asciiTheme="minorHAnsi" w:hAnsiTheme="minorHAnsi"/>
          <w:b/>
          <w:bCs/>
          <w:color w:val="FF0000"/>
        </w:rPr>
        <w:t xml:space="preserve">Table </w:t>
      </w:r>
      <w:r w:rsidR="00926339">
        <w:rPr>
          <w:rFonts w:asciiTheme="minorHAnsi" w:hAnsiTheme="minorHAnsi"/>
          <w:b/>
          <w:bCs/>
          <w:color w:val="FF0000"/>
        </w:rPr>
        <w:t>8</w:t>
      </w:r>
      <w:r w:rsidRPr="000A31F9">
        <w:rPr>
          <w:rFonts w:asciiTheme="minorHAnsi" w:hAnsiTheme="minorHAnsi"/>
          <w:b/>
          <w:bCs/>
          <w:color w:val="FF0000"/>
        </w:rPr>
        <w:t>. Motor RPM vs. Depth Performance</w:t>
      </w:r>
    </w:p>
    <w:tbl>
      <w:tblPr>
        <w:tblStyle w:val="TableGrid"/>
        <w:tblW w:w="0" w:type="auto"/>
        <w:tblLook w:val="04A0" w:firstRow="1" w:lastRow="0" w:firstColumn="1" w:lastColumn="0" w:noHBand="0" w:noVBand="1"/>
      </w:tblPr>
      <w:tblGrid>
        <w:gridCol w:w="2337"/>
        <w:gridCol w:w="2337"/>
        <w:gridCol w:w="2338"/>
        <w:gridCol w:w="2338"/>
      </w:tblGrid>
      <w:tr w:rsidR="00F765F5" w14:paraId="2A73D78A" w14:textId="77777777" w:rsidTr="0036600E">
        <w:tc>
          <w:tcPr>
            <w:tcW w:w="2337" w:type="dxa"/>
          </w:tcPr>
          <w:p w14:paraId="1D6ACB44" w14:textId="765F955A" w:rsidR="0036600E" w:rsidRPr="00F765F5" w:rsidRDefault="0036600E" w:rsidP="001034DF">
            <w:pPr>
              <w:spacing w:before="100" w:beforeAutospacing="1" w:after="100" w:afterAutospacing="1"/>
              <w:jc w:val="center"/>
              <w:rPr>
                <w:rFonts w:asciiTheme="minorHAnsi" w:hAnsiTheme="minorHAnsi"/>
                <w:color w:val="FF0000"/>
              </w:rPr>
            </w:pPr>
            <w:r w:rsidRPr="00F765F5">
              <w:rPr>
                <w:rFonts w:asciiTheme="minorHAnsi" w:hAnsiTheme="minorHAnsi"/>
                <w:color w:val="FF0000"/>
              </w:rPr>
              <w:t>RPM</w:t>
            </w:r>
          </w:p>
        </w:tc>
        <w:tc>
          <w:tcPr>
            <w:tcW w:w="2337" w:type="dxa"/>
          </w:tcPr>
          <w:p w14:paraId="2504BF47" w14:textId="3D429E28" w:rsidR="0036600E" w:rsidRPr="00F765F5" w:rsidRDefault="0036600E" w:rsidP="001034DF">
            <w:pPr>
              <w:spacing w:before="100" w:beforeAutospacing="1" w:after="100" w:afterAutospacing="1"/>
              <w:jc w:val="center"/>
              <w:rPr>
                <w:rFonts w:asciiTheme="minorHAnsi" w:hAnsiTheme="minorHAnsi"/>
                <w:color w:val="FF0000"/>
              </w:rPr>
            </w:pPr>
            <w:r w:rsidRPr="00F765F5">
              <w:rPr>
                <w:rFonts w:asciiTheme="minorHAnsi" w:hAnsiTheme="minorHAnsi"/>
                <w:color w:val="FF0000"/>
              </w:rPr>
              <w:t>ENA PWM</w:t>
            </w:r>
          </w:p>
        </w:tc>
        <w:tc>
          <w:tcPr>
            <w:tcW w:w="2338" w:type="dxa"/>
          </w:tcPr>
          <w:p w14:paraId="422ADCE3" w14:textId="030D21CF" w:rsidR="0036600E" w:rsidRPr="00F765F5" w:rsidRDefault="0036600E" w:rsidP="001034DF">
            <w:pPr>
              <w:spacing w:before="100" w:beforeAutospacing="1" w:after="100" w:afterAutospacing="1"/>
              <w:jc w:val="center"/>
              <w:rPr>
                <w:rFonts w:asciiTheme="minorHAnsi" w:hAnsiTheme="minorHAnsi"/>
                <w:color w:val="FF0000"/>
              </w:rPr>
            </w:pPr>
            <w:r w:rsidRPr="00F765F5">
              <w:rPr>
                <w:rFonts w:asciiTheme="minorHAnsi" w:hAnsiTheme="minorHAnsi"/>
                <w:color w:val="FF0000"/>
              </w:rPr>
              <w:t>ENB PWN</w:t>
            </w:r>
          </w:p>
        </w:tc>
        <w:tc>
          <w:tcPr>
            <w:tcW w:w="2338" w:type="dxa"/>
          </w:tcPr>
          <w:p w14:paraId="0168BEFE" w14:textId="7CC2EEFB" w:rsidR="0036600E" w:rsidRPr="00F765F5" w:rsidRDefault="0036600E" w:rsidP="001034DF">
            <w:pPr>
              <w:spacing w:before="100" w:beforeAutospacing="1" w:after="100" w:afterAutospacing="1"/>
              <w:jc w:val="center"/>
              <w:rPr>
                <w:rFonts w:asciiTheme="minorHAnsi" w:hAnsiTheme="minorHAnsi"/>
                <w:color w:val="FF0000"/>
              </w:rPr>
            </w:pPr>
            <w:r w:rsidRPr="00F765F5">
              <w:rPr>
                <w:rFonts w:asciiTheme="minorHAnsi" w:hAnsiTheme="minorHAnsi"/>
                <w:color w:val="FF0000"/>
              </w:rPr>
              <w:t>Depth (inches)</w:t>
            </w:r>
          </w:p>
        </w:tc>
      </w:tr>
      <w:tr w:rsidR="00F765F5" w14:paraId="0E1C1E9D" w14:textId="77777777" w:rsidTr="0036600E">
        <w:tc>
          <w:tcPr>
            <w:tcW w:w="2337" w:type="dxa"/>
          </w:tcPr>
          <w:p w14:paraId="392084A1" w14:textId="40470DB0" w:rsidR="0036600E" w:rsidRPr="00F765F5" w:rsidRDefault="00BF1069" w:rsidP="001034DF">
            <w:pPr>
              <w:spacing w:before="100" w:beforeAutospacing="1" w:after="100" w:afterAutospacing="1"/>
              <w:jc w:val="center"/>
              <w:rPr>
                <w:rFonts w:asciiTheme="minorHAnsi" w:hAnsiTheme="minorHAnsi"/>
                <w:color w:val="FF0000"/>
              </w:rPr>
            </w:pPr>
            <w:r w:rsidRPr="00F765F5">
              <w:rPr>
                <w:rFonts w:asciiTheme="minorHAnsi" w:hAnsiTheme="minorHAnsi"/>
                <w:color w:val="FF0000"/>
              </w:rPr>
              <w:t>22.8</w:t>
            </w:r>
          </w:p>
        </w:tc>
        <w:tc>
          <w:tcPr>
            <w:tcW w:w="2337" w:type="dxa"/>
          </w:tcPr>
          <w:p w14:paraId="2F8CDC02" w14:textId="2232E2EF" w:rsidR="0036600E" w:rsidRPr="00F765F5" w:rsidRDefault="00BF1069" w:rsidP="001034DF">
            <w:pPr>
              <w:spacing w:before="100" w:beforeAutospacing="1" w:after="100" w:afterAutospacing="1"/>
              <w:jc w:val="center"/>
              <w:rPr>
                <w:rFonts w:asciiTheme="minorHAnsi" w:hAnsiTheme="minorHAnsi"/>
                <w:color w:val="FF0000"/>
              </w:rPr>
            </w:pPr>
            <w:r w:rsidRPr="00F765F5">
              <w:rPr>
                <w:rFonts w:asciiTheme="minorHAnsi" w:hAnsiTheme="minorHAnsi"/>
                <w:color w:val="FF0000"/>
              </w:rPr>
              <w:t>255</w:t>
            </w:r>
          </w:p>
        </w:tc>
        <w:tc>
          <w:tcPr>
            <w:tcW w:w="2338" w:type="dxa"/>
          </w:tcPr>
          <w:p w14:paraId="49E10DD8" w14:textId="545EA49F" w:rsidR="0036600E" w:rsidRPr="00F765F5" w:rsidRDefault="00BF1069" w:rsidP="001034DF">
            <w:pPr>
              <w:spacing w:before="100" w:beforeAutospacing="1" w:after="100" w:afterAutospacing="1"/>
              <w:jc w:val="center"/>
              <w:rPr>
                <w:rFonts w:asciiTheme="minorHAnsi" w:hAnsiTheme="minorHAnsi"/>
                <w:color w:val="FF0000"/>
              </w:rPr>
            </w:pPr>
            <w:r w:rsidRPr="00F765F5">
              <w:rPr>
                <w:rFonts w:asciiTheme="minorHAnsi" w:hAnsiTheme="minorHAnsi"/>
                <w:color w:val="FF0000"/>
              </w:rPr>
              <w:t>255</w:t>
            </w:r>
          </w:p>
        </w:tc>
        <w:tc>
          <w:tcPr>
            <w:tcW w:w="2338" w:type="dxa"/>
          </w:tcPr>
          <w:p w14:paraId="59DCFE7E" w14:textId="4034D928" w:rsidR="0036600E" w:rsidRPr="00F765F5" w:rsidRDefault="00BF1069" w:rsidP="001034DF">
            <w:pPr>
              <w:spacing w:before="100" w:beforeAutospacing="1" w:after="100" w:afterAutospacing="1"/>
              <w:jc w:val="center"/>
              <w:rPr>
                <w:rFonts w:asciiTheme="minorHAnsi" w:hAnsiTheme="minorHAnsi"/>
                <w:color w:val="FF0000"/>
              </w:rPr>
            </w:pPr>
            <w:r w:rsidRPr="00F765F5">
              <w:rPr>
                <w:rFonts w:asciiTheme="minorHAnsi" w:hAnsiTheme="minorHAnsi"/>
                <w:color w:val="FF0000"/>
              </w:rPr>
              <w:t>3.5</w:t>
            </w:r>
          </w:p>
        </w:tc>
      </w:tr>
      <w:tr w:rsidR="00F765F5" w14:paraId="66C5E425" w14:textId="77777777" w:rsidTr="0036600E">
        <w:tc>
          <w:tcPr>
            <w:tcW w:w="2337" w:type="dxa"/>
          </w:tcPr>
          <w:p w14:paraId="67CF23A8" w14:textId="13B0D06D" w:rsidR="0036600E" w:rsidRPr="00F765F5" w:rsidRDefault="00BF1069" w:rsidP="001034DF">
            <w:pPr>
              <w:spacing w:before="100" w:beforeAutospacing="1" w:after="100" w:afterAutospacing="1"/>
              <w:jc w:val="center"/>
              <w:rPr>
                <w:rFonts w:asciiTheme="minorHAnsi" w:hAnsiTheme="minorHAnsi"/>
                <w:color w:val="FF0000"/>
              </w:rPr>
            </w:pPr>
            <w:r w:rsidRPr="00F765F5">
              <w:rPr>
                <w:rFonts w:asciiTheme="minorHAnsi" w:hAnsiTheme="minorHAnsi"/>
                <w:color w:val="FF0000"/>
              </w:rPr>
              <w:t>22</w:t>
            </w:r>
          </w:p>
        </w:tc>
        <w:tc>
          <w:tcPr>
            <w:tcW w:w="2337" w:type="dxa"/>
          </w:tcPr>
          <w:p w14:paraId="1097CDD5" w14:textId="40022333" w:rsidR="0036600E" w:rsidRPr="00F765F5" w:rsidRDefault="00BF1069" w:rsidP="001034DF">
            <w:pPr>
              <w:spacing w:before="100" w:beforeAutospacing="1" w:after="100" w:afterAutospacing="1"/>
              <w:jc w:val="center"/>
              <w:rPr>
                <w:rFonts w:asciiTheme="minorHAnsi" w:hAnsiTheme="minorHAnsi"/>
                <w:color w:val="FF0000"/>
              </w:rPr>
            </w:pPr>
            <w:r w:rsidRPr="00F765F5">
              <w:rPr>
                <w:rFonts w:asciiTheme="minorHAnsi" w:hAnsiTheme="minorHAnsi"/>
                <w:color w:val="FF0000"/>
              </w:rPr>
              <w:t>244</w:t>
            </w:r>
          </w:p>
        </w:tc>
        <w:tc>
          <w:tcPr>
            <w:tcW w:w="2338" w:type="dxa"/>
          </w:tcPr>
          <w:p w14:paraId="2AC02A24" w14:textId="35F1E2F0" w:rsidR="0036600E" w:rsidRPr="00F765F5" w:rsidRDefault="00BF1069" w:rsidP="001034DF">
            <w:pPr>
              <w:spacing w:before="100" w:beforeAutospacing="1" w:after="100" w:afterAutospacing="1"/>
              <w:jc w:val="center"/>
              <w:rPr>
                <w:rFonts w:asciiTheme="minorHAnsi" w:hAnsiTheme="minorHAnsi"/>
                <w:color w:val="FF0000"/>
              </w:rPr>
            </w:pPr>
            <w:r w:rsidRPr="00F765F5">
              <w:rPr>
                <w:rFonts w:asciiTheme="minorHAnsi" w:hAnsiTheme="minorHAnsi"/>
                <w:color w:val="FF0000"/>
              </w:rPr>
              <w:t>232</w:t>
            </w:r>
          </w:p>
        </w:tc>
        <w:tc>
          <w:tcPr>
            <w:tcW w:w="2338" w:type="dxa"/>
          </w:tcPr>
          <w:p w14:paraId="291D5EAD" w14:textId="73780EC1" w:rsidR="0036600E" w:rsidRPr="00F765F5" w:rsidRDefault="00BF1069" w:rsidP="001034DF">
            <w:pPr>
              <w:spacing w:before="100" w:beforeAutospacing="1" w:after="100" w:afterAutospacing="1"/>
              <w:jc w:val="center"/>
              <w:rPr>
                <w:rFonts w:asciiTheme="minorHAnsi" w:hAnsiTheme="minorHAnsi"/>
                <w:color w:val="FF0000"/>
              </w:rPr>
            </w:pPr>
            <w:r w:rsidRPr="00F765F5">
              <w:rPr>
                <w:rFonts w:asciiTheme="minorHAnsi" w:hAnsiTheme="minorHAnsi"/>
                <w:color w:val="FF0000"/>
              </w:rPr>
              <w:t>2.75</w:t>
            </w:r>
          </w:p>
        </w:tc>
      </w:tr>
      <w:tr w:rsidR="00F765F5" w14:paraId="2E7F889C" w14:textId="77777777" w:rsidTr="0036600E">
        <w:tc>
          <w:tcPr>
            <w:tcW w:w="2337" w:type="dxa"/>
          </w:tcPr>
          <w:p w14:paraId="50CE3C5A" w14:textId="335AD105" w:rsidR="0036600E" w:rsidRPr="00F765F5" w:rsidRDefault="000912A6" w:rsidP="001034DF">
            <w:pPr>
              <w:spacing w:before="100" w:beforeAutospacing="1" w:after="100" w:afterAutospacing="1"/>
              <w:jc w:val="center"/>
              <w:rPr>
                <w:rFonts w:asciiTheme="minorHAnsi" w:hAnsiTheme="minorHAnsi"/>
                <w:color w:val="FF0000"/>
              </w:rPr>
            </w:pPr>
            <w:r w:rsidRPr="00F765F5">
              <w:rPr>
                <w:rFonts w:asciiTheme="minorHAnsi" w:hAnsiTheme="minorHAnsi"/>
                <w:color w:val="FF0000"/>
              </w:rPr>
              <w:t>18</w:t>
            </w:r>
          </w:p>
        </w:tc>
        <w:tc>
          <w:tcPr>
            <w:tcW w:w="2337" w:type="dxa"/>
          </w:tcPr>
          <w:p w14:paraId="12EE2B87" w14:textId="0E20D162" w:rsidR="0036600E" w:rsidRPr="00F765F5" w:rsidRDefault="000912A6" w:rsidP="001034DF">
            <w:pPr>
              <w:spacing w:before="100" w:beforeAutospacing="1" w:after="100" w:afterAutospacing="1"/>
              <w:jc w:val="center"/>
              <w:rPr>
                <w:rFonts w:asciiTheme="minorHAnsi" w:hAnsiTheme="minorHAnsi"/>
                <w:color w:val="FF0000"/>
              </w:rPr>
            </w:pPr>
            <w:r w:rsidRPr="00F765F5">
              <w:rPr>
                <w:rFonts w:asciiTheme="minorHAnsi" w:hAnsiTheme="minorHAnsi"/>
                <w:color w:val="FF0000"/>
              </w:rPr>
              <w:t>192</w:t>
            </w:r>
          </w:p>
        </w:tc>
        <w:tc>
          <w:tcPr>
            <w:tcW w:w="2338" w:type="dxa"/>
          </w:tcPr>
          <w:p w14:paraId="5608A3EC" w14:textId="305AD563" w:rsidR="0036600E" w:rsidRPr="00F765F5" w:rsidRDefault="000912A6" w:rsidP="001034DF">
            <w:pPr>
              <w:spacing w:before="100" w:beforeAutospacing="1" w:after="100" w:afterAutospacing="1"/>
              <w:jc w:val="center"/>
              <w:rPr>
                <w:rFonts w:asciiTheme="minorHAnsi" w:hAnsiTheme="minorHAnsi"/>
                <w:color w:val="FF0000"/>
              </w:rPr>
            </w:pPr>
            <w:r w:rsidRPr="00F765F5">
              <w:rPr>
                <w:rFonts w:asciiTheme="minorHAnsi" w:hAnsiTheme="minorHAnsi"/>
                <w:color w:val="FF0000"/>
              </w:rPr>
              <w:t>190</w:t>
            </w:r>
          </w:p>
        </w:tc>
        <w:tc>
          <w:tcPr>
            <w:tcW w:w="2338" w:type="dxa"/>
          </w:tcPr>
          <w:p w14:paraId="24857252" w14:textId="67EC01E9" w:rsidR="0036600E" w:rsidRPr="00F765F5" w:rsidRDefault="000912A6" w:rsidP="001034DF">
            <w:pPr>
              <w:spacing w:before="100" w:beforeAutospacing="1" w:after="100" w:afterAutospacing="1"/>
              <w:jc w:val="center"/>
              <w:rPr>
                <w:rFonts w:asciiTheme="minorHAnsi" w:hAnsiTheme="minorHAnsi"/>
                <w:color w:val="FF0000"/>
              </w:rPr>
            </w:pPr>
            <w:r w:rsidRPr="00F765F5">
              <w:rPr>
                <w:rFonts w:asciiTheme="minorHAnsi" w:hAnsiTheme="minorHAnsi"/>
                <w:color w:val="FF0000"/>
              </w:rPr>
              <w:t>~1” (Did not run)</w:t>
            </w:r>
          </w:p>
        </w:tc>
      </w:tr>
      <w:tr w:rsidR="00F765F5" w14:paraId="4721AC32" w14:textId="77777777" w:rsidTr="0036600E">
        <w:tc>
          <w:tcPr>
            <w:tcW w:w="2337" w:type="dxa"/>
          </w:tcPr>
          <w:p w14:paraId="6DA893D3" w14:textId="368E91E6" w:rsidR="0036600E" w:rsidRPr="00F765F5" w:rsidRDefault="000912A6" w:rsidP="001034DF">
            <w:pPr>
              <w:spacing w:before="100" w:beforeAutospacing="1" w:after="100" w:afterAutospacing="1"/>
              <w:jc w:val="center"/>
              <w:rPr>
                <w:rFonts w:asciiTheme="minorHAnsi" w:hAnsiTheme="minorHAnsi"/>
                <w:color w:val="FF0000"/>
              </w:rPr>
            </w:pPr>
            <w:r w:rsidRPr="00F765F5">
              <w:rPr>
                <w:rFonts w:asciiTheme="minorHAnsi" w:hAnsiTheme="minorHAnsi"/>
                <w:color w:val="FF0000"/>
              </w:rPr>
              <w:t>14</w:t>
            </w:r>
          </w:p>
        </w:tc>
        <w:tc>
          <w:tcPr>
            <w:tcW w:w="2337" w:type="dxa"/>
          </w:tcPr>
          <w:p w14:paraId="773BE69B" w14:textId="00DCBE20" w:rsidR="0036600E" w:rsidRPr="00F765F5" w:rsidRDefault="000912A6" w:rsidP="001034DF">
            <w:pPr>
              <w:spacing w:before="100" w:beforeAutospacing="1" w:after="100" w:afterAutospacing="1"/>
              <w:jc w:val="center"/>
              <w:rPr>
                <w:rFonts w:asciiTheme="minorHAnsi" w:hAnsiTheme="minorHAnsi"/>
                <w:color w:val="FF0000"/>
              </w:rPr>
            </w:pPr>
            <w:r w:rsidRPr="00F765F5">
              <w:rPr>
                <w:rFonts w:asciiTheme="minorHAnsi" w:hAnsiTheme="minorHAnsi"/>
                <w:color w:val="FF0000"/>
              </w:rPr>
              <w:t>141</w:t>
            </w:r>
          </w:p>
        </w:tc>
        <w:tc>
          <w:tcPr>
            <w:tcW w:w="2338" w:type="dxa"/>
          </w:tcPr>
          <w:p w14:paraId="500ACA29" w14:textId="68682D82" w:rsidR="0036600E" w:rsidRPr="00F765F5" w:rsidRDefault="000912A6" w:rsidP="001034DF">
            <w:pPr>
              <w:spacing w:before="100" w:beforeAutospacing="1" w:after="100" w:afterAutospacing="1"/>
              <w:jc w:val="center"/>
              <w:rPr>
                <w:rFonts w:asciiTheme="minorHAnsi" w:hAnsiTheme="minorHAnsi"/>
                <w:color w:val="FF0000"/>
              </w:rPr>
            </w:pPr>
            <w:r w:rsidRPr="00F765F5">
              <w:rPr>
                <w:rFonts w:asciiTheme="minorHAnsi" w:hAnsiTheme="minorHAnsi"/>
                <w:color w:val="FF0000"/>
              </w:rPr>
              <w:t>147</w:t>
            </w:r>
          </w:p>
        </w:tc>
        <w:tc>
          <w:tcPr>
            <w:tcW w:w="2338" w:type="dxa"/>
          </w:tcPr>
          <w:p w14:paraId="48FA587E" w14:textId="39D706D5" w:rsidR="0036600E" w:rsidRPr="00F765F5" w:rsidRDefault="003774D8" w:rsidP="001034DF">
            <w:pPr>
              <w:spacing w:before="100" w:beforeAutospacing="1" w:after="100" w:afterAutospacing="1"/>
              <w:jc w:val="center"/>
              <w:rPr>
                <w:rFonts w:asciiTheme="minorHAnsi" w:hAnsiTheme="minorHAnsi"/>
                <w:color w:val="FF0000"/>
              </w:rPr>
            </w:pPr>
            <w:r w:rsidRPr="00F765F5">
              <w:rPr>
                <w:rFonts w:asciiTheme="minorHAnsi" w:hAnsiTheme="minorHAnsi"/>
                <w:color w:val="FF0000"/>
              </w:rPr>
              <w:t>Did not run</w:t>
            </w:r>
          </w:p>
        </w:tc>
      </w:tr>
    </w:tbl>
    <w:p w14:paraId="30CAB284" w14:textId="77777777" w:rsidR="00A44563" w:rsidRPr="00F765F5" w:rsidRDefault="00A44563" w:rsidP="00A44563">
      <w:pPr>
        <w:spacing w:before="100" w:beforeAutospacing="1" w:after="100" w:afterAutospacing="1"/>
        <w:rPr>
          <w:rFonts w:asciiTheme="minorHAnsi" w:hAnsiTheme="minorHAnsi"/>
          <w:b/>
          <w:bCs/>
          <w:color w:val="FF0000"/>
        </w:rPr>
      </w:pPr>
      <w:r w:rsidRPr="00F765F5">
        <w:rPr>
          <w:rStyle w:val="Strong"/>
          <w:rFonts w:asciiTheme="minorHAnsi" w:eastAsiaTheme="majorEastAsia" w:hAnsiTheme="minorHAnsi"/>
          <w:b w:val="0"/>
          <w:bCs w:val="0"/>
          <w:color w:val="FF0000"/>
        </w:rPr>
        <w:t>Key Takeaways:</w:t>
      </w:r>
    </w:p>
    <w:p w14:paraId="6B2F3FE0" w14:textId="77777777" w:rsidR="00A44563" w:rsidRPr="00F765F5" w:rsidRDefault="00A44563" w:rsidP="0051688A">
      <w:pPr>
        <w:numPr>
          <w:ilvl w:val="0"/>
          <w:numId w:val="42"/>
        </w:numPr>
        <w:spacing w:before="100" w:beforeAutospacing="1" w:after="100" w:afterAutospacing="1"/>
        <w:rPr>
          <w:rFonts w:asciiTheme="minorHAnsi" w:hAnsiTheme="minorHAnsi"/>
          <w:color w:val="FF0000"/>
        </w:rPr>
      </w:pPr>
      <w:r w:rsidRPr="00F765F5">
        <w:rPr>
          <w:rStyle w:val="Strong"/>
          <w:rFonts w:asciiTheme="minorHAnsi" w:eastAsiaTheme="majorEastAsia" w:hAnsiTheme="minorHAnsi"/>
          <w:b w:val="0"/>
          <w:bCs w:val="0"/>
          <w:color w:val="FF0000"/>
        </w:rPr>
        <w:t>Motors are unable to achieve their rated 30 RPM</w:t>
      </w:r>
      <w:r w:rsidRPr="00F765F5">
        <w:rPr>
          <w:rFonts w:asciiTheme="minorHAnsi" w:hAnsiTheme="minorHAnsi"/>
          <w:color w:val="FF0000"/>
        </w:rPr>
        <w:t xml:space="preserve"> under load conditions.</w:t>
      </w:r>
    </w:p>
    <w:p w14:paraId="0EB270FC" w14:textId="77777777" w:rsidR="00A44563" w:rsidRPr="00F765F5" w:rsidRDefault="00A44563" w:rsidP="0051688A">
      <w:pPr>
        <w:numPr>
          <w:ilvl w:val="0"/>
          <w:numId w:val="42"/>
        </w:numPr>
        <w:spacing w:before="100" w:beforeAutospacing="1" w:after="100" w:afterAutospacing="1"/>
        <w:rPr>
          <w:rFonts w:asciiTheme="minorHAnsi" w:hAnsiTheme="minorHAnsi"/>
          <w:color w:val="FF0000"/>
        </w:rPr>
      </w:pPr>
      <w:r w:rsidRPr="00F765F5">
        <w:rPr>
          <w:rStyle w:val="Strong"/>
          <w:rFonts w:asciiTheme="minorHAnsi" w:eastAsiaTheme="majorEastAsia" w:hAnsiTheme="minorHAnsi"/>
          <w:b w:val="0"/>
          <w:bCs w:val="0"/>
          <w:color w:val="FF0000"/>
        </w:rPr>
        <w:t>Power instability affects torque output</w:t>
      </w:r>
      <w:r w:rsidRPr="00F765F5">
        <w:rPr>
          <w:rFonts w:asciiTheme="minorHAnsi" w:hAnsiTheme="minorHAnsi"/>
          <w:color w:val="FF0000"/>
        </w:rPr>
        <w:t>, limiting soil penetration ability.</w:t>
      </w:r>
    </w:p>
    <w:p w14:paraId="6EA529B8" w14:textId="77777777" w:rsidR="00A44563" w:rsidRPr="00F765F5" w:rsidRDefault="00A44563" w:rsidP="0051688A">
      <w:pPr>
        <w:numPr>
          <w:ilvl w:val="0"/>
          <w:numId w:val="42"/>
        </w:numPr>
        <w:spacing w:before="100" w:beforeAutospacing="1" w:after="100" w:afterAutospacing="1"/>
        <w:rPr>
          <w:rFonts w:asciiTheme="minorHAnsi" w:hAnsiTheme="minorHAnsi"/>
          <w:color w:val="FF0000"/>
        </w:rPr>
      </w:pPr>
      <w:r w:rsidRPr="00F765F5">
        <w:rPr>
          <w:rStyle w:val="Strong"/>
          <w:rFonts w:asciiTheme="minorHAnsi" w:eastAsiaTheme="majorEastAsia" w:hAnsiTheme="minorHAnsi"/>
          <w:b w:val="0"/>
          <w:bCs w:val="0"/>
          <w:color w:val="FF0000"/>
        </w:rPr>
        <w:t>Longer burrowing times</w:t>
      </w:r>
      <w:r w:rsidRPr="00F765F5">
        <w:rPr>
          <w:rFonts w:asciiTheme="minorHAnsi" w:hAnsiTheme="minorHAnsi"/>
          <w:b/>
          <w:bCs/>
          <w:color w:val="FF0000"/>
        </w:rPr>
        <w:t xml:space="preserve"> </w:t>
      </w:r>
      <w:r w:rsidRPr="00F765F5">
        <w:rPr>
          <w:rFonts w:asciiTheme="minorHAnsi" w:hAnsiTheme="minorHAnsi"/>
          <w:color w:val="FF0000"/>
        </w:rPr>
        <w:t>and</w:t>
      </w:r>
      <w:r w:rsidRPr="00F765F5">
        <w:rPr>
          <w:rFonts w:asciiTheme="minorHAnsi" w:hAnsiTheme="minorHAnsi"/>
          <w:b/>
          <w:bCs/>
          <w:color w:val="FF0000"/>
        </w:rPr>
        <w:t xml:space="preserve"> </w:t>
      </w:r>
      <w:r w:rsidRPr="00F765F5">
        <w:rPr>
          <w:rStyle w:val="Strong"/>
          <w:rFonts w:asciiTheme="minorHAnsi" w:eastAsiaTheme="majorEastAsia" w:hAnsiTheme="minorHAnsi"/>
          <w:b w:val="0"/>
          <w:bCs w:val="0"/>
          <w:color w:val="FF0000"/>
        </w:rPr>
        <w:t>increased energy consumption</w:t>
      </w:r>
      <w:r w:rsidRPr="00F765F5">
        <w:rPr>
          <w:rFonts w:asciiTheme="minorHAnsi" w:hAnsiTheme="minorHAnsi"/>
          <w:color w:val="FF0000"/>
        </w:rPr>
        <w:t xml:space="preserve"> are expected with current motors.</w:t>
      </w:r>
    </w:p>
    <w:p w14:paraId="7C02CAE7" w14:textId="47D89D7B" w:rsidR="001034DF" w:rsidRDefault="00A44563" w:rsidP="0051688A">
      <w:pPr>
        <w:numPr>
          <w:ilvl w:val="0"/>
          <w:numId w:val="42"/>
        </w:numPr>
        <w:spacing w:before="100" w:beforeAutospacing="1" w:after="100" w:afterAutospacing="1"/>
        <w:rPr>
          <w:rFonts w:asciiTheme="minorHAnsi" w:hAnsiTheme="minorHAnsi"/>
          <w:color w:val="FF0000"/>
        </w:rPr>
      </w:pPr>
      <w:r w:rsidRPr="00F765F5">
        <w:rPr>
          <w:rStyle w:val="Strong"/>
          <w:rFonts w:asciiTheme="minorHAnsi" w:eastAsiaTheme="majorEastAsia" w:hAnsiTheme="minorHAnsi"/>
          <w:b w:val="0"/>
          <w:bCs w:val="0"/>
          <w:color w:val="FF0000"/>
        </w:rPr>
        <w:t>Future designs should select motors rated for 50 RPM</w:t>
      </w:r>
      <w:r w:rsidRPr="00F765F5">
        <w:rPr>
          <w:rFonts w:asciiTheme="minorHAnsi" w:hAnsiTheme="minorHAnsi"/>
          <w:color w:val="FF0000"/>
        </w:rPr>
        <w:t xml:space="preserve"> or higher, with more robust torque delivery to account for real-world resistance and avoid stalling.</w:t>
      </w:r>
    </w:p>
    <w:p w14:paraId="13B415B7" w14:textId="2E20F989" w:rsidR="0026377F" w:rsidRDefault="00815961" w:rsidP="0026377F">
      <w:pPr>
        <w:spacing w:before="100" w:beforeAutospacing="1" w:after="100" w:afterAutospacing="1"/>
        <w:rPr>
          <w:rFonts w:asciiTheme="minorHAnsi" w:hAnsiTheme="minorHAnsi"/>
          <w:color w:val="FF0000"/>
        </w:rPr>
      </w:pPr>
      <w:r>
        <w:rPr>
          <w:rFonts w:asciiTheme="minorHAnsi" w:hAnsiTheme="minorHAnsi"/>
          <w:color w:val="FF0000"/>
        </w:rPr>
        <w:t>Validation Test – Neural Network Performance</w:t>
      </w:r>
    </w:p>
    <w:p w14:paraId="348A3081" w14:textId="1CFF331C" w:rsidR="008C00AE" w:rsidRPr="008C00AE" w:rsidRDefault="008C00AE" w:rsidP="008C00AE">
      <w:pPr>
        <w:spacing w:before="100" w:beforeAutospacing="1" w:after="100" w:afterAutospacing="1"/>
        <w:rPr>
          <w:rFonts w:asciiTheme="minorHAnsi" w:hAnsiTheme="minorHAnsi"/>
          <w:color w:val="FF0000"/>
        </w:rPr>
      </w:pPr>
      <w:r w:rsidRPr="008C00AE">
        <w:rPr>
          <w:rStyle w:val="Strong"/>
          <w:rFonts w:asciiTheme="minorHAnsi" w:eastAsiaTheme="majorEastAsia" w:hAnsiTheme="minorHAnsi"/>
          <w:b w:val="0"/>
          <w:bCs w:val="0"/>
          <w:color w:val="FF0000"/>
        </w:rPr>
        <w:t>Objective:</w:t>
      </w:r>
      <w:r>
        <w:rPr>
          <w:rFonts w:asciiTheme="minorHAnsi" w:hAnsiTheme="minorHAnsi"/>
          <w:color w:val="FF0000"/>
        </w:rPr>
        <w:t xml:space="preserve"> </w:t>
      </w:r>
      <w:r w:rsidRPr="008C00AE">
        <w:rPr>
          <w:rFonts w:asciiTheme="minorHAnsi" w:hAnsiTheme="minorHAnsi"/>
          <w:color w:val="FF0000"/>
        </w:rPr>
        <w:t>Validate the performance of the soil crop recommendation neural network model and assess its accuracy, loss, and potential for generalization.</w:t>
      </w:r>
    </w:p>
    <w:p w14:paraId="347381EE" w14:textId="77777777" w:rsidR="008C00AE" w:rsidRPr="008C00AE" w:rsidRDefault="008C00AE" w:rsidP="008C00AE">
      <w:pPr>
        <w:spacing w:before="100" w:beforeAutospacing="1" w:after="100" w:afterAutospacing="1"/>
        <w:rPr>
          <w:rFonts w:asciiTheme="minorHAnsi" w:hAnsiTheme="minorHAnsi"/>
          <w:b/>
          <w:bCs/>
          <w:color w:val="FF0000"/>
        </w:rPr>
      </w:pPr>
      <w:r w:rsidRPr="008C00AE">
        <w:rPr>
          <w:rStyle w:val="Strong"/>
          <w:rFonts w:asciiTheme="minorHAnsi" w:eastAsiaTheme="majorEastAsia" w:hAnsiTheme="minorHAnsi"/>
          <w:b w:val="0"/>
          <w:bCs w:val="0"/>
          <w:color w:val="FF0000"/>
        </w:rPr>
        <w:t>Test Setup and Procedure:</w:t>
      </w:r>
    </w:p>
    <w:p w14:paraId="4E4C62B9" w14:textId="3051FFAE" w:rsidR="008C00AE" w:rsidRPr="008C00AE" w:rsidRDefault="008C00AE" w:rsidP="0051688A">
      <w:pPr>
        <w:numPr>
          <w:ilvl w:val="0"/>
          <w:numId w:val="43"/>
        </w:numPr>
        <w:spacing w:before="100" w:beforeAutospacing="1" w:after="100" w:afterAutospacing="1"/>
        <w:rPr>
          <w:rFonts w:asciiTheme="minorHAnsi" w:hAnsiTheme="minorHAnsi"/>
          <w:b/>
          <w:bCs/>
          <w:color w:val="FF0000"/>
        </w:rPr>
      </w:pPr>
      <w:r w:rsidRPr="008C00AE">
        <w:rPr>
          <w:rStyle w:val="Strong"/>
          <w:rFonts w:asciiTheme="minorHAnsi" w:eastAsiaTheme="majorEastAsia" w:hAnsiTheme="minorHAnsi"/>
          <w:b w:val="0"/>
          <w:bCs w:val="0"/>
          <w:color w:val="FF0000"/>
        </w:rPr>
        <w:t>Dataset Split</w:t>
      </w:r>
    </w:p>
    <w:p w14:paraId="6374362F" w14:textId="77777777" w:rsidR="008C00AE" w:rsidRPr="008C00AE" w:rsidRDefault="008C00AE" w:rsidP="0051688A">
      <w:pPr>
        <w:numPr>
          <w:ilvl w:val="1"/>
          <w:numId w:val="43"/>
        </w:numPr>
        <w:spacing w:before="100" w:beforeAutospacing="1" w:after="100" w:afterAutospacing="1"/>
        <w:rPr>
          <w:rFonts w:asciiTheme="minorHAnsi" w:hAnsiTheme="minorHAnsi"/>
          <w:color w:val="FF0000"/>
        </w:rPr>
      </w:pPr>
      <w:r w:rsidRPr="008C00AE">
        <w:rPr>
          <w:rFonts w:asciiTheme="minorHAnsi" w:hAnsiTheme="minorHAnsi"/>
          <w:color w:val="FF0000"/>
        </w:rPr>
        <w:t>80% of the available data was used for training and 20% was reserved for testing.</w:t>
      </w:r>
    </w:p>
    <w:p w14:paraId="7753336E" w14:textId="2BBCBFA2" w:rsidR="008C00AE" w:rsidRPr="008C00AE" w:rsidRDefault="008C00AE" w:rsidP="0051688A">
      <w:pPr>
        <w:numPr>
          <w:ilvl w:val="1"/>
          <w:numId w:val="43"/>
        </w:numPr>
        <w:spacing w:before="100" w:beforeAutospacing="1" w:after="100" w:afterAutospacing="1"/>
        <w:rPr>
          <w:rFonts w:asciiTheme="minorHAnsi" w:hAnsiTheme="minorHAnsi"/>
          <w:color w:val="FF0000"/>
        </w:rPr>
      </w:pPr>
      <w:r w:rsidRPr="008C00AE">
        <w:rPr>
          <w:rFonts w:asciiTheme="minorHAnsi" w:hAnsiTheme="minorHAnsi"/>
          <w:color w:val="FF0000"/>
        </w:rPr>
        <w:t>The dataset included key features such as Nitrogen (N), Phosphorus (P), Potassium (K) content, Temperature, and Humidity.</w:t>
      </w:r>
    </w:p>
    <w:p w14:paraId="16D03DF6" w14:textId="0558877A" w:rsidR="008C00AE" w:rsidRPr="008C00AE" w:rsidRDefault="008C00AE" w:rsidP="0051688A">
      <w:pPr>
        <w:numPr>
          <w:ilvl w:val="0"/>
          <w:numId w:val="43"/>
        </w:numPr>
        <w:spacing w:before="100" w:beforeAutospacing="1" w:after="100" w:afterAutospacing="1"/>
        <w:rPr>
          <w:rFonts w:asciiTheme="minorHAnsi" w:hAnsiTheme="minorHAnsi"/>
          <w:b/>
          <w:bCs/>
          <w:color w:val="FF0000"/>
        </w:rPr>
      </w:pPr>
      <w:r w:rsidRPr="008C00AE">
        <w:rPr>
          <w:rStyle w:val="Strong"/>
          <w:rFonts w:asciiTheme="minorHAnsi" w:eastAsiaTheme="majorEastAsia" w:hAnsiTheme="minorHAnsi"/>
          <w:b w:val="0"/>
          <w:bCs w:val="0"/>
          <w:color w:val="FF0000"/>
        </w:rPr>
        <w:t>Model Evaluation</w:t>
      </w:r>
    </w:p>
    <w:p w14:paraId="4DE5B5A5" w14:textId="77777777" w:rsidR="008C00AE" w:rsidRPr="008C00AE" w:rsidRDefault="008C00AE" w:rsidP="0051688A">
      <w:pPr>
        <w:numPr>
          <w:ilvl w:val="1"/>
          <w:numId w:val="43"/>
        </w:numPr>
        <w:spacing w:before="100" w:beforeAutospacing="1" w:after="100" w:afterAutospacing="1"/>
        <w:rPr>
          <w:rFonts w:asciiTheme="minorHAnsi" w:hAnsiTheme="minorHAnsi"/>
          <w:color w:val="FF0000"/>
        </w:rPr>
      </w:pPr>
      <w:r w:rsidRPr="008C00AE">
        <w:rPr>
          <w:rFonts w:asciiTheme="minorHAnsi" w:hAnsiTheme="minorHAnsi"/>
          <w:color w:val="FF0000"/>
        </w:rPr>
        <w:t xml:space="preserve">Evaluated model performance based on </w:t>
      </w:r>
      <w:r w:rsidRPr="008C00AE">
        <w:rPr>
          <w:rStyle w:val="Strong"/>
          <w:rFonts w:asciiTheme="minorHAnsi" w:eastAsiaTheme="majorEastAsia" w:hAnsiTheme="minorHAnsi"/>
          <w:color w:val="FF0000"/>
        </w:rPr>
        <w:t>accuracy</w:t>
      </w:r>
      <w:r w:rsidRPr="008C00AE">
        <w:rPr>
          <w:rFonts w:asciiTheme="minorHAnsi" w:hAnsiTheme="minorHAnsi"/>
          <w:color w:val="FF0000"/>
        </w:rPr>
        <w:t xml:space="preserve"> (correct predictions) and </w:t>
      </w:r>
      <w:r w:rsidRPr="008C00AE">
        <w:rPr>
          <w:rStyle w:val="Strong"/>
          <w:rFonts w:asciiTheme="minorHAnsi" w:eastAsiaTheme="majorEastAsia" w:hAnsiTheme="minorHAnsi"/>
          <w:color w:val="FF0000"/>
        </w:rPr>
        <w:t>loss</w:t>
      </w:r>
      <w:r w:rsidRPr="008C00AE">
        <w:rPr>
          <w:rFonts w:asciiTheme="minorHAnsi" w:hAnsiTheme="minorHAnsi"/>
          <w:color w:val="FF0000"/>
        </w:rPr>
        <w:t xml:space="preserve"> (error between predicted and true labels).</w:t>
      </w:r>
    </w:p>
    <w:p w14:paraId="6E11A177" w14:textId="506C673C" w:rsidR="008C00AE" w:rsidRPr="008C00AE" w:rsidRDefault="008C00AE" w:rsidP="0051688A">
      <w:pPr>
        <w:numPr>
          <w:ilvl w:val="1"/>
          <w:numId w:val="43"/>
        </w:numPr>
        <w:spacing w:before="100" w:beforeAutospacing="1" w:after="100" w:afterAutospacing="1"/>
        <w:rPr>
          <w:rFonts w:asciiTheme="minorHAnsi" w:hAnsiTheme="minorHAnsi"/>
          <w:color w:val="FF0000"/>
        </w:rPr>
      </w:pPr>
      <w:r w:rsidRPr="008C00AE">
        <w:rPr>
          <w:rFonts w:asciiTheme="minorHAnsi" w:hAnsiTheme="minorHAnsi"/>
          <w:color w:val="FF0000"/>
        </w:rPr>
        <w:t>Loss and accuracy were monitored separately during both training and testing phases.</w:t>
      </w:r>
    </w:p>
    <w:p w14:paraId="30CB244E" w14:textId="3D64E305" w:rsidR="00045E61" w:rsidRDefault="007D178F" w:rsidP="007D178F">
      <w:pPr>
        <w:spacing w:before="100" w:beforeAutospacing="1" w:after="100" w:afterAutospacing="1"/>
        <w:jc w:val="center"/>
        <w:rPr>
          <w:rFonts w:asciiTheme="minorHAnsi" w:hAnsiTheme="minorHAnsi"/>
          <w:color w:val="FF0000"/>
        </w:rPr>
      </w:pPr>
      <w:r>
        <w:rPr>
          <w:rFonts w:asciiTheme="minorHAnsi" w:hAnsiTheme="minorHAnsi"/>
          <w:noProof/>
          <w:color w:val="FF0000"/>
        </w:rPr>
        <w:drawing>
          <wp:inline distT="0" distB="0" distL="0" distR="0" wp14:anchorId="626603EA" wp14:editId="3668EE8C">
            <wp:extent cx="5791200" cy="2095500"/>
            <wp:effectExtent l="0" t="0" r="0" b="0"/>
            <wp:docPr id="722955775" name="Picture 10"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55775" name="Picture 10" descr="A diagram of a network&#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5797751" cy="2097870"/>
                    </a:xfrm>
                    <a:prstGeom prst="rect">
                      <a:avLst/>
                    </a:prstGeom>
                  </pic:spPr>
                </pic:pic>
              </a:graphicData>
            </a:graphic>
          </wp:inline>
        </w:drawing>
      </w:r>
    </w:p>
    <w:p w14:paraId="373FEC37" w14:textId="59E598C9" w:rsidR="008C00AE" w:rsidRPr="0035429B" w:rsidRDefault="008C00AE" w:rsidP="007D178F">
      <w:pPr>
        <w:spacing w:before="100" w:beforeAutospacing="1" w:after="100" w:afterAutospacing="1"/>
        <w:jc w:val="center"/>
        <w:rPr>
          <w:rFonts w:asciiTheme="minorHAnsi" w:hAnsiTheme="minorHAnsi"/>
          <w:b/>
          <w:bCs/>
          <w:color w:val="FF0000"/>
        </w:rPr>
      </w:pPr>
      <w:r w:rsidRPr="0035429B">
        <w:rPr>
          <w:rFonts w:asciiTheme="minorHAnsi" w:hAnsiTheme="minorHAnsi"/>
          <w:b/>
          <w:bCs/>
          <w:color w:val="FF0000"/>
        </w:rPr>
        <w:t xml:space="preserve">Figure </w:t>
      </w:r>
      <w:r w:rsidR="000E3257">
        <w:rPr>
          <w:rFonts w:asciiTheme="minorHAnsi" w:hAnsiTheme="minorHAnsi"/>
          <w:b/>
          <w:bCs/>
          <w:color w:val="FF0000"/>
        </w:rPr>
        <w:t>56</w:t>
      </w:r>
      <w:r w:rsidRPr="0035429B">
        <w:rPr>
          <w:rFonts w:asciiTheme="minorHAnsi" w:hAnsiTheme="minorHAnsi"/>
          <w:b/>
          <w:bCs/>
          <w:color w:val="FF0000"/>
        </w:rPr>
        <w:t xml:space="preserve">: Neural Network </w:t>
      </w:r>
      <w:r w:rsidR="002D2565" w:rsidRPr="0035429B">
        <w:rPr>
          <w:rFonts w:asciiTheme="minorHAnsi" w:hAnsiTheme="minorHAnsi"/>
          <w:b/>
          <w:bCs/>
          <w:color w:val="FF0000"/>
        </w:rPr>
        <w:t>Diagram</w:t>
      </w:r>
    </w:p>
    <w:p w14:paraId="25E54B4A" w14:textId="2DB90EDD" w:rsidR="005365B9" w:rsidRPr="005365B9" w:rsidRDefault="005365B9" w:rsidP="005365B9">
      <w:pPr>
        <w:spacing w:before="100" w:beforeAutospacing="1" w:after="100" w:afterAutospacing="1"/>
        <w:rPr>
          <w:rFonts w:asciiTheme="minorHAnsi" w:hAnsiTheme="minorHAnsi"/>
          <w:color w:val="FF0000"/>
        </w:rPr>
      </w:pPr>
      <w:r w:rsidRPr="005365B9">
        <w:rPr>
          <w:rStyle w:val="Strong"/>
          <w:rFonts w:asciiTheme="minorHAnsi" w:eastAsiaTheme="majorEastAsia" w:hAnsiTheme="minorHAnsi"/>
          <w:color w:val="FF0000"/>
        </w:rPr>
        <w:t>Key Results</w:t>
      </w:r>
    </w:p>
    <w:p w14:paraId="68862A1A" w14:textId="21B16694" w:rsidR="005365B9" w:rsidRPr="005365B9" w:rsidRDefault="005365B9" w:rsidP="0051688A">
      <w:pPr>
        <w:numPr>
          <w:ilvl w:val="0"/>
          <w:numId w:val="44"/>
        </w:numPr>
        <w:spacing w:before="100" w:beforeAutospacing="1" w:after="100" w:afterAutospacing="1"/>
        <w:rPr>
          <w:rFonts w:asciiTheme="minorHAnsi" w:hAnsiTheme="minorHAnsi"/>
          <w:b/>
          <w:bCs/>
          <w:color w:val="FF0000"/>
        </w:rPr>
      </w:pPr>
      <w:r w:rsidRPr="005365B9">
        <w:rPr>
          <w:rStyle w:val="Strong"/>
          <w:rFonts w:asciiTheme="minorHAnsi" w:eastAsiaTheme="majorEastAsia" w:hAnsiTheme="minorHAnsi"/>
          <w:b w:val="0"/>
          <w:bCs w:val="0"/>
          <w:color w:val="FF0000"/>
        </w:rPr>
        <w:t>Model Accuracy</w:t>
      </w:r>
    </w:p>
    <w:p w14:paraId="7E0A0793" w14:textId="77777777" w:rsidR="005365B9" w:rsidRPr="005365B9" w:rsidRDefault="005365B9" w:rsidP="0051688A">
      <w:pPr>
        <w:numPr>
          <w:ilvl w:val="1"/>
          <w:numId w:val="44"/>
        </w:numPr>
        <w:spacing w:before="100" w:beforeAutospacing="1" w:after="100" w:afterAutospacing="1"/>
        <w:rPr>
          <w:rFonts w:asciiTheme="minorHAnsi" w:hAnsiTheme="minorHAnsi"/>
          <w:color w:val="FF0000"/>
        </w:rPr>
      </w:pPr>
      <w:r w:rsidRPr="005365B9">
        <w:rPr>
          <w:rFonts w:asciiTheme="minorHAnsi" w:hAnsiTheme="minorHAnsi"/>
          <w:color w:val="FF0000"/>
        </w:rPr>
        <w:t xml:space="preserve">Achieved a </w:t>
      </w:r>
      <w:r w:rsidRPr="005365B9">
        <w:rPr>
          <w:rStyle w:val="Strong"/>
          <w:rFonts w:asciiTheme="minorHAnsi" w:eastAsiaTheme="majorEastAsia" w:hAnsiTheme="minorHAnsi"/>
          <w:b w:val="0"/>
          <w:bCs w:val="0"/>
          <w:color w:val="FF0000"/>
        </w:rPr>
        <w:t>92% test accuracy</w:t>
      </w:r>
      <w:r w:rsidRPr="005365B9">
        <w:rPr>
          <w:rFonts w:asciiTheme="minorHAnsi" w:hAnsiTheme="minorHAnsi"/>
          <w:color w:val="FF0000"/>
        </w:rPr>
        <w:t>, exceeding the industry benchmark of 85% for agricultural recommendation systems.</w:t>
      </w:r>
    </w:p>
    <w:p w14:paraId="61D19454" w14:textId="2F7BF89F" w:rsidR="005365B9" w:rsidRPr="005365B9" w:rsidRDefault="005365B9" w:rsidP="0051688A">
      <w:pPr>
        <w:numPr>
          <w:ilvl w:val="0"/>
          <w:numId w:val="44"/>
        </w:numPr>
        <w:spacing w:before="100" w:beforeAutospacing="1" w:after="100" w:afterAutospacing="1"/>
        <w:rPr>
          <w:rFonts w:asciiTheme="minorHAnsi" w:hAnsiTheme="minorHAnsi"/>
          <w:b/>
          <w:bCs/>
          <w:color w:val="FF0000"/>
        </w:rPr>
      </w:pPr>
      <w:r w:rsidRPr="005365B9">
        <w:rPr>
          <w:rStyle w:val="Strong"/>
          <w:rFonts w:asciiTheme="minorHAnsi" w:eastAsiaTheme="majorEastAsia" w:hAnsiTheme="minorHAnsi"/>
          <w:b w:val="0"/>
          <w:bCs w:val="0"/>
          <w:color w:val="FF0000"/>
        </w:rPr>
        <w:t>Model Loss</w:t>
      </w:r>
    </w:p>
    <w:p w14:paraId="40343302" w14:textId="77777777" w:rsidR="005365B9" w:rsidRPr="005365B9" w:rsidRDefault="005365B9" w:rsidP="0051688A">
      <w:pPr>
        <w:numPr>
          <w:ilvl w:val="1"/>
          <w:numId w:val="44"/>
        </w:numPr>
        <w:spacing w:before="100" w:beforeAutospacing="1" w:after="100" w:afterAutospacing="1"/>
        <w:rPr>
          <w:rFonts w:asciiTheme="minorHAnsi" w:hAnsiTheme="minorHAnsi"/>
          <w:color w:val="FF0000"/>
        </w:rPr>
      </w:pPr>
      <w:r w:rsidRPr="005365B9">
        <w:rPr>
          <w:rFonts w:asciiTheme="minorHAnsi" w:hAnsiTheme="minorHAnsi"/>
          <w:color w:val="FF0000"/>
        </w:rPr>
        <w:t xml:space="preserve">Observed </w:t>
      </w:r>
      <w:r w:rsidRPr="005365B9">
        <w:rPr>
          <w:rStyle w:val="Strong"/>
          <w:rFonts w:asciiTheme="minorHAnsi" w:eastAsiaTheme="majorEastAsia" w:hAnsiTheme="minorHAnsi"/>
          <w:b w:val="0"/>
          <w:bCs w:val="0"/>
          <w:color w:val="FF0000"/>
        </w:rPr>
        <w:t>low and stable loss</w:t>
      </w:r>
      <w:r w:rsidRPr="005365B9">
        <w:rPr>
          <w:rFonts w:asciiTheme="minorHAnsi" w:hAnsiTheme="minorHAnsi"/>
          <w:color w:val="FF0000"/>
        </w:rPr>
        <w:t xml:space="preserve"> during both training and testing.</w:t>
      </w:r>
    </w:p>
    <w:p w14:paraId="2D959B0F" w14:textId="77777777" w:rsidR="005365B9" w:rsidRDefault="005365B9" w:rsidP="0051688A">
      <w:pPr>
        <w:numPr>
          <w:ilvl w:val="1"/>
          <w:numId w:val="44"/>
        </w:numPr>
        <w:spacing w:before="100" w:beforeAutospacing="1" w:after="100" w:afterAutospacing="1"/>
        <w:rPr>
          <w:rFonts w:asciiTheme="minorHAnsi" w:hAnsiTheme="minorHAnsi"/>
          <w:color w:val="FF0000"/>
        </w:rPr>
      </w:pPr>
      <w:r w:rsidRPr="005365B9">
        <w:rPr>
          <w:rFonts w:asciiTheme="minorHAnsi" w:hAnsiTheme="minorHAnsi"/>
          <w:color w:val="FF0000"/>
        </w:rPr>
        <w:t>Low loss indicates minimal difference between predicted and actual values, suggesting strong model generalization on unseen data.</w:t>
      </w:r>
    </w:p>
    <w:p w14:paraId="59026BF1" w14:textId="0FF266A3" w:rsidR="00363343" w:rsidRDefault="00363343" w:rsidP="00363343">
      <w:pPr>
        <w:spacing w:before="100" w:beforeAutospacing="1" w:after="100" w:afterAutospacing="1"/>
      </w:pPr>
      <w:r>
        <w:t> </w:t>
      </w:r>
      <w:r>
        <w:rPr>
          <w:noProof/>
        </w:rPr>
        <w:drawing>
          <wp:inline distT="0" distB="0" distL="0" distR="0" wp14:anchorId="5C5E3063" wp14:editId="61582DA4">
            <wp:extent cx="5943600" cy="2096135"/>
            <wp:effectExtent l="0" t="0" r="0" b="0"/>
            <wp:docPr id="109626949" name="Picture 11" descr="A graph of training and training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6949" name="Picture 11" descr="A graph of training and training loss&#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096135"/>
                    </a:xfrm>
                    <a:prstGeom prst="rect">
                      <a:avLst/>
                    </a:prstGeom>
                    <a:noFill/>
                    <a:ln>
                      <a:noFill/>
                    </a:ln>
                  </pic:spPr>
                </pic:pic>
              </a:graphicData>
            </a:graphic>
          </wp:inline>
        </w:drawing>
      </w:r>
    </w:p>
    <w:p w14:paraId="21BF1861" w14:textId="17595DC1" w:rsidR="00363343" w:rsidRPr="00363343" w:rsidRDefault="00363343" w:rsidP="00363343">
      <w:pPr>
        <w:spacing w:before="100" w:beforeAutospacing="1" w:after="100" w:afterAutospacing="1"/>
        <w:jc w:val="center"/>
        <w:rPr>
          <w:rFonts w:asciiTheme="minorHAnsi" w:hAnsiTheme="minorHAnsi"/>
          <w:b/>
          <w:bCs/>
          <w:color w:val="FF0000"/>
        </w:rPr>
      </w:pPr>
      <w:r w:rsidRPr="00363343">
        <w:rPr>
          <w:rFonts w:asciiTheme="minorHAnsi" w:hAnsiTheme="minorHAnsi"/>
          <w:b/>
          <w:bCs/>
          <w:color w:val="FF0000"/>
        </w:rPr>
        <w:t xml:space="preserve">Figure </w:t>
      </w:r>
      <w:r w:rsidR="000E3257">
        <w:rPr>
          <w:rFonts w:asciiTheme="minorHAnsi" w:hAnsiTheme="minorHAnsi"/>
          <w:b/>
          <w:bCs/>
          <w:color w:val="FF0000"/>
        </w:rPr>
        <w:t>57</w:t>
      </w:r>
      <w:r w:rsidRPr="00363343">
        <w:rPr>
          <w:rFonts w:asciiTheme="minorHAnsi" w:hAnsiTheme="minorHAnsi"/>
          <w:b/>
          <w:bCs/>
          <w:color w:val="FF0000"/>
        </w:rPr>
        <w:t>: Neural Network Performance Graphs (Loss &amp; Accuracy)</w:t>
      </w:r>
    </w:p>
    <w:p w14:paraId="60621A6A" w14:textId="79BAA073" w:rsidR="0035429B" w:rsidRPr="0035429B" w:rsidRDefault="0035429B" w:rsidP="0035429B">
      <w:pPr>
        <w:spacing w:before="100" w:beforeAutospacing="1" w:after="100" w:afterAutospacing="1"/>
        <w:rPr>
          <w:rFonts w:asciiTheme="minorHAnsi" w:hAnsiTheme="minorHAnsi"/>
          <w:color w:val="FF0000"/>
        </w:rPr>
      </w:pPr>
      <w:r w:rsidRPr="0035429B">
        <w:rPr>
          <w:rStyle w:val="Strong"/>
          <w:rFonts w:asciiTheme="minorHAnsi" w:eastAsiaTheme="majorEastAsia" w:hAnsiTheme="minorHAnsi"/>
          <w:color w:val="FF0000"/>
        </w:rPr>
        <w:t>Improvements and Limitations</w:t>
      </w:r>
    </w:p>
    <w:p w14:paraId="2E9C4DD1" w14:textId="6EB28519" w:rsidR="0035429B" w:rsidRPr="0035429B" w:rsidRDefault="0035429B" w:rsidP="0035429B">
      <w:pPr>
        <w:numPr>
          <w:ilvl w:val="0"/>
          <w:numId w:val="45"/>
        </w:numPr>
        <w:spacing w:before="100" w:beforeAutospacing="1" w:after="100" w:afterAutospacing="1"/>
        <w:rPr>
          <w:rFonts w:asciiTheme="minorHAnsi" w:hAnsiTheme="minorHAnsi"/>
          <w:b/>
          <w:bCs/>
          <w:color w:val="FF0000"/>
        </w:rPr>
      </w:pPr>
      <w:r w:rsidRPr="0035429B">
        <w:rPr>
          <w:rStyle w:val="Strong"/>
          <w:rFonts w:asciiTheme="minorHAnsi" w:eastAsiaTheme="majorEastAsia" w:hAnsiTheme="minorHAnsi"/>
          <w:b w:val="0"/>
          <w:bCs w:val="0"/>
          <w:color w:val="FF0000"/>
        </w:rPr>
        <w:t>Current Dataset</w:t>
      </w:r>
    </w:p>
    <w:p w14:paraId="3D6227B0" w14:textId="77777777" w:rsidR="0035429B" w:rsidRPr="0035429B" w:rsidRDefault="0035429B" w:rsidP="0035429B">
      <w:pPr>
        <w:numPr>
          <w:ilvl w:val="1"/>
          <w:numId w:val="45"/>
        </w:numPr>
        <w:spacing w:before="100" w:beforeAutospacing="1" w:after="100" w:afterAutospacing="1"/>
        <w:rPr>
          <w:rFonts w:asciiTheme="minorHAnsi" w:hAnsiTheme="minorHAnsi"/>
          <w:color w:val="FF0000"/>
        </w:rPr>
      </w:pPr>
      <w:r w:rsidRPr="0035429B">
        <w:rPr>
          <w:rFonts w:asciiTheme="minorHAnsi" w:hAnsiTheme="minorHAnsi"/>
          <w:color w:val="FF0000"/>
        </w:rPr>
        <w:t>Model trained primarily on soil and weather data from India.</w:t>
      </w:r>
    </w:p>
    <w:p w14:paraId="79995FD4" w14:textId="51A90891" w:rsidR="0035429B" w:rsidRPr="0035429B" w:rsidRDefault="0035429B" w:rsidP="0035429B">
      <w:pPr>
        <w:numPr>
          <w:ilvl w:val="0"/>
          <w:numId w:val="45"/>
        </w:numPr>
        <w:spacing w:before="100" w:beforeAutospacing="1" w:after="100" w:afterAutospacing="1"/>
        <w:rPr>
          <w:rFonts w:asciiTheme="minorHAnsi" w:hAnsiTheme="minorHAnsi"/>
          <w:b/>
          <w:bCs/>
          <w:color w:val="FF0000"/>
        </w:rPr>
      </w:pPr>
      <w:r w:rsidRPr="0035429B">
        <w:rPr>
          <w:rStyle w:val="Strong"/>
          <w:rFonts w:asciiTheme="minorHAnsi" w:eastAsiaTheme="majorEastAsia" w:hAnsiTheme="minorHAnsi"/>
          <w:b w:val="0"/>
          <w:bCs w:val="0"/>
          <w:color w:val="FF0000"/>
        </w:rPr>
        <w:t>Limitations</w:t>
      </w:r>
    </w:p>
    <w:p w14:paraId="0BFE4081" w14:textId="77777777" w:rsidR="0035429B" w:rsidRPr="0035429B" w:rsidRDefault="0035429B" w:rsidP="0035429B">
      <w:pPr>
        <w:numPr>
          <w:ilvl w:val="1"/>
          <w:numId w:val="45"/>
        </w:numPr>
        <w:spacing w:before="100" w:beforeAutospacing="1" w:after="100" w:afterAutospacing="1"/>
        <w:rPr>
          <w:rFonts w:asciiTheme="minorHAnsi" w:hAnsiTheme="minorHAnsi"/>
          <w:color w:val="FF0000"/>
        </w:rPr>
      </w:pPr>
      <w:r w:rsidRPr="0035429B">
        <w:rPr>
          <w:rFonts w:asciiTheme="minorHAnsi" w:hAnsiTheme="minorHAnsi"/>
          <w:color w:val="FF0000"/>
        </w:rPr>
        <w:t>The model may not generalize perfectly to regions outside India without further training.</w:t>
      </w:r>
    </w:p>
    <w:p w14:paraId="33FD4B56" w14:textId="5CBA7F83" w:rsidR="0035429B" w:rsidRPr="0035429B" w:rsidRDefault="0035429B" w:rsidP="0035429B">
      <w:pPr>
        <w:numPr>
          <w:ilvl w:val="0"/>
          <w:numId w:val="45"/>
        </w:numPr>
        <w:spacing w:before="100" w:beforeAutospacing="1" w:after="100" w:afterAutospacing="1"/>
        <w:rPr>
          <w:rFonts w:asciiTheme="minorHAnsi" w:hAnsiTheme="minorHAnsi"/>
          <w:b/>
          <w:bCs/>
          <w:color w:val="FF0000"/>
        </w:rPr>
      </w:pPr>
      <w:r w:rsidRPr="0035429B">
        <w:rPr>
          <w:rStyle w:val="Strong"/>
          <w:rFonts w:asciiTheme="minorHAnsi" w:eastAsiaTheme="majorEastAsia" w:hAnsiTheme="minorHAnsi"/>
          <w:b w:val="0"/>
          <w:bCs w:val="0"/>
          <w:color w:val="FF0000"/>
        </w:rPr>
        <w:t>Future Improvement Recommendations</w:t>
      </w:r>
    </w:p>
    <w:p w14:paraId="173FFE1B" w14:textId="77777777" w:rsidR="0035429B" w:rsidRPr="0035429B" w:rsidRDefault="0035429B" w:rsidP="0035429B">
      <w:pPr>
        <w:numPr>
          <w:ilvl w:val="1"/>
          <w:numId w:val="45"/>
        </w:numPr>
        <w:spacing w:before="100" w:beforeAutospacing="1" w:after="100" w:afterAutospacing="1"/>
        <w:rPr>
          <w:rFonts w:asciiTheme="minorHAnsi" w:hAnsiTheme="minorHAnsi"/>
          <w:color w:val="FF0000"/>
        </w:rPr>
      </w:pPr>
      <w:r w:rsidRPr="0035429B">
        <w:rPr>
          <w:rFonts w:asciiTheme="minorHAnsi" w:hAnsiTheme="minorHAnsi"/>
          <w:color w:val="FF0000"/>
        </w:rPr>
        <w:t>Expand training dataset to include more diverse soil profiles and environmental parameters from multiple geographic regions.</w:t>
      </w:r>
    </w:p>
    <w:p w14:paraId="0D041FD0" w14:textId="77777777" w:rsidR="0035429B" w:rsidRPr="0035429B" w:rsidRDefault="0035429B" w:rsidP="0035429B">
      <w:pPr>
        <w:numPr>
          <w:ilvl w:val="1"/>
          <w:numId w:val="45"/>
        </w:numPr>
        <w:spacing w:before="100" w:beforeAutospacing="1" w:after="100" w:afterAutospacing="1"/>
        <w:rPr>
          <w:rFonts w:asciiTheme="minorHAnsi" w:hAnsiTheme="minorHAnsi"/>
          <w:color w:val="FF0000"/>
        </w:rPr>
      </w:pPr>
      <w:r w:rsidRPr="0035429B">
        <w:rPr>
          <w:rFonts w:asciiTheme="minorHAnsi" w:hAnsiTheme="minorHAnsi"/>
          <w:color w:val="FF0000"/>
        </w:rPr>
        <w:t>Retrain the model periodically as more data becomes available to maintain high prediction accuracy.</w:t>
      </w:r>
    </w:p>
    <w:p w14:paraId="2BD1525E" w14:textId="669021A8" w:rsidR="002D2565" w:rsidRPr="000A31F9" w:rsidRDefault="0035429B" w:rsidP="0035429B">
      <w:pPr>
        <w:spacing w:after="160" w:line="279" w:lineRule="auto"/>
        <w:rPr>
          <w:rFonts w:asciiTheme="minorHAnsi" w:hAnsiTheme="minorHAnsi"/>
          <w:color w:val="FF0000"/>
        </w:rPr>
      </w:pPr>
      <w:r>
        <w:rPr>
          <w:rFonts w:asciiTheme="minorHAnsi" w:hAnsiTheme="minorHAnsi"/>
          <w:color w:val="FF0000"/>
        </w:rPr>
        <w:br w:type="page"/>
      </w:r>
    </w:p>
    <w:p w14:paraId="68F7DF85" w14:textId="27AD102B" w:rsidR="00AD2D94" w:rsidRDefault="00720FDE" w:rsidP="00290326">
      <w:pPr>
        <w:pStyle w:val="ListParagraph"/>
        <w:numPr>
          <w:ilvl w:val="0"/>
          <w:numId w:val="13"/>
        </w:numPr>
        <w:jc w:val="both"/>
        <w:rPr>
          <w:rFonts w:asciiTheme="minorHAnsi" w:eastAsiaTheme="minorEastAsia" w:hAnsiTheme="minorHAnsi" w:cstheme="minorBidi"/>
          <w:b/>
        </w:rPr>
      </w:pPr>
      <w:r>
        <w:rPr>
          <w:rFonts w:asciiTheme="minorHAnsi" w:eastAsiaTheme="minorEastAsia" w:hAnsiTheme="minorHAnsi" w:cstheme="minorBidi"/>
          <w:b/>
        </w:rPr>
        <w:t>List of Standards Applied</w:t>
      </w:r>
    </w:p>
    <w:p w14:paraId="29DD5093" w14:textId="77777777" w:rsidR="00720FDE" w:rsidRDefault="00720FDE" w:rsidP="00720FDE">
      <w:pPr>
        <w:jc w:val="both"/>
        <w:rPr>
          <w:rFonts w:asciiTheme="minorHAnsi" w:eastAsiaTheme="minorEastAsia" w:hAnsiTheme="minorHAnsi" w:cstheme="minorBidi"/>
          <w:b/>
        </w:rPr>
      </w:pPr>
    </w:p>
    <w:p w14:paraId="1527E911" w14:textId="77777777" w:rsidR="00720FDE" w:rsidRPr="006F4C88" w:rsidRDefault="00720FDE" w:rsidP="00720FDE">
      <w:pPr>
        <w:numPr>
          <w:ilvl w:val="0"/>
          <w:numId w:val="52"/>
        </w:numPr>
        <w:rPr>
          <w:rFonts w:asciiTheme="minorHAnsi" w:eastAsiaTheme="minorEastAsia" w:hAnsiTheme="minorHAnsi" w:cstheme="minorBidi"/>
          <w:color w:val="FF0000"/>
        </w:rPr>
      </w:pPr>
      <w:r w:rsidRPr="00720FDE">
        <w:rPr>
          <w:rFonts w:asciiTheme="minorHAnsi" w:eastAsiaTheme="minorEastAsia" w:hAnsiTheme="minorHAnsi" w:cstheme="minorBidi"/>
          <w:color w:val="FF0000"/>
        </w:rPr>
        <w:t>AGMA Standards – Gear Modeling and Rack-and-Pinion Design</w:t>
      </w:r>
      <w:r w:rsidRPr="00720FDE">
        <w:rPr>
          <w:rFonts w:asciiTheme="minorHAnsi" w:eastAsiaTheme="minorEastAsia" w:hAnsiTheme="minorHAnsi" w:cstheme="minorBidi"/>
          <w:color w:val="FF0000"/>
        </w:rPr>
        <w:br/>
        <w:t>(American Gear Manufacturers Association standards guided the modeling of rack-and-pinion components for accurate motion transfer.)</w:t>
      </w:r>
    </w:p>
    <w:p w14:paraId="21C11619" w14:textId="77777777" w:rsidR="002850D2" w:rsidRPr="00720FDE" w:rsidRDefault="002850D2" w:rsidP="002850D2">
      <w:pPr>
        <w:rPr>
          <w:rFonts w:asciiTheme="minorHAnsi" w:eastAsiaTheme="minorEastAsia" w:hAnsiTheme="minorHAnsi" w:cstheme="minorBidi"/>
          <w:color w:val="FF0000"/>
        </w:rPr>
      </w:pPr>
    </w:p>
    <w:p w14:paraId="3724F908" w14:textId="77777777" w:rsidR="00720FDE" w:rsidRPr="006F4C88" w:rsidRDefault="00720FDE" w:rsidP="00720FDE">
      <w:pPr>
        <w:numPr>
          <w:ilvl w:val="0"/>
          <w:numId w:val="52"/>
        </w:numPr>
        <w:rPr>
          <w:rFonts w:asciiTheme="minorHAnsi" w:eastAsiaTheme="minorEastAsia" w:hAnsiTheme="minorHAnsi" w:cstheme="minorBidi"/>
          <w:color w:val="FF0000"/>
        </w:rPr>
      </w:pPr>
      <w:r w:rsidRPr="00720FDE">
        <w:rPr>
          <w:rFonts w:asciiTheme="minorHAnsi" w:eastAsiaTheme="minorEastAsia" w:hAnsiTheme="minorHAnsi" w:cstheme="minorBidi"/>
          <w:color w:val="FF0000"/>
        </w:rPr>
        <w:t>ANSI Y14.5 – Geometric Dimensioning and Tolerancing (GD&amp;T)</w:t>
      </w:r>
      <w:r w:rsidRPr="00720FDE">
        <w:rPr>
          <w:rFonts w:asciiTheme="minorHAnsi" w:eastAsiaTheme="minorEastAsia" w:hAnsiTheme="minorHAnsi" w:cstheme="minorBidi"/>
          <w:color w:val="FF0000"/>
        </w:rPr>
        <w:br/>
        <w:t>(Applied basic GD&amp;T practices for defining mechanical part features and tolerances in manufacturing drawings.)</w:t>
      </w:r>
    </w:p>
    <w:p w14:paraId="22F8DC39" w14:textId="77777777" w:rsidR="002850D2" w:rsidRPr="00720FDE" w:rsidRDefault="002850D2" w:rsidP="002850D2">
      <w:pPr>
        <w:rPr>
          <w:rFonts w:asciiTheme="minorHAnsi" w:eastAsiaTheme="minorEastAsia" w:hAnsiTheme="minorHAnsi" w:cstheme="minorBidi"/>
          <w:color w:val="FF0000"/>
        </w:rPr>
      </w:pPr>
    </w:p>
    <w:p w14:paraId="4103BE45" w14:textId="77777777" w:rsidR="0003434F" w:rsidRPr="006F4C88" w:rsidRDefault="000879E4" w:rsidP="0003434F">
      <w:pPr>
        <w:numPr>
          <w:ilvl w:val="0"/>
          <w:numId w:val="52"/>
        </w:numPr>
        <w:rPr>
          <w:rFonts w:asciiTheme="minorHAnsi" w:eastAsiaTheme="minorEastAsia" w:hAnsiTheme="minorHAnsi" w:cstheme="minorBidi"/>
          <w:color w:val="FF0000"/>
        </w:rPr>
      </w:pPr>
      <w:r w:rsidRPr="006F4C88">
        <w:rPr>
          <w:rFonts w:asciiTheme="minorHAnsi" w:eastAsiaTheme="minorEastAsia" w:hAnsiTheme="minorHAnsi" w:cstheme="minorBidi"/>
          <w:color w:val="FF0000"/>
        </w:rPr>
        <w:t>ASTM Material Standards – Material Properties and Selection</w:t>
      </w:r>
      <w:r w:rsidR="0003434F" w:rsidRPr="006F4C88">
        <w:rPr>
          <w:rFonts w:asciiTheme="minorHAnsi" w:eastAsiaTheme="minorEastAsia" w:hAnsiTheme="minorHAnsi" w:cstheme="minorBidi"/>
          <w:color w:val="FF0000"/>
        </w:rPr>
        <w:t xml:space="preserve"> </w:t>
      </w:r>
    </w:p>
    <w:p w14:paraId="47A1F948" w14:textId="3390FAEF" w:rsidR="0003434F" w:rsidRPr="006F4C88" w:rsidRDefault="0003434F" w:rsidP="0003434F">
      <w:pPr>
        <w:ind w:left="360"/>
        <w:rPr>
          <w:rFonts w:asciiTheme="minorHAnsi" w:eastAsiaTheme="minorEastAsia" w:hAnsiTheme="minorHAnsi" w:cstheme="minorBidi"/>
          <w:color w:val="FF0000"/>
        </w:rPr>
      </w:pPr>
      <w:r w:rsidRPr="006F4C88">
        <w:rPr>
          <w:rFonts w:asciiTheme="minorHAnsi" w:eastAsiaTheme="minorEastAsia" w:hAnsiTheme="minorHAnsi" w:cstheme="minorBidi"/>
          <w:color w:val="FF0000"/>
        </w:rPr>
        <w:t>(Referenced ASTM standards for evaluating material properties like strength, elasticity, and manufacturability during component selection.)</w:t>
      </w:r>
    </w:p>
    <w:p w14:paraId="499F81B2" w14:textId="77777777" w:rsidR="000879E4" w:rsidRPr="006F4C88" w:rsidRDefault="000879E4" w:rsidP="000879E4">
      <w:pPr>
        <w:pStyle w:val="ListParagraph"/>
        <w:rPr>
          <w:rFonts w:asciiTheme="minorHAnsi" w:eastAsiaTheme="minorEastAsia" w:hAnsiTheme="minorHAnsi" w:cstheme="minorBidi"/>
          <w:color w:val="FF0000"/>
        </w:rPr>
      </w:pPr>
    </w:p>
    <w:p w14:paraId="2072892A" w14:textId="0981179E" w:rsidR="00720FDE" w:rsidRPr="006F4C88" w:rsidRDefault="00720FDE" w:rsidP="00720FDE">
      <w:pPr>
        <w:numPr>
          <w:ilvl w:val="0"/>
          <w:numId w:val="52"/>
        </w:numPr>
        <w:rPr>
          <w:rFonts w:asciiTheme="minorHAnsi" w:eastAsiaTheme="minorEastAsia" w:hAnsiTheme="minorHAnsi" w:cstheme="minorBidi"/>
          <w:color w:val="FF0000"/>
        </w:rPr>
      </w:pPr>
      <w:r w:rsidRPr="00720FDE">
        <w:rPr>
          <w:rFonts w:asciiTheme="minorHAnsi" w:eastAsiaTheme="minorEastAsia" w:hAnsiTheme="minorHAnsi" w:cstheme="minorBidi"/>
          <w:color w:val="FF0000"/>
        </w:rPr>
        <w:t>ASTM D1452 – Standard Practice for Soil Investigation and Sampling by Auger Borings</w:t>
      </w:r>
      <w:r w:rsidRPr="00720FDE">
        <w:rPr>
          <w:rFonts w:asciiTheme="minorHAnsi" w:eastAsiaTheme="minorEastAsia" w:hAnsiTheme="minorHAnsi" w:cstheme="minorBidi"/>
          <w:color w:val="FF0000"/>
        </w:rPr>
        <w:br/>
        <w:t>(Provided reference practices for soil sampling methods, ensuring sampling consistency.)</w:t>
      </w:r>
    </w:p>
    <w:p w14:paraId="3DACE58C" w14:textId="77777777" w:rsidR="002850D2" w:rsidRPr="00720FDE" w:rsidRDefault="002850D2" w:rsidP="002850D2">
      <w:pPr>
        <w:rPr>
          <w:rFonts w:asciiTheme="minorHAnsi" w:eastAsiaTheme="minorEastAsia" w:hAnsiTheme="minorHAnsi" w:cstheme="minorBidi"/>
          <w:color w:val="FF0000"/>
        </w:rPr>
      </w:pPr>
    </w:p>
    <w:p w14:paraId="07426205" w14:textId="77777777" w:rsidR="00720FDE" w:rsidRPr="00720FDE" w:rsidRDefault="00720FDE" w:rsidP="00720FDE">
      <w:pPr>
        <w:numPr>
          <w:ilvl w:val="0"/>
          <w:numId w:val="52"/>
        </w:numPr>
        <w:rPr>
          <w:rFonts w:asciiTheme="minorHAnsi" w:eastAsiaTheme="minorEastAsia" w:hAnsiTheme="minorHAnsi" w:cstheme="minorBidi"/>
          <w:color w:val="FF0000"/>
        </w:rPr>
      </w:pPr>
      <w:r w:rsidRPr="00720FDE">
        <w:rPr>
          <w:rFonts w:asciiTheme="minorHAnsi" w:eastAsiaTheme="minorEastAsia" w:hAnsiTheme="minorHAnsi" w:cstheme="minorBidi"/>
          <w:color w:val="FF0000"/>
        </w:rPr>
        <w:t>General ISO Best Practices for Safety and Testing</w:t>
      </w:r>
      <w:r w:rsidRPr="00720FDE">
        <w:rPr>
          <w:rFonts w:asciiTheme="minorHAnsi" w:eastAsiaTheme="minorEastAsia" w:hAnsiTheme="minorHAnsi" w:cstheme="minorBidi"/>
          <w:color w:val="FF0000"/>
        </w:rPr>
        <w:br/>
        <w:t>(Informally considered general ISO guidance for prototyping safety, electronics testing, and system integration.)</w:t>
      </w:r>
    </w:p>
    <w:p w14:paraId="19D6C830" w14:textId="77777777" w:rsidR="00720FDE" w:rsidRPr="00720FDE" w:rsidRDefault="00720FDE" w:rsidP="00720FDE">
      <w:pPr>
        <w:jc w:val="both"/>
        <w:rPr>
          <w:rFonts w:asciiTheme="minorHAnsi" w:eastAsiaTheme="minorEastAsia" w:hAnsiTheme="minorHAnsi" w:cstheme="minorBidi"/>
          <w:b/>
        </w:rPr>
      </w:pPr>
    </w:p>
    <w:p w14:paraId="64CF200F" w14:textId="099B05E5" w:rsidR="00AD2D94" w:rsidRPr="00AD2D94" w:rsidRDefault="00AD2D94" w:rsidP="00AD2D94">
      <w:pPr>
        <w:spacing w:after="160" w:line="279" w:lineRule="auto"/>
        <w:rPr>
          <w:rFonts w:asciiTheme="minorHAnsi" w:eastAsiaTheme="minorEastAsia" w:hAnsiTheme="minorHAnsi" w:cstheme="minorBidi"/>
          <w:b/>
        </w:rPr>
      </w:pPr>
      <w:r>
        <w:rPr>
          <w:rFonts w:asciiTheme="minorHAnsi" w:eastAsiaTheme="minorEastAsia" w:hAnsiTheme="minorHAnsi" w:cstheme="minorBidi"/>
          <w:b/>
        </w:rPr>
        <w:br w:type="page"/>
      </w:r>
    </w:p>
    <w:p w14:paraId="22896372" w14:textId="1DCED902" w:rsidR="00BF58A7" w:rsidRPr="00977999" w:rsidRDefault="00BF58A7" w:rsidP="00290326">
      <w:pPr>
        <w:pStyle w:val="ListParagraph"/>
        <w:numPr>
          <w:ilvl w:val="0"/>
          <w:numId w:val="13"/>
        </w:numPr>
        <w:jc w:val="both"/>
        <w:rPr>
          <w:rFonts w:asciiTheme="minorHAnsi" w:eastAsiaTheme="minorEastAsia" w:hAnsiTheme="minorHAnsi" w:cstheme="minorBidi"/>
          <w:b/>
        </w:rPr>
      </w:pPr>
      <w:r w:rsidRPr="00977999">
        <w:rPr>
          <w:rFonts w:ascii="Aptos" w:hAnsi="Aptos"/>
          <w:b/>
          <w:bCs/>
        </w:rPr>
        <w:t>References</w:t>
      </w:r>
    </w:p>
    <w:p w14:paraId="75D93D2A" w14:textId="77777777" w:rsidR="00FA5F8D" w:rsidRPr="00977999" w:rsidRDefault="00FA5F8D" w:rsidP="00FA5F8D">
      <w:pPr>
        <w:rPr>
          <w:rFonts w:ascii="Aptos" w:hAnsi="Aptos"/>
        </w:rPr>
      </w:pPr>
    </w:p>
    <w:p w14:paraId="39C2F14A" w14:textId="77777777" w:rsidR="00FA5F8D" w:rsidRPr="00977999" w:rsidRDefault="00FA5F8D" w:rsidP="00FA5F8D">
      <w:pPr>
        <w:rPr>
          <w:rFonts w:ascii="Aptos" w:hAnsi="Aptos"/>
        </w:rPr>
      </w:pPr>
      <w:r w:rsidRPr="00977999">
        <w:rPr>
          <w:rFonts w:ascii="Aptos" w:hAnsi="Aptos"/>
        </w:rPr>
        <w:t xml:space="preserve">Crop Nutrition. (n.d.). </w:t>
      </w:r>
      <w:r w:rsidRPr="00977999">
        <w:rPr>
          <w:rFonts w:ascii="Aptos" w:hAnsi="Aptos"/>
          <w:i/>
          <w:iCs/>
        </w:rPr>
        <w:t>Third-party soil sampling: What you need to know.</w:t>
      </w:r>
      <w:r w:rsidRPr="00977999">
        <w:rPr>
          <w:rFonts w:ascii="Aptos" w:hAnsi="Aptos"/>
        </w:rPr>
        <w:t xml:space="preserve"> Retrieved </w:t>
      </w:r>
    </w:p>
    <w:p w14:paraId="28B6DDC1" w14:textId="130A3324" w:rsidR="00FA5F8D" w:rsidRPr="00977999" w:rsidRDefault="00FA5F8D" w:rsidP="00FA5F8D">
      <w:pPr>
        <w:ind w:left="720"/>
        <w:rPr>
          <w:rFonts w:ascii="Aptos" w:hAnsi="Aptos"/>
        </w:rPr>
      </w:pPr>
      <w:r w:rsidRPr="00977999">
        <w:rPr>
          <w:rFonts w:ascii="Aptos" w:hAnsi="Aptos"/>
        </w:rPr>
        <w:t xml:space="preserve">February 6, 2025, from </w:t>
      </w:r>
      <w:hyperlink r:id="rId100" w:history="1">
        <w:r w:rsidRPr="00977999">
          <w:rPr>
            <w:rStyle w:val="Hyperlink"/>
            <w:rFonts w:ascii="Aptos" w:hAnsi="Aptos"/>
            <w:color w:val="auto"/>
          </w:rPr>
          <w:t>https://www.cropnutrition.com/resource-library/third-party-soil-sampling-what-you-need-to-know/</w:t>
        </w:r>
      </w:hyperlink>
    </w:p>
    <w:p w14:paraId="27255E37" w14:textId="77777777" w:rsidR="00FA5F8D" w:rsidRPr="00977999" w:rsidRDefault="00FA5F8D" w:rsidP="00FA5F8D">
      <w:pPr>
        <w:rPr>
          <w:rFonts w:ascii="Aptos" w:hAnsi="Aptos"/>
        </w:rPr>
      </w:pPr>
    </w:p>
    <w:p w14:paraId="07DFB442" w14:textId="77777777" w:rsidR="00FA5F8D" w:rsidRPr="00977999" w:rsidRDefault="00FA5F8D" w:rsidP="00FA5F8D">
      <w:pPr>
        <w:rPr>
          <w:rFonts w:ascii="Aptos" w:hAnsi="Aptos"/>
          <w:i/>
          <w:iCs/>
        </w:rPr>
      </w:pPr>
      <w:r w:rsidRPr="00977999">
        <w:rPr>
          <w:rFonts w:ascii="Aptos" w:hAnsi="Aptos"/>
        </w:rPr>
        <w:t xml:space="preserve">North Carolina State University Extension. (n.d.). </w:t>
      </w:r>
      <w:r w:rsidRPr="00977999">
        <w:rPr>
          <w:rFonts w:ascii="Aptos" w:hAnsi="Aptos"/>
          <w:i/>
          <w:iCs/>
        </w:rPr>
        <w:t xml:space="preserve">Careful soil sampling: The key to reliable </w:t>
      </w:r>
    </w:p>
    <w:p w14:paraId="0A65F6D4" w14:textId="672725AC" w:rsidR="00FA5F8D" w:rsidRPr="00977999" w:rsidRDefault="00FA5F8D" w:rsidP="00FA5F8D">
      <w:pPr>
        <w:ind w:left="720"/>
        <w:rPr>
          <w:rFonts w:ascii="Aptos" w:hAnsi="Aptos"/>
        </w:rPr>
      </w:pPr>
      <w:r w:rsidRPr="00977999">
        <w:rPr>
          <w:rFonts w:ascii="Aptos" w:hAnsi="Aptos"/>
          <w:i/>
          <w:iCs/>
        </w:rPr>
        <w:t>soil test information.</w:t>
      </w:r>
      <w:r w:rsidRPr="00977999">
        <w:rPr>
          <w:rFonts w:ascii="Aptos" w:hAnsi="Aptos"/>
        </w:rPr>
        <w:t xml:space="preserve"> Retrieved February 6, 2025, from </w:t>
      </w:r>
      <w:hyperlink r:id="rId101" w:history="1">
        <w:r w:rsidRPr="00977999">
          <w:rPr>
            <w:rStyle w:val="Hyperlink"/>
            <w:rFonts w:ascii="Aptos" w:hAnsi="Aptos"/>
            <w:color w:val="auto"/>
          </w:rPr>
          <w:t>https://content.ces.ncsu.edu/careful-soil-sampling-the-key-to-reliable-soil-test-information</w:t>
        </w:r>
      </w:hyperlink>
    </w:p>
    <w:p w14:paraId="2FDAECDB" w14:textId="77777777" w:rsidR="00FA5F8D" w:rsidRPr="00977999" w:rsidRDefault="00FA5F8D" w:rsidP="00FA5F8D">
      <w:pPr>
        <w:rPr>
          <w:rFonts w:ascii="Aptos" w:hAnsi="Aptos"/>
        </w:rPr>
      </w:pPr>
    </w:p>
    <w:p w14:paraId="07EFB458" w14:textId="77777777" w:rsidR="00FA5F8D" w:rsidRPr="00977999" w:rsidRDefault="00FA5F8D" w:rsidP="00FA5F8D">
      <w:pPr>
        <w:rPr>
          <w:rFonts w:ascii="Aptos" w:hAnsi="Aptos"/>
        </w:rPr>
      </w:pPr>
      <w:r w:rsidRPr="00977999">
        <w:rPr>
          <w:rFonts w:ascii="Aptos" w:hAnsi="Aptos"/>
        </w:rPr>
        <w:t xml:space="preserve">Soil Science Society of America. (n.d.). </w:t>
      </w:r>
      <w:r w:rsidRPr="00977999">
        <w:rPr>
          <w:rFonts w:ascii="Aptos" w:hAnsi="Aptos"/>
          <w:i/>
          <w:iCs/>
        </w:rPr>
        <w:t>Self-study exam: Soil sampling and testing.</w:t>
      </w:r>
      <w:r w:rsidRPr="00977999">
        <w:rPr>
          <w:rFonts w:ascii="Aptos" w:hAnsi="Aptos"/>
        </w:rPr>
        <w:t xml:space="preserve"> </w:t>
      </w:r>
    </w:p>
    <w:p w14:paraId="14F7CCEC" w14:textId="5C27FBBA" w:rsidR="00FA5F8D" w:rsidRPr="00977999" w:rsidRDefault="00FA5F8D" w:rsidP="00FA5F8D">
      <w:pPr>
        <w:ind w:left="720"/>
      </w:pPr>
      <w:r w:rsidRPr="00977999">
        <w:rPr>
          <w:rFonts w:ascii="Aptos" w:hAnsi="Aptos"/>
        </w:rPr>
        <w:t xml:space="preserve">Retrieved February 6, 2025, from </w:t>
      </w:r>
      <w:hyperlink r:id="rId102" w:history="1">
        <w:r w:rsidRPr="00977999">
          <w:rPr>
            <w:rStyle w:val="Hyperlink"/>
            <w:rFonts w:ascii="Aptos" w:hAnsi="Aptos"/>
            <w:color w:val="auto"/>
          </w:rPr>
          <w:t>https://www.soils.org/files/certifications/certified/education/self-study/exam-pdfs/243.pdf</w:t>
        </w:r>
      </w:hyperlink>
    </w:p>
    <w:p w14:paraId="0E3A88E6" w14:textId="77777777" w:rsidR="002C7FDE" w:rsidRPr="00977999" w:rsidRDefault="002C7FDE" w:rsidP="002C7FDE">
      <w:pPr>
        <w:ind w:left="720"/>
      </w:pPr>
    </w:p>
    <w:p w14:paraId="6ADA0250" w14:textId="79210A12" w:rsidR="002C7FDE" w:rsidRPr="00977999" w:rsidRDefault="002C7FDE" w:rsidP="002C7FDE">
      <w:pPr>
        <w:rPr>
          <w:rFonts w:asciiTheme="minorHAnsi" w:hAnsiTheme="minorHAnsi"/>
        </w:rPr>
      </w:pPr>
      <w:r w:rsidRPr="00977999">
        <w:rPr>
          <w:rFonts w:asciiTheme="minorHAnsi" w:hAnsiTheme="minorHAnsi"/>
        </w:rPr>
        <w:t xml:space="preserve">Shigley, J. E., </w:t>
      </w:r>
      <w:proofErr w:type="spellStart"/>
      <w:r w:rsidRPr="00977999">
        <w:rPr>
          <w:rFonts w:asciiTheme="minorHAnsi" w:hAnsiTheme="minorHAnsi"/>
        </w:rPr>
        <w:t>Mishke</w:t>
      </w:r>
      <w:proofErr w:type="spellEnd"/>
      <w:r w:rsidRPr="00977999">
        <w:rPr>
          <w:rFonts w:asciiTheme="minorHAnsi" w:hAnsiTheme="minorHAnsi"/>
        </w:rPr>
        <w:t xml:space="preserve">, C. R., &amp; </w:t>
      </w:r>
      <w:proofErr w:type="spellStart"/>
      <w:r w:rsidRPr="00977999">
        <w:rPr>
          <w:rFonts w:asciiTheme="minorHAnsi" w:hAnsiTheme="minorHAnsi"/>
        </w:rPr>
        <w:t>Budynas</w:t>
      </w:r>
      <w:proofErr w:type="spellEnd"/>
      <w:r w:rsidRPr="00977999">
        <w:rPr>
          <w:rFonts w:asciiTheme="minorHAnsi" w:hAnsiTheme="minorHAnsi"/>
        </w:rPr>
        <w:t xml:space="preserve">, R. G. (2021). </w:t>
      </w:r>
      <w:r w:rsidRPr="00977999">
        <w:rPr>
          <w:rFonts w:asciiTheme="minorHAnsi" w:hAnsiTheme="minorHAnsi"/>
          <w:i/>
          <w:iCs/>
        </w:rPr>
        <w:t>Shigley's mechanical engineering design</w:t>
      </w:r>
      <w:r w:rsidRPr="00977999">
        <w:rPr>
          <w:rFonts w:asciiTheme="minorHAnsi" w:hAnsiTheme="minorHAnsi"/>
        </w:rPr>
        <w:t xml:space="preserve"> (13th ed.). McGraw-Hill Education.</w:t>
      </w:r>
    </w:p>
    <w:p w14:paraId="57F46606" w14:textId="5E7BFCDB" w:rsidR="00A43142" w:rsidRPr="00977999" w:rsidRDefault="00A43142" w:rsidP="001D5FC5">
      <w:pPr>
        <w:rPr>
          <w:rFonts w:ascii="Aptos" w:hAnsi="Aptos"/>
        </w:rPr>
      </w:pPr>
    </w:p>
    <w:p w14:paraId="30209805" w14:textId="77777777" w:rsidR="00E938EC" w:rsidRPr="00977999" w:rsidRDefault="00763491" w:rsidP="00E938EC">
      <w:pPr>
        <w:rPr>
          <w:rFonts w:ascii="Aptos" w:hAnsi="Aptos"/>
        </w:rPr>
      </w:pPr>
      <w:r w:rsidRPr="00977999">
        <w:rPr>
          <w:rFonts w:ascii="Aptos" w:hAnsi="Aptos"/>
        </w:rPr>
        <w:t>California Department of Transportation. (2011). </w:t>
      </w:r>
      <w:r w:rsidRPr="00977999">
        <w:rPr>
          <w:rFonts w:ascii="Aptos" w:hAnsi="Aptos"/>
          <w:i/>
          <w:iCs/>
        </w:rPr>
        <w:t>Trenching and shoring manual</w:t>
      </w:r>
      <w:r w:rsidRPr="00977999">
        <w:rPr>
          <w:rFonts w:ascii="Aptos" w:hAnsi="Aptos"/>
        </w:rPr>
        <w:t xml:space="preserve">. </w:t>
      </w:r>
    </w:p>
    <w:p w14:paraId="392F6B3C" w14:textId="21B822ED" w:rsidR="004747D5" w:rsidRPr="00977999" w:rsidRDefault="00763491" w:rsidP="00E938EC">
      <w:pPr>
        <w:ind w:left="720"/>
        <w:rPr>
          <w:rFonts w:ascii="Aptos" w:hAnsi="Aptos"/>
        </w:rPr>
      </w:pPr>
      <w:r w:rsidRPr="00977999">
        <w:rPr>
          <w:rFonts w:ascii="Aptos" w:hAnsi="Aptos"/>
        </w:rPr>
        <w:t>Retrieved February 6, 2025, from </w:t>
      </w:r>
      <w:hyperlink r:id="rId103" w:tgtFrame="_blank" w:history="1">
        <w:r w:rsidRPr="00977999">
          <w:rPr>
            <w:rStyle w:val="Hyperlink"/>
            <w:rFonts w:ascii="Aptos" w:hAnsi="Aptos"/>
            <w:color w:val="auto"/>
          </w:rPr>
          <w:t>https://engineering.purdue.edu/~frosch/ftp/Talbott/11%20-%20References/files/California%20Trenching%20and%20Shoring%20Manual.pdf</w:t>
        </w:r>
      </w:hyperlink>
    </w:p>
    <w:p w14:paraId="7A6E8BAF" w14:textId="77777777" w:rsidR="00D30FB1" w:rsidRPr="00977999" w:rsidRDefault="00D30FB1" w:rsidP="001D5FC5">
      <w:pPr>
        <w:rPr>
          <w:rFonts w:ascii="Aptos" w:hAnsi="Aptos"/>
        </w:rPr>
      </w:pPr>
    </w:p>
    <w:p w14:paraId="02A16371" w14:textId="77777777" w:rsidR="002D464A" w:rsidRPr="00977999" w:rsidRDefault="00763491" w:rsidP="001D5FC5">
      <w:pPr>
        <w:rPr>
          <w:rFonts w:ascii="Aptos" w:hAnsi="Aptos"/>
        </w:rPr>
      </w:pPr>
      <w:r w:rsidRPr="00977999">
        <w:rPr>
          <w:rFonts w:ascii="Aptos" w:hAnsi="Aptos"/>
        </w:rPr>
        <w:t>CB Insights. (n.d.). </w:t>
      </w:r>
      <w:r w:rsidRPr="00977999">
        <w:rPr>
          <w:rFonts w:ascii="Aptos" w:hAnsi="Aptos"/>
          <w:i/>
          <w:iCs/>
        </w:rPr>
        <w:t>Agriculture tech trends</w:t>
      </w:r>
      <w:r w:rsidRPr="00977999">
        <w:rPr>
          <w:rFonts w:ascii="Aptos" w:hAnsi="Aptos"/>
        </w:rPr>
        <w:t xml:space="preserve">. Retrieved February 6, 2025, </w:t>
      </w:r>
    </w:p>
    <w:p w14:paraId="3234F2E4" w14:textId="50FC85AF" w:rsidR="00E938EC" w:rsidRPr="00977999" w:rsidRDefault="00763491" w:rsidP="002D464A">
      <w:pPr>
        <w:ind w:firstLine="720"/>
        <w:rPr>
          <w:rFonts w:ascii="Aptos" w:hAnsi="Aptos"/>
        </w:rPr>
      </w:pPr>
      <w:r w:rsidRPr="00977999">
        <w:rPr>
          <w:rFonts w:ascii="Aptos" w:hAnsi="Aptos"/>
        </w:rPr>
        <w:t>from </w:t>
      </w:r>
      <w:hyperlink r:id="rId104" w:tgtFrame="_blank" w:history="1">
        <w:r w:rsidRPr="00977999">
          <w:rPr>
            <w:rStyle w:val="Hyperlink"/>
            <w:rFonts w:ascii="Aptos" w:hAnsi="Aptos"/>
            <w:color w:val="auto"/>
          </w:rPr>
          <w:t>https://www.cbinsights.com/research/agriculture-tech-trends/</w:t>
        </w:r>
      </w:hyperlink>
    </w:p>
    <w:p w14:paraId="03688651" w14:textId="77777777" w:rsidR="00E938EC" w:rsidRPr="00977999" w:rsidRDefault="00E938EC" w:rsidP="001D5FC5">
      <w:pPr>
        <w:rPr>
          <w:rFonts w:ascii="Aptos" w:hAnsi="Aptos"/>
        </w:rPr>
      </w:pPr>
    </w:p>
    <w:p w14:paraId="086B5064" w14:textId="77777777" w:rsidR="002D464A" w:rsidRPr="00977999" w:rsidRDefault="00763491" w:rsidP="002D464A">
      <w:pPr>
        <w:rPr>
          <w:rFonts w:ascii="Aptos" w:hAnsi="Aptos"/>
        </w:rPr>
      </w:pPr>
      <w:r w:rsidRPr="00977999">
        <w:rPr>
          <w:rFonts w:ascii="Aptos" w:hAnsi="Aptos"/>
        </w:rPr>
        <w:t>Engineering News-Record. (n.d.). </w:t>
      </w:r>
      <w:r w:rsidRPr="00977999">
        <w:rPr>
          <w:rFonts w:ascii="Aptos" w:hAnsi="Aptos"/>
          <w:i/>
          <w:iCs/>
        </w:rPr>
        <w:t>Market data</w:t>
      </w:r>
      <w:r w:rsidRPr="00977999">
        <w:rPr>
          <w:rFonts w:ascii="Aptos" w:hAnsi="Aptos"/>
        </w:rPr>
        <w:t xml:space="preserve">. Retrieved February 6, 2025, </w:t>
      </w:r>
    </w:p>
    <w:p w14:paraId="6B1EE088" w14:textId="353D36C7" w:rsidR="004747D5" w:rsidRPr="00977999" w:rsidRDefault="00763491" w:rsidP="002D464A">
      <w:pPr>
        <w:ind w:firstLine="720"/>
        <w:rPr>
          <w:rFonts w:ascii="Aptos" w:hAnsi="Aptos"/>
        </w:rPr>
      </w:pPr>
      <w:r w:rsidRPr="00977999">
        <w:rPr>
          <w:rFonts w:ascii="Aptos" w:hAnsi="Aptos"/>
        </w:rPr>
        <w:t>from </w:t>
      </w:r>
      <w:hyperlink r:id="rId105" w:tgtFrame="_blank" w:history="1">
        <w:r w:rsidRPr="00977999">
          <w:rPr>
            <w:rStyle w:val="Hyperlink"/>
            <w:rFonts w:ascii="Aptos" w:hAnsi="Aptos"/>
            <w:color w:val="auto"/>
          </w:rPr>
          <w:t>https://www.enr.com/market_data</w:t>
        </w:r>
      </w:hyperlink>
    </w:p>
    <w:p w14:paraId="7084D836" w14:textId="77777777" w:rsidR="004747D5" w:rsidRPr="00977999" w:rsidRDefault="004747D5" w:rsidP="001D5FC5">
      <w:pPr>
        <w:rPr>
          <w:rFonts w:ascii="Aptos" w:hAnsi="Aptos"/>
        </w:rPr>
      </w:pPr>
    </w:p>
    <w:p w14:paraId="19226571" w14:textId="77777777" w:rsidR="002D464A" w:rsidRPr="00977999" w:rsidRDefault="00763491" w:rsidP="001D5FC5">
      <w:pPr>
        <w:rPr>
          <w:rFonts w:ascii="Aptos" w:hAnsi="Aptos"/>
        </w:rPr>
      </w:pPr>
      <w:r w:rsidRPr="00977999">
        <w:rPr>
          <w:rFonts w:ascii="Aptos" w:hAnsi="Aptos"/>
        </w:rPr>
        <w:t>Gartner. (n.d.). </w:t>
      </w:r>
      <w:r w:rsidRPr="00977999">
        <w:rPr>
          <w:rFonts w:ascii="Aptos" w:hAnsi="Aptos"/>
          <w:i/>
          <w:iCs/>
        </w:rPr>
        <w:t>Market research methodologies</w:t>
      </w:r>
      <w:r w:rsidRPr="00977999">
        <w:rPr>
          <w:rFonts w:ascii="Aptos" w:hAnsi="Aptos"/>
        </w:rPr>
        <w:t xml:space="preserve">. Retrieved February 6, 2025, </w:t>
      </w:r>
    </w:p>
    <w:p w14:paraId="1D19177A" w14:textId="17F7D13A" w:rsidR="00D30FB1" w:rsidRPr="00977999" w:rsidRDefault="00763491" w:rsidP="002D464A">
      <w:pPr>
        <w:ind w:firstLine="720"/>
        <w:rPr>
          <w:rFonts w:ascii="Aptos" w:hAnsi="Aptos"/>
        </w:rPr>
      </w:pPr>
      <w:r w:rsidRPr="00977999">
        <w:rPr>
          <w:rFonts w:ascii="Aptos" w:hAnsi="Aptos"/>
        </w:rPr>
        <w:t>from </w:t>
      </w:r>
      <w:hyperlink r:id="rId106" w:tgtFrame="_blank" w:history="1">
        <w:r w:rsidRPr="00977999">
          <w:rPr>
            <w:rStyle w:val="Hyperlink"/>
            <w:rFonts w:ascii="Aptos" w:hAnsi="Aptos"/>
            <w:color w:val="auto"/>
          </w:rPr>
          <w:t>https://www.gartner.com/en/research/methodologies/market-research</w:t>
        </w:r>
      </w:hyperlink>
    </w:p>
    <w:p w14:paraId="1936C0EF" w14:textId="77777777" w:rsidR="00D30FB1" w:rsidRPr="00977999" w:rsidRDefault="00D30FB1" w:rsidP="001D5FC5">
      <w:pPr>
        <w:rPr>
          <w:rFonts w:ascii="Aptos" w:hAnsi="Aptos"/>
        </w:rPr>
      </w:pPr>
    </w:p>
    <w:p w14:paraId="5975C1C4" w14:textId="77777777" w:rsidR="002D464A" w:rsidRPr="00977999" w:rsidRDefault="00763491" w:rsidP="001D5FC5">
      <w:pPr>
        <w:rPr>
          <w:rFonts w:ascii="Aptos" w:hAnsi="Aptos"/>
        </w:rPr>
      </w:pPr>
      <w:r w:rsidRPr="00977999">
        <w:rPr>
          <w:rFonts w:ascii="Aptos" w:hAnsi="Aptos"/>
        </w:rPr>
        <w:t>Grand View Research. (n.d.). </w:t>
      </w:r>
      <w:r w:rsidRPr="00977999">
        <w:rPr>
          <w:rFonts w:ascii="Aptos" w:hAnsi="Aptos"/>
          <w:i/>
          <w:iCs/>
        </w:rPr>
        <w:t>Soil testing market size, share &amp; trends analysis report</w:t>
      </w:r>
      <w:r w:rsidRPr="00977999">
        <w:rPr>
          <w:rFonts w:ascii="Aptos" w:hAnsi="Aptos"/>
        </w:rPr>
        <w:t xml:space="preserve">. </w:t>
      </w:r>
    </w:p>
    <w:p w14:paraId="251A5117" w14:textId="7663AA13" w:rsidR="00D30FB1" w:rsidRPr="00977999" w:rsidRDefault="00763491" w:rsidP="00D24142">
      <w:pPr>
        <w:ind w:left="720"/>
        <w:rPr>
          <w:rFonts w:ascii="Aptos" w:hAnsi="Aptos"/>
        </w:rPr>
      </w:pPr>
      <w:r w:rsidRPr="00977999">
        <w:rPr>
          <w:rFonts w:ascii="Aptos" w:hAnsi="Aptos"/>
        </w:rPr>
        <w:t>Retrieved February 6, 2025, from </w:t>
      </w:r>
      <w:hyperlink r:id="rId107" w:history="1">
        <w:r w:rsidR="00D24142" w:rsidRPr="00977999">
          <w:rPr>
            <w:rStyle w:val="Hyperlink"/>
            <w:rFonts w:ascii="Aptos" w:hAnsi="Aptos"/>
            <w:color w:val="auto"/>
          </w:rPr>
          <w:t>https://www.grandviewresearch.com/industry-analysis/soil-testing-market</w:t>
        </w:r>
      </w:hyperlink>
    </w:p>
    <w:p w14:paraId="58C19037" w14:textId="77777777" w:rsidR="00D30FB1" w:rsidRPr="00977999" w:rsidRDefault="00D30FB1" w:rsidP="001D5FC5">
      <w:pPr>
        <w:rPr>
          <w:rFonts w:ascii="Aptos" w:hAnsi="Aptos"/>
        </w:rPr>
      </w:pPr>
    </w:p>
    <w:p w14:paraId="20DEA0F7" w14:textId="77777777" w:rsidR="00D24142" w:rsidRPr="00977999" w:rsidRDefault="00763491" w:rsidP="001D5FC5">
      <w:pPr>
        <w:rPr>
          <w:rFonts w:ascii="Aptos" w:hAnsi="Aptos"/>
        </w:rPr>
      </w:pPr>
      <w:r w:rsidRPr="00977999">
        <w:rPr>
          <w:rFonts w:ascii="Aptos" w:hAnsi="Aptos"/>
        </w:rPr>
        <w:t>Grand View Research. (n.d.). </w:t>
      </w:r>
      <w:r w:rsidRPr="00977999">
        <w:rPr>
          <w:rFonts w:ascii="Aptos" w:hAnsi="Aptos"/>
          <w:i/>
          <w:iCs/>
        </w:rPr>
        <w:t>Smart agriculture market size, share &amp; trends analysis report</w:t>
      </w:r>
      <w:r w:rsidRPr="00977999">
        <w:rPr>
          <w:rFonts w:ascii="Aptos" w:hAnsi="Aptos"/>
        </w:rPr>
        <w:t xml:space="preserve">. </w:t>
      </w:r>
    </w:p>
    <w:p w14:paraId="2B17E117" w14:textId="279796CB" w:rsidR="00D30FB1" w:rsidRPr="00977999" w:rsidRDefault="00763491" w:rsidP="00D24142">
      <w:pPr>
        <w:ind w:left="720"/>
        <w:rPr>
          <w:rFonts w:ascii="Aptos" w:hAnsi="Aptos"/>
        </w:rPr>
      </w:pPr>
      <w:r w:rsidRPr="00977999">
        <w:rPr>
          <w:rFonts w:ascii="Aptos" w:hAnsi="Aptos"/>
        </w:rPr>
        <w:t>Retrieved February 6, 2025, from </w:t>
      </w:r>
      <w:hyperlink r:id="rId108" w:history="1">
        <w:r w:rsidR="00D24142" w:rsidRPr="00977999">
          <w:rPr>
            <w:rStyle w:val="Hyperlink"/>
            <w:rFonts w:ascii="Aptos" w:hAnsi="Aptos"/>
            <w:color w:val="auto"/>
          </w:rPr>
          <w:t>https://www.grandviewresearch.com/industry-analysis/smart-agriculture-farming-market</w:t>
        </w:r>
      </w:hyperlink>
    </w:p>
    <w:p w14:paraId="2D36821A" w14:textId="77777777" w:rsidR="00D30FB1" w:rsidRPr="00977999" w:rsidRDefault="00D30FB1" w:rsidP="001D5FC5">
      <w:pPr>
        <w:rPr>
          <w:rFonts w:ascii="Aptos" w:hAnsi="Aptos"/>
        </w:rPr>
      </w:pPr>
    </w:p>
    <w:p w14:paraId="01DADB5B" w14:textId="77777777" w:rsidR="00D24142" w:rsidRPr="00977999" w:rsidRDefault="00763491" w:rsidP="001D5FC5">
      <w:pPr>
        <w:rPr>
          <w:rFonts w:ascii="Aptos" w:hAnsi="Aptos"/>
        </w:rPr>
      </w:pPr>
      <w:r w:rsidRPr="00977999">
        <w:rPr>
          <w:rFonts w:ascii="Aptos" w:hAnsi="Aptos"/>
        </w:rPr>
        <w:t>International Food Policy Research Institute. (n.d.). </w:t>
      </w:r>
      <w:r w:rsidRPr="00977999">
        <w:rPr>
          <w:rFonts w:ascii="Aptos" w:hAnsi="Aptos"/>
          <w:i/>
          <w:iCs/>
        </w:rPr>
        <w:t>Publications</w:t>
      </w:r>
      <w:r w:rsidRPr="00977999">
        <w:rPr>
          <w:rFonts w:ascii="Aptos" w:hAnsi="Aptos"/>
        </w:rPr>
        <w:t xml:space="preserve">. Retrieved February 6, </w:t>
      </w:r>
    </w:p>
    <w:p w14:paraId="25EBD29C" w14:textId="590A7943" w:rsidR="00D30FB1" w:rsidRPr="00977999" w:rsidRDefault="00763491" w:rsidP="00D24142">
      <w:pPr>
        <w:ind w:firstLine="720"/>
        <w:rPr>
          <w:rFonts w:ascii="Aptos" w:hAnsi="Aptos"/>
        </w:rPr>
      </w:pPr>
      <w:r w:rsidRPr="00977999">
        <w:rPr>
          <w:rFonts w:ascii="Aptos" w:hAnsi="Aptos"/>
        </w:rPr>
        <w:t>2025, from </w:t>
      </w:r>
      <w:hyperlink r:id="rId109" w:tgtFrame="_blank" w:history="1">
        <w:r w:rsidRPr="00977999">
          <w:rPr>
            <w:rStyle w:val="Hyperlink"/>
            <w:rFonts w:ascii="Aptos" w:hAnsi="Aptos"/>
            <w:color w:val="auto"/>
          </w:rPr>
          <w:t>https://www.ifpri.org/publications</w:t>
        </w:r>
      </w:hyperlink>
    </w:p>
    <w:p w14:paraId="01CBFD41" w14:textId="77777777" w:rsidR="00D24142" w:rsidRPr="00977999" w:rsidRDefault="00D24142" w:rsidP="001D5FC5">
      <w:pPr>
        <w:rPr>
          <w:rFonts w:ascii="Aptos" w:hAnsi="Aptos"/>
        </w:rPr>
      </w:pPr>
    </w:p>
    <w:p w14:paraId="0D6B9079" w14:textId="77777777" w:rsidR="00D24142" w:rsidRPr="00977999" w:rsidRDefault="00D24142" w:rsidP="001D5FC5">
      <w:pPr>
        <w:rPr>
          <w:rFonts w:ascii="Aptos" w:hAnsi="Aptos"/>
        </w:rPr>
      </w:pPr>
    </w:p>
    <w:p w14:paraId="4A4C06D3" w14:textId="09BF5D51" w:rsidR="00D24142" w:rsidRPr="00977999" w:rsidRDefault="00763491" w:rsidP="001D5FC5">
      <w:pPr>
        <w:rPr>
          <w:rFonts w:ascii="Aptos" w:hAnsi="Aptos"/>
          <w:i/>
          <w:iCs/>
        </w:rPr>
      </w:pPr>
      <w:r w:rsidRPr="00977999">
        <w:rPr>
          <w:rFonts w:ascii="Aptos" w:hAnsi="Aptos"/>
        </w:rPr>
        <w:t>Mordor Intelligence. (n.d.). </w:t>
      </w:r>
      <w:r w:rsidRPr="00977999">
        <w:rPr>
          <w:rFonts w:ascii="Aptos" w:hAnsi="Aptos"/>
          <w:i/>
          <w:iCs/>
        </w:rPr>
        <w:t xml:space="preserve">Geotechnical engineering market - growth, trends, COVID-19 </w:t>
      </w:r>
    </w:p>
    <w:p w14:paraId="6B848B17" w14:textId="77777777" w:rsidR="00D24142" w:rsidRPr="00977999" w:rsidRDefault="00763491" w:rsidP="00D24142">
      <w:pPr>
        <w:ind w:firstLine="720"/>
        <w:rPr>
          <w:rFonts w:ascii="Aptos" w:hAnsi="Aptos"/>
        </w:rPr>
      </w:pPr>
      <w:r w:rsidRPr="00977999">
        <w:rPr>
          <w:rFonts w:ascii="Aptos" w:hAnsi="Aptos"/>
          <w:i/>
          <w:iCs/>
        </w:rPr>
        <w:t>impact, and forecasts</w:t>
      </w:r>
      <w:r w:rsidRPr="00977999">
        <w:rPr>
          <w:rFonts w:ascii="Aptos" w:hAnsi="Aptos"/>
        </w:rPr>
        <w:t xml:space="preserve">. Retrieved February 6, 2025, </w:t>
      </w:r>
    </w:p>
    <w:p w14:paraId="0E37F16D" w14:textId="72922439" w:rsidR="00D30FB1" w:rsidRPr="00977999" w:rsidRDefault="00763491" w:rsidP="00D24142">
      <w:pPr>
        <w:ind w:left="720"/>
        <w:rPr>
          <w:rFonts w:ascii="Aptos" w:hAnsi="Aptos"/>
        </w:rPr>
      </w:pPr>
      <w:r w:rsidRPr="00977999">
        <w:rPr>
          <w:rFonts w:ascii="Aptos" w:hAnsi="Aptos"/>
        </w:rPr>
        <w:t>from </w:t>
      </w:r>
      <w:hyperlink r:id="rId110" w:tgtFrame="_blank" w:history="1">
        <w:r w:rsidRPr="00977999">
          <w:rPr>
            <w:rStyle w:val="Hyperlink"/>
            <w:rFonts w:ascii="Aptos" w:hAnsi="Aptos"/>
            <w:color w:val="auto"/>
          </w:rPr>
          <w:t>https://www.mordorintelligence.com/industry-reports/geotechnical-engineering-market</w:t>
        </w:r>
      </w:hyperlink>
    </w:p>
    <w:p w14:paraId="08D3F3B3" w14:textId="77777777" w:rsidR="00D30FB1" w:rsidRPr="00977999" w:rsidRDefault="00D30FB1" w:rsidP="001D5FC5">
      <w:pPr>
        <w:rPr>
          <w:rFonts w:ascii="Aptos" w:hAnsi="Aptos"/>
        </w:rPr>
      </w:pPr>
    </w:p>
    <w:p w14:paraId="57623E9D" w14:textId="77777777" w:rsidR="00D24142" w:rsidRPr="00977999" w:rsidRDefault="00763491" w:rsidP="001D5FC5">
      <w:pPr>
        <w:rPr>
          <w:rFonts w:ascii="Aptos" w:hAnsi="Aptos"/>
        </w:rPr>
      </w:pPr>
      <w:r w:rsidRPr="00977999">
        <w:rPr>
          <w:rFonts w:ascii="Aptos" w:hAnsi="Aptos"/>
        </w:rPr>
        <w:t>NASA. (n.d.). </w:t>
      </w:r>
      <w:r w:rsidRPr="00977999">
        <w:rPr>
          <w:rFonts w:ascii="Aptos" w:hAnsi="Aptos"/>
          <w:i/>
          <w:iCs/>
        </w:rPr>
        <w:t>Earth science</w:t>
      </w:r>
      <w:r w:rsidRPr="00977999">
        <w:rPr>
          <w:rFonts w:ascii="Aptos" w:hAnsi="Aptos"/>
        </w:rPr>
        <w:t xml:space="preserve">. Retrieved February 6, 2025, </w:t>
      </w:r>
    </w:p>
    <w:p w14:paraId="47342704" w14:textId="77777777" w:rsidR="00D24142" w:rsidRPr="00977999" w:rsidRDefault="00763491" w:rsidP="00D24142">
      <w:pPr>
        <w:ind w:firstLine="720"/>
        <w:rPr>
          <w:rFonts w:ascii="Aptos" w:hAnsi="Aptos"/>
        </w:rPr>
      </w:pPr>
      <w:r w:rsidRPr="00977999">
        <w:rPr>
          <w:rFonts w:ascii="Aptos" w:hAnsi="Aptos"/>
        </w:rPr>
        <w:t>from </w:t>
      </w:r>
      <w:hyperlink r:id="rId111" w:tgtFrame="_blank" w:history="1">
        <w:r w:rsidRPr="00977999">
          <w:rPr>
            <w:rStyle w:val="Hyperlink"/>
            <w:rFonts w:ascii="Aptos" w:hAnsi="Aptos"/>
            <w:color w:val="auto"/>
          </w:rPr>
          <w:t>https://science.nasa.gov/earth-science/</w:t>
        </w:r>
      </w:hyperlink>
      <w:r w:rsidRPr="00977999">
        <w:rPr>
          <w:rFonts w:ascii="Aptos" w:hAnsi="Aptos"/>
        </w:rPr>
        <w:t xml:space="preserve">United Nations Environment </w:t>
      </w:r>
    </w:p>
    <w:p w14:paraId="0D7E1089" w14:textId="6F08FF39" w:rsidR="00D30FB1" w:rsidRPr="00977999" w:rsidRDefault="00763491" w:rsidP="00D24142">
      <w:pPr>
        <w:ind w:left="720"/>
        <w:rPr>
          <w:rFonts w:ascii="Aptos" w:hAnsi="Aptos"/>
        </w:rPr>
      </w:pPr>
      <w:proofErr w:type="spellStart"/>
      <w:r w:rsidRPr="00977999">
        <w:rPr>
          <w:rFonts w:ascii="Aptos" w:hAnsi="Aptos"/>
        </w:rPr>
        <w:t>Programme</w:t>
      </w:r>
      <w:proofErr w:type="spellEnd"/>
      <w:r w:rsidRPr="00977999">
        <w:rPr>
          <w:rFonts w:ascii="Aptos" w:hAnsi="Aptos"/>
        </w:rPr>
        <w:t>. (n.d.). </w:t>
      </w:r>
      <w:r w:rsidRPr="00977999">
        <w:rPr>
          <w:rFonts w:ascii="Aptos" w:hAnsi="Aptos"/>
          <w:i/>
          <w:iCs/>
        </w:rPr>
        <w:t>Resources</w:t>
      </w:r>
      <w:r w:rsidRPr="00977999">
        <w:rPr>
          <w:rFonts w:ascii="Aptos" w:hAnsi="Aptos"/>
        </w:rPr>
        <w:t>. Retrieved February 6, 2025, from </w:t>
      </w:r>
      <w:hyperlink r:id="rId112" w:tgtFrame="_blank" w:history="1">
        <w:r w:rsidRPr="00977999">
          <w:rPr>
            <w:rStyle w:val="Hyperlink"/>
            <w:rFonts w:ascii="Aptos" w:hAnsi="Aptos"/>
            <w:color w:val="auto"/>
          </w:rPr>
          <w:t>https://www.unep.org/resources</w:t>
        </w:r>
      </w:hyperlink>
    </w:p>
    <w:p w14:paraId="01BD5EA5" w14:textId="77777777" w:rsidR="00D30FB1" w:rsidRPr="00977999" w:rsidRDefault="00D30FB1" w:rsidP="001D5FC5">
      <w:pPr>
        <w:rPr>
          <w:rFonts w:ascii="Aptos" w:hAnsi="Aptos"/>
        </w:rPr>
      </w:pPr>
    </w:p>
    <w:p w14:paraId="1B3E79E5" w14:textId="77777777" w:rsidR="008003EB" w:rsidRPr="00977999" w:rsidRDefault="00763491" w:rsidP="001D5FC5">
      <w:pPr>
        <w:rPr>
          <w:rFonts w:ascii="Aptos" w:hAnsi="Aptos"/>
        </w:rPr>
      </w:pPr>
      <w:r w:rsidRPr="00977999">
        <w:rPr>
          <w:rFonts w:ascii="Aptos" w:hAnsi="Aptos"/>
        </w:rPr>
        <w:t>United States Department of Agriculture, Economic Research Service. (n.d.). </w:t>
      </w:r>
      <w:r w:rsidRPr="00977999">
        <w:rPr>
          <w:rFonts w:ascii="Aptos" w:hAnsi="Aptos"/>
          <w:i/>
          <w:iCs/>
        </w:rPr>
        <w:t>Home page</w:t>
      </w:r>
      <w:r w:rsidRPr="00977999">
        <w:rPr>
          <w:rFonts w:ascii="Aptos" w:hAnsi="Aptos"/>
        </w:rPr>
        <w:t xml:space="preserve">. </w:t>
      </w:r>
    </w:p>
    <w:p w14:paraId="5D9A9444" w14:textId="6B9DAE8E" w:rsidR="008003EB" w:rsidRPr="00977999" w:rsidRDefault="00763491" w:rsidP="008003EB">
      <w:pPr>
        <w:ind w:firstLine="720"/>
        <w:rPr>
          <w:rFonts w:ascii="Aptos" w:hAnsi="Aptos"/>
        </w:rPr>
      </w:pPr>
      <w:r w:rsidRPr="00977999">
        <w:rPr>
          <w:rFonts w:ascii="Aptos" w:hAnsi="Aptos"/>
        </w:rPr>
        <w:t>Retrieved February 6, 2025, from </w:t>
      </w:r>
      <w:hyperlink r:id="rId113" w:tgtFrame="_blank" w:history="1">
        <w:r w:rsidRPr="00977999">
          <w:rPr>
            <w:rStyle w:val="Hyperlink"/>
            <w:rFonts w:ascii="Aptos" w:hAnsi="Aptos"/>
            <w:color w:val="auto"/>
          </w:rPr>
          <w:t>https://www.ers.usda.gov</w:t>
        </w:r>
      </w:hyperlink>
    </w:p>
    <w:p w14:paraId="67D7F994" w14:textId="77777777" w:rsidR="008003EB" w:rsidRPr="00977999" w:rsidRDefault="008003EB" w:rsidP="001D5FC5">
      <w:pPr>
        <w:rPr>
          <w:rFonts w:ascii="Aptos" w:hAnsi="Aptos"/>
        </w:rPr>
      </w:pPr>
    </w:p>
    <w:p w14:paraId="7123205E" w14:textId="77777777" w:rsidR="008003EB" w:rsidRPr="00977999" w:rsidRDefault="00763491" w:rsidP="001D5FC5">
      <w:pPr>
        <w:rPr>
          <w:rFonts w:ascii="Aptos" w:hAnsi="Aptos"/>
        </w:rPr>
      </w:pPr>
      <w:r w:rsidRPr="00977999">
        <w:rPr>
          <w:rFonts w:ascii="Aptos" w:hAnsi="Aptos"/>
        </w:rPr>
        <w:t>The World Bank. (n.d.). </w:t>
      </w:r>
      <w:r w:rsidRPr="00977999">
        <w:rPr>
          <w:rFonts w:ascii="Aptos" w:hAnsi="Aptos"/>
          <w:i/>
          <w:iCs/>
        </w:rPr>
        <w:t>Agriculture and rural development</w:t>
      </w:r>
      <w:r w:rsidRPr="00977999">
        <w:rPr>
          <w:rFonts w:ascii="Aptos" w:hAnsi="Aptos"/>
        </w:rPr>
        <w:t xml:space="preserve">. Retrieved February 6, 2025, </w:t>
      </w:r>
    </w:p>
    <w:p w14:paraId="53E14294" w14:textId="638E9CD2" w:rsidR="00D30FB1" w:rsidRPr="00977999" w:rsidRDefault="00763491" w:rsidP="008003EB">
      <w:pPr>
        <w:ind w:firstLine="720"/>
        <w:rPr>
          <w:rFonts w:ascii="Aptos" w:hAnsi="Aptos"/>
        </w:rPr>
      </w:pPr>
      <w:r w:rsidRPr="00977999">
        <w:rPr>
          <w:rFonts w:ascii="Aptos" w:hAnsi="Aptos"/>
        </w:rPr>
        <w:t>from </w:t>
      </w:r>
      <w:hyperlink r:id="rId114" w:tgtFrame="_blank" w:history="1">
        <w:r w:rsidRPr="00977999">
          <w:rPr>
            <w:rStyle w:val="Hyperlink"/>
            <w:rFonts w:ascii="Aptos" w:hAnsi="Aptos"/>
            <w:color w:val="auto"/>
          </w:rPr>
          <w:t>https://data.worldbank.org/topic/agriculture-and-rural-development</w:t>
        </w:r>
      </w:hyperlink>
    </w:p>
    <w:p w14:paraId="1410AB5E" w14:textId="77777777" w:rsidR="00D30FB1" w:rsidRPr="00977999" w:rsidRDefault="00D30FB1" w:rsidP="001D5FC5">
      <w:pPr>
        <w:rPr>
          <w:rFonts w:ascii="Aptos" w:hAnsi="Aptos"/>
        </w:rPr>
      </w:pPr>
    </w:p>
    <w:p w14:paraId="422ED008" w14:textId="77777777" w:rsidR="008003EB" w:rsidRPr="00977999" w:rsidRDefault="00763491" w:rsidP="001D5FC5">
      <w:pPr>
        <w:rPr>
          <w:rFonts w:ascii="Aptos" w:hAnsi="Aptos"/>
        </w:rPr>
      </w:pPr>
      <w:proofErr w:type="spellStart"/>
      <w:r w:rsidRPr="00977999">
        <w:rPr>
          <w:rFonts w:ascii="Aptos" w:hAnsi="Aptos"/>
        </w:rPr>
        <w:t>Envirotecnics</w:t>
      </w:r>
      <w:proofErr w:type="spellEnd"/>
      <w:r w:rsidRPr="00977999">
        <w:rPr>
          <w:rFonts w:ascii="Aptos" w:hAnsi="Aptos"/>
        </w:rPr>
        <w:t>. (2020). </w:t>
      </w:r>
      <w:r w:rsidRPr="00977999">
        <w:rPr>
          <w:rFonts w:ascii="Aptos" w:hAnsi="Aptos"/>
          <w:i/>
          <w:iCs/>
        </w:rPr>
        <w:t>AMS soil sampling</w:t>
      </w:r>
      <w:r w:rsidRPr="00977999">
        <w:rPr>
          <w:rFonts w:ascii="Aptos" w:hAnsi="Aptos"/>
        </w:rPr>
        <w:t xml:space="preserve">. Retrieved February 6, 2025, </w:t>
      </w:r>
    </w:p>
    <w:p w14:paraId="41B83000" w14:textId="1C239022" w:rsidR="0098568D" w:rsidRPr="00977999" w:rsidRDefault="00763491" w:rsidP="00822296">
      <w:pPr>
        <w:ind w:left="720"/>
        <w:rPr>
          <w:rFonts w:ascii="Aptos" w:eastAsiaTheme="majorEastAsia" w:hAnsi="Aptos" w:cstheme="majorBidi"/>
        </w:rPr>
      </w:pPr>
      <w:r w:rsidRPr="00977999">
        <w:rPr>
          <w:rFonts w:ascii="Aptos" w:hAnsi="Aptos"/>
        </w:rPr>
        <w:t>from </w:t>
      </w:r>
      <w:hyperlink r:id="rId115" w:history="1">
        <w:r w:rsidR="008003EB" w:rsidRPr="00977999">
          <w:rPr>
            <w:rStyle w:val="Hyperlink"/>
            <w:rFonts w:ascii="Aptos" w:hAnsi="Aptos"/>
            <w:color w:val="auto"/>
          </w:rPr>
          <w:t>https://www.envirotecnics.com/wp-content/uploads/2020/07/AMS-soil-sampling-envirotecnics.pdf</w:t>
        </w:r>
      </w:hyperlink>
    </w:p>
    <w:sectPr w:rsidR="0098568D" w:rsidRPr="00977999" w:rsidSect="009C557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3E7187" w14:textId="77777777" w:rsidR="002F6593" w:rsidRDefault="002F6593" w:rsidP="00D24B27">
      <w:r>
        <w:separator/>
      </w:r>
    </w:p>
  </w:endnote>
  <w:endnote w:type="continuationSeparator" w:id="0">
    <w:p w14:paraId="49E7BA1C" w14:textId="77777777" w:rsidR="002F6593" w:rsidRDefault="002F6593" w:rsidP="00D24B27">
      <w:r>
        <w:continuationSeparator/>
      </w:r>
    </w:p>
  </w:endnote>
  <w:endnote w:type="continuationNotice" w:id="1">
    <w:p w14:paraId="5A971BC2" w14:textId="77777777" w:rsidR="002F6593" w:rsidRDefault="002F65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altName w:val="Calibri"/>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ptos(Body)">
    <w:altName w:val="Aptos"/>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773E45" w14:textId="77777777" w:rsidR="002F6593" w:rsidRDefault="002F6593" w:rsidP="00D24B27">
      <w:r>
        <w:separator/>
      </w:r>
    </w:p>
  </w:footnote>
  <w:footnote w:type="continuationSeparator" w:id="0">
    <w:p w14:paraId="3A009196" w14:textId="77777777" w:rsidR="002F6593" w:rsidRDefault="002F6593" w:rsidP="00D24B27">
      <w:r>
        <w:continuationSeparator/>
      </w:r>
    </w:p>
  </w:footnote>
  <w:footnote w:type="continuationNotice" w:id="1">
    <w:p w14:paraId="58873B54" w14:textId="77777777" w:rsidR="002F6593" w:rsidRDefault="002F659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92067492"/>
      <w:docPartObj>
        <w:docPartGallery w:val="Page Numbers (Top of Page)"/>
        <w:docPartUnique/>
      </w:docPartObj>
    </w:sdtPr>
    <w:sdtContent>
      <w:p w14:paraId="3918619F" w14:textId="1AE8F300" w:rsidR="00D24B27" w:rsidRDefault="00D24B27" w:rsidP="009C557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795E03" w14:textId="77777777" w:rsidR="00D24B27" w:rsidRDefault="00D24B27" w:rsidP="00D24B2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b/>
        <w:bCs/>
        <w:color w:val="000000" w:themeColor="text1"/>
      </w:rPr>
      <w:id w:val="-33891713"/>
      <w:docPartObj>
        <w:docPartGallery w:val="Page Numbers (Top of Page)"/>
        <w:docPartUnique/>
      </w:docPartObj>
    </w:sdtPr>
    <w:sdtContent>
      <w:p w14:paraId="3E00768F" w14:textId="3CF29DF1" w:rsidR="009C5579" w:rsidRPr="009C5579" w:rsidRDefault="009C5579" w:rsidP="009C5579">
        <w:pPr>
          <w:pStyle w:val="Header"/>
          <w:framePr w:wrap="none" w:vAnchor="text" w:hAnchor="margin" w:xAlign="right" w:y="1"/>
          <w:jc w:val="right"/>
          <w:rPr>
            <w:rStyle w:val="PageNumber"/>
            <w:b/>
            <w:bCs/>
            <w:color w:val="000000" w:themeColor="text1"/>
          </w:rPr>
        </w:pPr>
        <w:r w:rsidRPr="009C5579">
          <w:rPr>
            <w:rStyle w:val="PageNumber"/>
            <w:b/>
            <w:bCs/>
            <w:color w:val="000000" w:themeColor="text1"/>
          </w:rPr>
          <w:fldChar w:fldCharType="begin"/>
        </w:r>
        <w:r w:rsidRPr="009C5579">
          <w:rPr>
            <w:rStyle w:val="PageNumber"/>
            <w:b/>
            <w:bCs/>
            <w:color w:val="000000" w:themeColor="text1"/>
          </w:rPr>
          <w:instrText xml:space="preserve"> PAGE </w:instrText>
        </w:r>
        <w:r w:rsidRPr="009C5579">
          <w:rPr>
            <w:rStyle w:val="PageNumber"/>
            <w:b/>
            <w:bCs/>
            <w:color w:val="000000" w:themeColor="text1"/>
          </w:rPr>
          <w:fldChar w:fldCharType="separate"/>
        </w:r>
        <w:r w:rsidRPr="009C5579">
          <w:rPr>
            <w:rStyle w:val="PageNumber"/>
            <w:b/>
            <w:bCs/>
            <w:noProof/>
            <w:color w:val="000000" w:themeColor="text1"/>
          </w:rPr>
          <w:t>4</w:t>
        </w:r>
        <w:r w:rsidRPr="009C5579">
          <w:rPr>
            <w:rStyle w:val="PageNumber"/>
            <w:b/>
            <w:bCs/>
            <w:color w:val="000000" w:themeColor="text1"/>
          </w:rPr>
          <w:fldChar w:fldCharType="end"/>
        </w:r>
      </w:p>
    </w:sdtContent>
  </w:sdt>
  <w:p w14:paraId="6A843DCE" w14:textId="77777777" w:rsidR="00D24B27" w:rsidRDefault="00D24B27" w:rsidP="00D24B27">
    <w:pPr>
      <w:pStyle w:val="Header"/>
      <w:ind w:right="360"/>
    </w:pPr>
  </w:p>
</w:hdr>
</file>

<file path=word/intelligence2.xml><?xml version="1.0" encoding="utf-8"?>
<int2:intelligence xmlns:int2="http://schemas.microsoft.com/office/intelligence/2020/intelligence" xmlns:oel="http://schemas.microsoft.com/office/2019/extlst">
  <int2:observations>
    <int2:textHash int2:hashCode="MRnxeztQwh0oWs" int2:id="4LXXFJr3">
      <int2:state int2:value="Rejected" int2:type="AugLoop_Text_Critique"/>
    </int2:textHash>
    <int2:textHash int2:hashCode="/KfPscx65zxX2R" int2:id="A7hUZ4Yn">
      <int2:state int2:value="Rejected" int2:type="AugLoop_Text_Critique"/>
    </int2:textHash>
    <int2:textHash int2:hashCode="EQxGpIWP4iQzHg" int2:id="Gx9zxAsj">
      <int2:state int2:value="Rejected" int2:type="AugLoop_Text_Critique"/>
    </int2:textHash>
    <int2:textHash int2:hashCode="HtLKH34MmMoua1" int2:id="Ibzwzhin">
      <int2:state int2:value="Rejected" int2:type="AugLoop_Text_Critique"/>
    </int2:textHash>
    <int2:textHash int2:hashCode="TN1MLrK3dmSPeU" int2:id="R9injSL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23432"/>
    <w:multiLevelType w:val="hybridMultilevel"/>
    <w:tmpl w:val="20026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FA7223"/>
    <w:multiLevelType w:val="multilevel"/>
    <w:tmpl w:val="5EA20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2E3B96"/>
    <w:multiLevelType w:val="multilevel"/>
    <w:tmpl w:val="5EA20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E5378"/>
    <w:multiLevelType w:val="hybridMultilevel"/>
    <w:tmpl w:val="56B489E4"/>
    <w:lvl w:ilvl="0" w:tplc="72DE3C22">
      <w:start w:val="1"/>
      <w:numFmt w:val="upperRoman"/>
      <w:lvlText w:val="%1."/>
      <w:lvlJc w:val="right"/>
      <w:pPr>
        <w:ind w:left="72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30638C"/>
    <w:multiLevelType w:val="multilevel"/>
    <w:tmpl w:val="5EA20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266CFE"/>
    <w:multiLevelType w:val="multilevel"/>
    <w:tmpl w:val="DEE6CF3E"/>
    <w:lvl w:ilvl="0">
      <w:start w:val="1"/>
      <w:numFmt w:val="decimal"/>
      <w:lvlText w:val="%1)"/>
      <w:lvlJc w:val="left"/>
      <w:pPr>
        <w:tabs>
          <w:tab w:val="num" w:pos="720"/>
        </w:tabs>
        <w:ind w:left="720" w:hanging="360"/>
      </w:pPr>
      <w:rPr>
        <w:rFonts w:ascii="Aptos" w:eastAsiaTheme="majorEastAsia" w:hAnsi="Aptos"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640C6C"/>
    <w:multiLevelType w:val="multilevel"/>
    <w:tmpl w:val="80420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B92969"/>
    <w:multiLevelType w:val="hybridMultilevel"/>
    <w:tmpl w:val="93F6BE2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ED63F7E"/>
    <w:multiLevelType w:val="multilevel"/>
    <w:tmpl w:val="0360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FD6DC2"/>
    <w:multiLevelType w:val="hybridMultilevel"/>
    <w:tmpl w:val="CE6CC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9776B5"/>
    <w:multiLevelType w:val="multilevel"/>
    <w:tmpl w:val="3FFAE3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37E44B4"/>
    <w:multiLevelType w:val="hybridMultilevel"/>
    <w:tmpl w:val="C0784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157E8B"/>
    <w:multiLevelType w:val="hybridMultilevel"/>
    <w:tmpl w:val="BFB2A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024D99"/>
    <w:multiLevelType w:val="multilevel"/>
    <w:tmpl w:val="677A3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EC6380"/>
    <w:multiLevelType w:val="hybridMultilevel"/>
    <w:tmpl w:val="D0C23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AC1980"/>
    <w:multiLevelType w:val="multilevel"/>
    <w:tmpl w:val="1B04F112"/>
    <w:lvl w:ilvl="0">
      <w:start w:val="1"/>
      <w:numFmt w:val="decimal"/>
      <w:lvlText w:val="%1)"/>
      <w:lvlJc w:val="left"/>
      <w:pPr>
        <w:tabs>
          <w:tab w:val="num" w:pos="360"/>
        </w:tabs>
        <w:ind w:left="360" w:hanging="360"/>
      </w:pPr>
      <w:rPr>
        <w:rFonts w:hint="default"/>
        <w:sz w:val="24"/>
        <w:szCs w:val="32"/>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A8322E3"/>
    <w:multiLevelType w:val="multilevel"/>
    <w:tmpl w:val="4720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69035A"/>
    <w:multiLevelType w:val="multilevel"/>
    <w:tmpl w:val="7F46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BF39C8"/>
    <w:multiLevelType w:val="hybridMultilevel"/>
    <w:tmpl w:val="D62E2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776F1E"/>
    <w:multiLevelType w:val="multilevel"/>
    <w:tmpl w:val="565695E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256596C"/>
    <w:multiLevelType w:val="multilevel"/>
    <w:tmpl w:val="BA80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F96194"/>
    <w:multiLevelType w:val="multilevel"/>
    <w:tmpl w:val="73B8C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95486F"/>
    <w:multiLevelType w:val="hybridMultilevel"/>
    <w:tmpl w:val="6A108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113180"/>
    <w:multiLevelType w:val="multilevel"/>
    <w:tmpl w:val="5EA20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723A12"/>
    <w:multiLevelType w:val="hybridMultilevel"/>
    <w:tmpl w:val="06041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78257B"/>
    <w:multiLevelType w:val="multilevel"/>
    <w:tmpl w:val="4886992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1EA6D4D"/>
    <w:multiLevelType w:val="multilevel"/>
    <w:tmpl w:val="C48A9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F47C49"/>
    <w:multiLevelType w:val="multilevel"/>
    <w:tmpl w:val="A086C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7B2C56"/>
    <w:multiLevelType w:val="hybridMultilevel"/>
    <w:tmpl w:val="14EE4A34"/>
    <w:lvl w:ilvl="0" w:tplc="7FE4DEBC">
      <w:start w:val="2"/>
      <w:numFmt w:val="decimal"/>
      <w:lvlText w:val="%1)"/>
      <w:lvlJc w:val="left"/>
      <w:pPr>
        <w:ind w:left="720" w:hanging="360"/>
      </w:pPr>
      <w:rPr>
        <w:rFonts w:eastAsiaTheme="majorEastAsia"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39121E"/>
    <w:multiLevelType w:val="multilevel"/>
    <w:tmpl w:val="9BCA1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6672790"/>
    <w:multiLevelType w:val="multilevel"/>
    <w:tmpl w:val="5EA20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76693A"/>
    <w:multiLevelType w:val="hybridMultilevel"/>
    <w:tmpl w:val="46D0E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F921C3"/>
    <w:multiLevelType w:val="hybridMultilevel"/>
    <w:tmpl w:val="D5DAC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963410"/>
    <w:multiLevelType w:val="hybridMultilevel"/>
    <w:tmpl w:val="A6BCF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E87FFD"/>
    <w:multiLevelType w:val="multilevel"/>
    <w:tmpl w:val="5EA20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F3104D"/>
    <w:multiLevelType w:val="multilevel"/>
    <w:tmpl w:val="00FE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AC7A3B"/>
    <w:multiLevelType w:val="hybridMultilevel"/>
    <w:tmpl w:val="97AAD67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202BC3"/>
    <w:multiLevelType w:val="multilevel"/>
    <w:tmpl w:val="5EA20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895DD3"/>
    <w:multiLevelType w:val="hybridMultilevel"/>
    <w:tmpl w:val="6B26F5D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BE36DA7"/>
    <w:multiLevelType w:val="hybridMultilevel"/>
    <w:tmpl w:val="F986332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30B695B"/>
    <w:multiLevelType w:val="multilevel"/>
    <w:tmpl w:val="4612999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653B6299"/>
    <w:multiLevelType w:val="multilevel"/>
    <w:tmpl w:val="9BBC122A"/>
    <w:lvl w:ilvl="0">
      <w:start w:val="5"/>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5A77551"/>
    <w:multiLevelType w:val="hybridMultilevel"/>
    <w:tmpl w:val="04A0A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8669C7"/>
    <w:multiLevelType w:val="multilevel"/>
    <w:tmpl w:val="ABB24516"/>
    <w:lvl w:ilvl="0">
      <w:start w:val="4"/>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67AF6939"/>
    <w:multiLevelType w:val="hybridMultilevel"/>
    <w:tmpl w:val="D728D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162C1A"/>
    <w:multiLevelType w:val="multilevel"/>
    <w:tmpl w:val="16946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AD095A"/>
    <w:multiLevelType w:val="hybridMultilevel"/>
    <w:tmpl w:val="C492C472"/>
    <w:lvl w:ilvl="0" w:tplc="E50A61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E79686F"/>
    <w:multiLevelType w:val="multilevel"/>
    <w:tmpl w:val="01CC314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07A3DCD"/>
    <w:multiLevelType w:val="multilevel"/>
    <w:tmpl w:val="5EA20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9505F7"/>
    <w:multiLevelType w:val="hybridMultilevel"/>
    <w:tmpl w:val="19841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6A6DE3"/>
    <w:multiLevelType w:val="hybridMultilevel"/>
    <w:tmpl w:val="DA881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AA307F5"/>
    <w:multiLevelType w:val="hybridMultilevel"/>
    <w:tmpl w:val="C7A6D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4345210">
    <w:abstractNumId w:val="10"/>
  </w:num>
  <w:num w:numId="2" w16cid:durableId="136651390">
    <w:abstractNumId w:val="50"/>
  </w:num>
  <w:num w:numId="3" w16cid:durableId="1241059503">
    <w:abstractNumId w:val="32"/>
  </w:num>
  <w:num w:numId="4" w16cid:durableId="475612562">
    <w:abstractNumId w:val="11"/>
  </w:num>
  <w:num w:numId="5" w16cid:durableId="79374151">
    <w:abstractNumId w:val="0"/>
  </w:num>
  <w:num w:numId="6" w16cid:durableId="2144543945">
    <w:abstractNumId w:val="51"/>
  </w:num>
  <w:num w:numId="7" w16cid:durableId="1173452468">
    <w:abstractNumId w:val="22"/>
  </w:num>
  <w:num w:numId="8" w16cid:durableId="1982886621">
    <w:abstractNumId w:val="33"/>
  </w:num>
  <w:num w:numId="9" w16cid:durableId="63989277">
    <w:abstractNumId w:val="5"/>
  </w:num>
  <w:num w:numId="10" w16cid:durableId="412897176">
    <w:abstractNumId w:val="18"/>
  </w:num>
  <w:num w:numId="11" w16cid:durableId="601959007">
    <w:abstractNumId w:val="24"/>
  </w:num>
  <w:num w:numId="12" w16cid:durableId="528877544">
    <w:abstractNumId w:val="3"/>
  </w:num>
  <w:num w:numId="13" w16cid:durableId="1893030426">
    <w:abstractNumId w:val="38"/>
  </w:num>
  <w:num w:numId="14" w16cid:durableId="421532234">
    <w:abstractNumId w:val="36"/>
  </w:num>
  <w:num w:numId="15" w16cid:durableId="111747659">
    <w:abstractNumId w:val="28"/>
  </w:num>
  <w:num w:numId="16" w16cid:durableId="838732516">
    <w:abstractNumId w:val="46"/>
  </w:num>
  <w:num w:numId="17" w16cid:durableId="1364944595">
    <w:abstractNumId w:val="19"/>
  </w:num>
  <w:num w:numId="18" w16cid:durableId="850601871">
    <w:abstractNumId w:val="25"/>
  </w:num>
  <w:num w:numId="19" w16cid:durableId="1995257343">
    <w:abstractNumId w:val="26"/>
  </w:num>
  <w:num w:numId="20" w16cid:durableId="13845303">
    <w:abstractNumId w:val="13"/>
  </w:num>
  <w:num w:numId="21" w16cid:durableId="1136221510">
    <w:abstractNumId w:val="27"/>
  </w:num>
  <w:num w:numId="22" w16cid:durableId="316570767">
    <w:abstractNumId w:val="29"/>
  </w:num>
  <w:num w:numId="23" w16cid:durableId="1699432239">
    <w:abstractNumId w:val="14"/>
  </w:num>
  <w:num w:numId="24" w16cid:durableId="556013302">
    <w:abstractNumId w:val="9"/>
  </w:num>
  <w:num w:numId="25" w16cid:durableId="101540149">
    <w:abstractNumId w:val="49"/>
  </w:num>
  <w:num w:numId="26" w16cid:durableId="1828089261">
    <w:abstractNumId w:val="43"/>
  </w:num>
  <w:num w:numId="27" w16cid:durableId="1270744011">
    <w:abstractNumId w:val="12"/>
  </w:num>
  <w:num w:numId="28" w16cid:durableId="304168465">
    <w:abstractNumId w:val="35"/>
  </w:num>
  <w:num w:numId="29" w16cid:durableId="812285088">
    <w:abstractNumId w:val="6"/>
  </w:num>
  <w:num w:numId="30" w16cid:durableId="198856661">
    <w:abstractNumId w:val="44"/>
  </w:num>
  <w:num w:numId="31" w16cid:durableId="17320322">
    <w:abstractNumId w:val="31"/>
  </w:num>
  <w:num w:numId="32" w16cid:durableId="1513840445">
    <w:abstractNumId w:val="17"/>
  </w:num>
  <w:num w:numId="33" w16cid:durableId="1744373557">
    <w:abstractNumId w:val="45"/>
  </w:num>
  <w:num w:numId="34" w16cid:durableId="1207916531">
    <w:abstractNumId w:val="8"/>
  </w:num>
  <w:num w:numId="35" w16cid:durableId="1863471637">
    <w:abstractNumId w:val="20"/>
  </w:num>
  <w:num w:numId="36" w16cid:durableId="373121060">
    <w:abstractNumId w:val="16"/>
  </w:num>
  <w:num w:numId="37" w16cid:durableId="1956250976">
    <w:abstractNumId w:val="23"/>
  </w:num>
  <w:num w:numId="38" w16cid:durableId="954598149">
    <w:abstractNumId w:val="2"/>
  </w:num>
  <w:num w:numId="39" w16cid:durableId="1691878559">
    <w:abstractNumId w:val="34"/>
  </w:num>
  <w:num w:numId="40" w16cid:durableId="1736734348">
    <w:abstractNumId w:val="1"/>
  </w:num>
  <w:num w:numId="41" w16cid:durableId="1881090162">
    <w:abstractNumId w:val="42"/>
  </w:num>
  <w:num w:numId="42" w16cid:durableId="108820969">
    <w:abstractNumId w:val="37"/>
  </w:num>
  <w:num w:numId="43" w16cid:durableId="155417051">
    <w:abstractNumId w:val="30"/>
  </w:num>
  <w:num w:numId="44" w16cid:durableId="826434355">
    <w:abstractNumId w:val="48"/>
  </w:num>
  <w:num w:numId="45" w16cid:durableId="1000159180">
    <w:abstractNumId w:val="4"/>
  </w:num>
  <w:num w:numId="46" w16cid:durableId="1593931051">
    <w:abstractNumId w:val="21"/>
  </w:num>
  <w:num w:numId="47" w16cid:durableId="722101274">
    <w:abstractNumId w:val="47"/>
  </w:num>
  <w:num w:numId="48" w16cid:durableId="1047410113">
    <w:abstractNumId w:val="39"/>
  </w:num>
  <w:num w:numId="49" w16cid:durableId="554662884">
    <w:abstractNumId w:val="7"/>
  </w:num>
  <w:num w:numId="50" w16cid:durableId="252932354">
    <w:abstractNumId w:val="41"/>
  </w:num>
  <w:num w:numId="51" w16cid:durableId="169613044">
    <w:abstractNumId w:val="40"/>
  </w:num>
  <w:num w:numId="52" w16cid:durableId="195703437">
    <w:abstractNumId w:val="1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BB301D5"/>
    <w:rsid w:val="0000067A"/>
    <w:rsid w:val="000009A3"/>
    <w:rsid w:val="00000D08"/>
    <w:rsid w:val="0000114F"/>
    <w:rsid w:val="000014CC"/>
    <w:rsid w:val="00001B09"/>
    <w:rsid w:val="00001EF8"/>
    <w:rsid w:val="00002361"/>
    <w:rsid w:val="0000271A"/>
    <w:rsid w:val="000028AA"/>
    <w:rsid w:val="00002A30"/>
    <w:rsid w:val="00003382"/>
    <w:rsid w:val="00003547"/>
    <w:rsid w:val="0000358E"/>
    <w:rsid w:val="0000387E"/>
    <w:rsid w:val="000039D9"/>
    <w:rsid w:val="00003D4A"/>
    <w:rsid w:val="00003F6F"/>
    <w:rsid w:val="00005084"/>
    <w:rsid w:val="00005940"/>
    <w:rsid w:val="00006163"/>
    <w:rsid w:val="00006566"/>
    <w:rsid w:val="0000699C"/>
    <w:rsid w:val="000069C6"/>
    <w:rsid w:val="00006BCE"/>
    <w:rsid w:val="00006F4E"/>
    <w:rsid w:val="0000700B"/>
    <w:rsid w:val="00007053"/>
    <w:rsid w:val="0000723C"/>
    <w:rsid w:val="000073DC"/>
    <w:rsid w:val="00007CE1"/>
    <w:rsid w:val="00007CEC"/>
    <w:rsid w:val="00007DA2"/>
    <w:rsid w:val="00007EB1"/>
    <w:rsid w:val="00010332"/>
    <w:rsid w:val="000105F8"/>
    <w:rsid w:val="0001072C"/>
    <w:rsid w:val="00010D0A"/>
    <w:rsid w:val="00010D30"/>
    <w:rsid w:val="00011A06"/>
    <w:rsid w:val="00011CA1"/>
    <w:rsid w:val="000123AE"/>
    <w:rsid w:val="0001244F"/>
    <w:rsid w:val="00012592"/>
    <w:rsid w:val="0001351C"/>
    <w:rsid w:val="00013715"/>
    <w:rsid w:val="00013B32"/>
    <w:rsid w:val="00013C02"/>
    <w:rsid w:val="00014190"/>
    <w:rsid w:val="0001482B"/>
    <w:rsid w:val="0001489C"/>
    <w:rsid w:val="000148CA"/>
    <w:rsid w:val="00014A0E"/>
    <w:rsid w:val="00014AD8"/>
    <w:rsid w:val="00016784"/>
    <w:rsid w:val="00016990"/>
    <w:rsid w:val="00016CE1"/>
    <w:rsid w:val="0001741C"/>
    <w:rsid w:val="000174EE"/>
    <w:rsid w:val="00017510"/>
    <w:rsid w:val="0001764A"/>
    <w:rsid w:val="0001777B"/>
    <w:rsid w:val="00017A9B"/>
    <w:rsid w:val="00017AFE"/>
    <w:rsid w:val="00017CAA"/>
    <w:rsid w:val="00017D5F"/>
    <w:rsid w:val="00020689"/>
    <w:rsid w:val="00020874"/>
    <w:rsid w:val="00020A84"/>
    <w:rsid w:val="00020C61"/>
    <w:rsid w:val="00021414"/>
    <w:rsid w:val="00022149"/>
    <w:rsid w:val="000222E4"/>
    <w:rsid w:val="0002249E"/>
    <w:rsid w:val="000228B5"/>
    <w:rsid w:val="00022AE5"/>
    <w:rsid w:val="0002328C"/>
    <w:rsid w:val="00023354"/>
    <w:rsid w:val="00023397"/>
    <w:rsid w:val="00023579"/>
    <w:rsid w:val="0002363C"/>
    <w:rsid w:val="00023803"/>
    <w:rsid w:val="00024085"/>
    <w:rsid w:val="00024267"/>
    <w:rsid w:val="0002434E"/>
    <w:rsid w:val="0002444A"/>
    <w:rsid w:val="00024731"/>
    <w:rsid w:val="0002509C"/>
    <w:rsid w:val="00025553"/>
    <w:rsid w:val="0002572B"/>
    <w:rsid w:val="00025A1D"/>
    <w:rsid w:val="00025E5F"/>
    <w:rsid w:val="000264D7"/>
    <w:rsid w:val="0002654E"/>
    <w:rsid w:val="000268E0"/>
    <w:rsid w:val="00026CE5"/>
    <w:rsid w:val="00030780"/>
    <w:rsid w:val="000314BF"/>
    <w:rsid w:val="00031D32"/>
    <w:rsid w:val="00031E49"/>
    <w:rsid w:val="00032121"/>
    <w:rsid w:val="0003253F"/>
    <w:rsid w:val="000325D0"/>
    <w:rsid w:val="00033A39"/>
    <w:rsid w:val="00033AA8"/>
    <w:rsid w:val="00033B1A"/>
    <w:rsid w:val="00033B30"/>
    <w:rsid w:val="00033F46"/>
    <w:rsid w:val="0003434F"/>
    <w:rsid w:val="00034A78"/>
    <w:rsid w:val="00034B8C"/>
    <w:rsid w:val="00034C37"/>
    <w:rsid w:val="00034CFE"/>
    <w:rsid w:val="0003500D"/>
    <w:rsid w:val="000350F6"/>
    <w:rsid w:val="00035223"/>
    <w:rsid w:val="00035260"/>
    <w:rsid w:val="00035AD1"/>
    <w:rsid w:val="00035BD0"/>
    <w:rsid w:val="00035DEE"/>
    <w:rsid w:val="00036397"/>
    <w:rsid w:val="000363E8"/>
    <w:rsid w:val="00036530"/>
    <w:rsid w:val="00036C98"/>
    <w:rsid w:val="00036FAB"/>
    <w:rsid w:val="00036FBD"/>
    <w:rsid w:val="00037193"/>
    <w:rsid w:val="00037276"/>
    <w:rsid w:val="00040136"/>
    <w:rsid w:val="00040877"/>
    <w:rsid w:val="0004089A"/>
    <w:rsid w:val="000408D3"/>
    <w:rsid w:val="000410F9"/>
    <w:rsid w:val="000413B2"/>
    <w:rsid w:val="0004146C"/>
    <w:rsid w:val="00041E0B"/>
    <w:rsid w:val="00041F25"/>
    <w:rsid w:val="0004209E"/>
    <w:rsid w:val="00042144"/>
    <w:rsid w:val="000421DC"/>
    <w:rsid w:val="00042361"/>
    <w:rsid w:val="00042396"/>
    <w:rsid w:val="00042B06"/>
    <w:rsid w:val="000436EC"/>
    <w:rsid w:val="00043C81"/>
    <w:rsid w:val="00044344"/>
    <w:rsid w:val="00044441"/>
    <w:rsid w:val="00044491"/>
    <w:rsid w:val="0004496C"/>
    <w:rsid w:val="00044ADB"/>
    <w:rsid w:val="00044F2E"/>
    <w:rsid w:val="0004511B"/>
    <w:rsid w:val="00045D7B"/>
    <w:rsid w:val="00045E61"/>
    <w:rsid w:val="0004610F"/>
    <w:rsid w:val="000461F5"/>
    <w:rsid w:val="00046B92"/>
    <w:rsid w:val="00046BA4"/>
    <w:rsid w:val="000470A0"/>
    <w:rsid w:val="000470A4"/>
    <w:rsid w:val="000474E7"/>
    <w:rsid w:val="00047C2E"/>
    <w:rsid w:val="000503D5"/>
    <w:rsid w:val="00050450"/>
    <w:rsid w:val="00051C4B"/>
    <w:rsid w:val="00051CBA"/>
    <w:rsid w:val="000520C2"/>
    <w:rsid w:val="00052168"/>
    <w:rsid w:val="00052BA6"/>
    <w:rsid w:val="00052E74"/>
    <w:rsid w:val="00052FCE"/>
    <w:rsid w:val="00053084"/>
    <w:rsid w:val="00053241"/>
    <w:rsid w:val="000533F4"/>
    <w:rsid w:val="00054348"/>
    <w:rsid w:val="000546B7"/>
    <w:rsid w:val="0005481A"/>
    <w:rsid w:val="00054E97"/>
    <w:rsid w:val="00055113"/>
    <w:rsid w:val="000554FC"/>
    <w:rsid w:val="00055503"/>
    <w:rsid w:val="000555E4"/>
    <w:rsid w:val="000557AF"/>
    <w:rsid w:val="00055E05"/>
    <w:rsid w:val="00055E22"/>
    <w:rsid w:val="000561CF"/>
    <w:rsid w:val="00056248"/>
    <w:rsid w:val="0005656F"/>
    <w:rsid w:val="00056CB5"/>
    <w:rsid w:val="00056CBF"/>
    <w:rsid w:val="00057632"/>
    <w:rsid w:val="000576D3"/>
    <w:rsid w:val="00057ED4"/>
    <w:rsid w:val="000609AB"/>
    <w:rsid w:val="00060B1E"/>
    <w:rsid w:val="00060FEC"/>
    <w:rsid w:val="00061277"/>
    <w:rsid w:val="00061304"/>
    <w:rsid w:val="0006138C"/>
    <w:rsid w:val="000613F5"/>
    <w:rsid w:val="00061BEF"/>
    <w:rsid w:val="00062547"/>
    <w:rsid w:val="0006268D"/>
    <w:rsid w:val="00063853"/>
    <w:rsid w:val="00063874"/>
    <w:rsid w:val="00063B52"/>
    <w:rsid w:val="00064261"/>
    <w:rsid w:val="0006485E"/>
    <w:rsid w:val="000653BE"/>
    <w:rsid w:val="000654C3"/>
    <w:rsid w:val="0006551F"/>
    <w:rsid w:val="00065B37"/>
    <w:rsid w:val="00065B83"/>
    <w:rsid w:val="0006612F"/>
    <w:rsid w:val="0006659A"/>
    <w:rsid w:val="000667EA"/>
    <w:rsid w:val="000668E2"/>
    <w:rsid w:val="0006703B"/>
    <w:rsid w:val="00067842"/>
    <w:rsid w:val="0006788D"/>
    <w:rsid w:val="00067E54"/>
    <w:rsid w:val="000701A5"/>
    <w:rsid w:val="000705A9"/>
    <w:rsid w:val="000712A5"/>
    <w:rsid w:val="000717F7"/>
    <w:rsid w:val="0007190E"/>
    <w:rsid w:val="00071B8B"/>
    <w:rsid w:val="00071D2C"/>
    <w:rsid w:val="00071DAA"/>
    <w:rsid w:val="000729D7"/>
    <w:rsid w:val="00072BEC"/>
    <w:rsid w:val="00072C74"/>
    <w:rsid w:val="000733E8"/>
    <w:rsid w:val="0007347A"/>
    <w:rsid w:val="000734CA"/>
    <w:rsid w:val="00073615"/>
    <w:rsid w:val="000736FD"/>
    <w:rsid w:val="00073B44"/>
    <w:rsid w:val="00073F71"/>
    <w:rsid w:val="00074122"/>
    <w:rsid w:val="000742D9"/>
    <w:rsid w:val="00074311"/>
    <w:rsid w:val="000743B1"/>
    <w:rsid w:val="000743EF"/>
    <w:rsid w:val="00074732"/>
    <w:rsid w:val="00074D71"/>
    <w:rsid w:val="00074DCA"/>
    <w:rsid w:val="00074F1A"/>
    <w:rsid w:val="000753A8"/>
    <w:rsid w:val="000753DA"/>
    <w:rsid w:val="00075673"/>
    <w:rsid w:val="00075780"/>
    <w:rsid w:val="000759A1"/>
    <w:rsid w:val="00075B97"/>
    <w:rsid w:val="00075CF2"/>
    <w:rsid w:val="00075D08"/>
    <w:rsid w:val="0007611C"/>
    <w:rsid w:val="00076149"/>
    <w:rsid w:val="00076366"/>
    <w:rsid w:val="000768AC"/>
    <w:rsid w:val="000769CA"/>
    <w:rsid w:val="00076ABE"/>
    <w:rsid w:val="00076B13"/>
    <w:rsid w:val="00076CF1"/>
    <w:rsid w:val="00076D3E"/>
    <w:rsid w:val="0007710D"/>
    <w:rsid w:val="00077168"/>
    <w:rsid w:val="00077500"/>
    <w:rsid w:val="000777CA"/>
    <w:rsid w:val="000801F6"/>
    <w:rsid w:val="0008033B"/>
    <w:rsid w:val="00080683"/>
    <w:rsid w:val="00080D91"/>
    <w:rsid w:val="0008110B"/>
    <w:rsid w:val="000824B6"/>
    <w:rsid w:val="00082569"/>
    <w:rsid w:val="000825F9"/>
    <w:rsid w:val="00082635"/>
    <w:rsid w:val="00082834"/>
    <w:rsid w:val="00083107"/>
    <w:rsid w:val="000833AB"/>
    <w:rsid w:val="00083415"/>
    <w:rsid w:val="00083798"/>
    <w:rsid w:val="000845A3"/>
    <w:rsid w:val="000850A5"/>
    <w:rsid w:val="000850CF"/>
    <w:rsid w:val="00085DAC"/>
    <w:rsid w:val="00085E36"/>
    <w:rsid w:val="00085F2E"/>
    <w:rsid w:val="00086713"/>
    <w:rsid w:val="000867DE"/>
    <w:rsid w:val="00086D2F"/>
    <w:rsid w:val="00086E42"/>
    <w:rsid w:val="00087052"/>
    <w:rsid w:val="000873A9"/>
    <w:rsid w:val="000873C9"/>
    <w:rsid w:val="000879E4"/>
    <w:rsid w:val="00090037"/>
    <w:rsid w:val="000907B6"/>
    <w:rsid w:val="000909B2"/>
    <w:rsid w:val="00090E3A"/>
    <w:rsid w:val="00090F0C"/>
    <w:rsid w:val="000912A6"/>
    <w:rsid w:val="000912AA"/>
    <w:rsid w:val="000914DD"/>
    <w:rsid w:val="00091617"/>
    <w:rsid w:val="00092050"/>
    <w:rsid w:val="0009207A"/>
    <w:rsid w:val="00092347"/>
    <w:rsid w:val="00092533"/>
    <w:rsid w:val="0009288A"/>
    <w:rsid w:val="000929C2"/>
    <w:rsid w:val="00093786"/>
    <w:rsid w:val="0009392B"/>
    <w:rsid w:val="00093E78"/>
    <w:rsid w:val="00093F9A"/>
    <w:rsid w:val="000941A2"/>
    <w:rsid w:val="00094419"/>
    <w:rsid w:val="00094F81"/>
    <w:rsid w:val="00094FC5"/>
    <w:rsid w:val="00095858"/>
    <w:rsid w:val="00095875"/>
    <w:rsid w:val="00095BD7"/>
    <w:rsid w:val="00095D15"/>
    <w:rsid w:val="000968F0"/>
    <w:rsid w:val="00096FB0"/>
    <w:rsid w:val="000971DA"/>
    <w:rsid w:val="0009771A"/>
    <w:rsid w:val="000978D2"/>
    <w:rsid w:val="00097A69"/>
    <w:rsid w:val="00097C17"/>
    <w:rsid w:val="00097D17"/>
    <w:rsid w:val="00097F11"/>
    <w:rsid w:val="000A0100"/>
    <w:rsid w:val="000A0692"/>
    <w:rsid w:val="000A1CC8"/>
    <w:rsid w:val="000A1E1F"/>
    <w:rsid w:val="000A23E7"/>
    <w:rsid w:val="000A2449"/>
    <w:rsid w:val="000A254C"/>
    <w:rsid w:val="000A2A0D"/>
    <w:rsid w:val="000A2B9C"/>
    <w:rsid w:val="000A2D38"/>
    <w:rsid w:val="000A2EB4"/>
    <w:rsid w:val="000A31F9"/>
    <w:rsid w:val="000A32C1"/>
    <w:rsid w:val="000A34A6"/>
    <w:rsid w:val="000A3531"/>
    <w:rsid w:val="000A3A7E"/>
    <w:rsid w:val="000A3B6D"/>
    <w:rsid w:val="000A3C59"/>
    <w:rsid w:val="000A400A"/>
    <w:rsid w:val="000A4498"/>
    <w:rsid w:val="000A4512"/>
    <w:rsid w:val="000A4602"/>
    <w:rsid w:val="000A4B29"/>
    <w:rsid w:val="000A4E9B"/>
    <w:rsid w:val="000A508E"/>
    <w:rsid w:val="000A50B3"/>
    <w:rsid w:val="000A518F"/>
    <w:rsid w:val="000A5B73"/>
    <w:rsid w:val="000A5C49"/>
    <w:rsid w:val="000A5EA9"/>
    <w:rsid w:val="000A644C"/>
    <w:rsid w:val="000A667A"/>
    <w:rsid w:val="000A6817"/>
    <w:rsid w:val="000A6857"/>
    <w:rsid w:val="000A70BD"/>
    <w:rsid w:val="000A7C68"/>
    <w:rsid w:val="000A9562"/>
    <w:rsid w:val="000B067E"/>
    <w:rsid w:val="000B08BC"/>
    <w:rsid w:val="000B0CB0"/>
    <w:rsid w:val="000B144C"/>
    <w:rsid w:val="000B15EA"/>
    <w:rsid w:val="000B1728"/>
    <w:rsid w:val="000B179D"/>
    <w:rsid w:val="000B1CAB"/>
    <w:rsid w:val="000B2429"/>
    <w:rsid w:val="000B2600"/>
    <w:rsid w:val="000B280F"/>
    <w:rsid w:val="000B2A28"/>
    <w:rsid w:val="000B2AFC"/>
    <w:rsid w:val="000B2BC4"/>
    <w:rsid w:val="000B2C60"/>
    <w:rsid w:val="000B30D2"/>
    <w:rsid w:val="000B3777"/>
    <w:rsid w:val="000B39F4"/>
    <w:rsid w:val="000B3C1A"/>
    <w:rsid w:val="000B419E"/>
    <w:rsid w:val="000B427F"/>
    <w:rsid w:val="000B45B6"/>
    <w:rsid w:val="000B4CBE"/>
    <w:rsid w:val="000B4D93"/>
    <w:rsid w:val="000B5AE1"/>
    <w:rsid w:val="000B5C75"/>
    <w:rsid w:val="000B61A7"/>
    <w:rsid w:val="000B61CB"/>
    <w:rsid w:val="000B6345"/>
    <w:rsid w:val="000B654E"/>
    <w:rsid w:val="000B6A30"/>
    <w:rsid w:val="000B751E"/>
    <w:rsid w:val="000B7B05"/>
    <w:rsid w:val="000B7B24"/>
    <w:rsid w:val="000C0FF3"/>
    <w:rsid w:val="000C114E"/>
    <w:rsid w:val="000C1489"/>
    <w:rsid w:val="000C18D5"/>
    <w:rsid w:val="000C1932"/>
    <w:rsid w:val="000C1B8F"/>
    <w:rsid w:val="000C1F88"/>
    <w:rsid w:val="000C2209"/>
    <w:rsid w:val="000C254A"/>
    <w:rsid w:val="000C2567"/>
    <w:rsid w:val="000C2740"/>
    <w:rsid w:val="000C31B3"/>
    <w:rsid w:val="000C3353"/>
    <w:rsid w:val="000C35F2"/>
    <w:rsid w:val="000C38E6"/>
    <w:rsid w:val="000C3CB7"/>
    <w:rsid w:val="000C3EAF"/>
    <w:rsid w:val="000C4001"/>
    <w:rsid w:val="000C415B"/>
    <w:rsid w:val="000C4C5A"/>
    <w:rsid w:val="000C5710"/>
    <w:rsid w:val="000C5790"/>
    <w:rsid w:val="000C5B57"/>
    <w:rsid w:val="000C5CD1"/>
    <w:rsid w:val="000C5D22"/>
    <w:rsid w:val="000C5DC1"/>
    <w:rsid w:val="000C5EF8"/>
    <w:rsid w:val="000C5F61"/>
    <w:rsid w:val="000C63F7"/>
    <w:rsid w:val="000C6703"/>
    <w:rsid w:val="000C6828"/>
    <w:rsid w:val="000C6EDC"/>
    <w:rsid w:val="000C73B0"/>
    <w:rsid w:val="000C73C3"/>
    <w:rsid w:val="000C75FF"/>
    <w:rsid w:val="000C761A"/>
    <w:rsid w:val="000C797C"/>
    <w:rsid w:val="000D000A"/>
    <w:rsid w:val="000D01B5"/>
    <w:rsid w:val="000D03DC"/>
    <w:rsid w:val="000D0427"/>
    <w:rsid w:val="000D0BA0"/>
    <w:rsid w:val="000D0CD9"/>
    <w:rsid w:val="000D0DC5"/>
    <w:rsid w:val="000D1127"/>
    <w:rsid w:val="000D143A"/>
    <w:rsid w:val="000D15B6"/>
    <w:rsid w:val="000D166F"/>
    <w:rsid w:val="000D16E3"/>
    <w:rsid w:val="000D1872"/>
    <w:rsid w:val="000D188F"/>
    <w:rsid w:val="000D1C4C"/>
    <w:rsid w:val="000D20AF"/>
    <w:rsid w:val="000D214B"/>
    <w:rsid w:val="000D21FD"/>
    <w:rsid w:val="000D2607"/>
    <w:rsid w:val="000D2703"/>
    <w:rsid w:val="000D2BE4"/>
    <w:rsid w:val="000D2C74"/>
    <w:rsid w:val="000D2E36"/>
    <w:rsid w:val="000D3027"/>
    <w:rsid w:val="000D3443"/>
    <w:rsid w:val="000D35D9"/>
    <w:rsid w:val="000D3809"/>
    <w:rsid w:val="000D3C43"/>
    <w:rsid w:val="000D3E28"/>
    <w:rsid w:val="000D4450"/>
    <w:rsid w:val="000D4F0F"/>
    <w:rsid w:val="000D513A"/>
    <w:rsid w:val="000D542E"/>
    <w:rsid w:val="000D5960"/>
    <w:rsid w:val="000D5D54"/>
    <w:rsid w:val="000D5EB9"/>
    <w:rsid w:val="000D6229"/>
    <w:rsid w:val="000D67C8"/>
    <w:rsid w:val="000D6AD4"/>
    <w:rsid w:val="000D6B83"/>
    <w:rsid w:val="000D6C6F"/>
    <w:rsid w:val="000D6D69"/>
    <w:rsid w:val="000D710E"/>
    <w:rsid w:val="000D719D"/>
    <w:rsid w:val="000D7275"/>
    <w:rsid w:val="000D73B2"/>
    <w:rsid w:val="000D78E5"/>
    <w:rsid w:val="000D7A2C"/>
    <w:rsid w:val="000D7B9D"/>
    <w:rsid w:val="000E029F"/>
    <w:rsid w:val="000E02B8"/>
    <w:rsid w:val="000E06A8"/>
    <w:rsid w:val="000E07DD"/>
    <w:rsid w:val="000E08DD"/>
    <w:rsid w:val="000E0B0B"/>
    <w:rsid w:val="000E0E27"/>
    <w:rsid w:val="000E0F97"/>
    <w:rsid w:val="000E1473"/>
    <w:rsid w:val="000E2630"/>
    <w:rsid w:val="000E268B"/>
    <w:rsid w:val="000E3030"/>
    <w:rsid w:val="000E3257"/>
    <w:rsid w:val="000E3750"/>
    <w:rsid w:val="000E3787"/>
    <w:rsid w:val="000E3F5C"/>
    <w:rsid w:val="000E404F"/>
    <w:rsid w:val="000E4247"/>
    <w:rsid w:val="000E43EA"/>
    <w:rsid w:val="000E4BFC"/>
    <w:rsid w:val="000E4CFD"/>
    <w:rsid w:val="000E4F4F"/>
    <w:rsid w:val="000E4FBA"/>
    <w:rsid w:val="000E5111"/>
    <w:rsid w:val="000E5419"/>
    <w:rsid w:val="000E5489"/>
    <w:rsid w:val="000E56BA"/>
    <w:rsid w:val="000E5AAF"/>
    <w:rsid w:val="000E5BEC"/>
    <w:rsid w:val="000E5FFD"/>
    <w:rsid w:val="000E60E5"/>
    <w:rsid w:val="000E64B2"/>
    <w:rsid w:val="000E65E9"/>
    <w:rsid w:val="000E6883"/>
    <w:rsid w:val="000E6A12"/>
    <w:rsid w:val="000E6E64"/>
    <w:rsid w:val="000E72A9"/>
    <w:rsid w:val="000E7B99"/>
    <w:rsid w:val="000F015E"/>
    <w:rsid w:val="000F049D"/>
    <w:rsid w:val="000F063B"/>
    <w:rsid w:val="000F0680"/>
    <w:rsid w:val="000F0824"/>
    <w:rsid w:val="000F08D6"/>
    <w:rsid w:val="000F0989"/>
    <w:rsid w:val="000F1192"/>
    <w:rsid w:val="000F160C"/>
    <w:rsid w:val="000F1A42"/>
    <w:rsid w:val="000F214A"/>
    <w:rsid w:val="000F2340"/>
    <w:rsid w:val="000F24D7"/>
    <w:rsid w:val="000F24E0"/>
    <w:rsid w:val="000F2835"/>
    <w:rsid w:val="000F2857"/>
    <w:rsid w:val="000F2DA7"/>
    <w:rsid w:val="000F32BF"/>
    <w:rsid w:val="000F39E7"/>
    <w:rsid w:val="000F3C60"/>
    <w:rsid w:val="000F41B9"/>
    <w:rsid w:val="000F41CB"/>
    <w:rsid w:val="000F44C1"/>
    <w:rsid w:val="000F4C9B"/>
    <w:rsid w:val="000F4E8B"/>
    <w:rsid w:val="000F508D"/>
    <w:rsid w:val="000F50A7"/>
    <w:rsid w:val="000F5813"/>
    <w:rsid w:val="000F5DE1"/>
    <w:rsid w:val="000F60FE"/>
    <w:rsid w:val="000F6556"/>
    <w:rsid w:val="000F65B5"/>
    <w:rsid w:val="000F690B"/>
    <w:rsid w:val="000F6F58"/>
    <w:rsid w:val="000F723A"/>
    <w:rsid w:val="000F77D0"/>
    <w:rsid w:val="000F77FE"/>
    <w:rsid w:val="000F7E62"/>
    <w:rsid w:val="00100571"/>
    <w:rsid w:val="001006CE"/>
    <w:rsid w:val="00100D17"/>
    <w:rsid w:val="0010140C"/>
    <w:rsid w:val="00101D3F"/>
    <w:rsid w:val="00101EFC"/>
    <w:rsid w:val="00101FB5"/>
    <w:rsid w:val="001022B6"/>
    <w:rsid w:val="00102668"/>
    <w:rsid w:val="00102B3E"/>
    <w:rsid w:val="00102E12"/>
    <w:rsid w:val="00102ED0"/>
    <w:rsid w:val="00102FDF"/>
    <w:rsid w:val="001034DF"/>
    <w:rsid w:val="001036CD"/>
    <w:rsid w:val="00103E9E"/>
    <w:rsid w:val="0010413A"/>
    <w:rsid w:val="00104281"/>
    <w:rsid w:val="001042EF"/>
    <w:rsid w:val="001046A3"/>
    <w:rsid w:val="001046F2"/>
    <w:rsid w:val="00104747"/>
    <w:rsid w:val="001047A1"/>
    <w:rsid w:val="0010494D"/>
    <w:rsid w:val="00104B43"/>
    <w:rsid w:val="00104CC2"/>
    <w:rsid w:val="00104CD4"/>
    <w:rsid w:val="00104EA2"/>
    <w:rsid w:val="001055DA"/>
    <w:rsid w:val="001058EC"/>
    <w:rsid w:val="00106200"/>
    <w:rsid w:val="001062A7"/>
    <w:rsid w:val="001065BB"/>
    <w:rsid w:val="001067C7"/>
    <w:rsid w:val="00106865"/>
    <w:rsid w:val="00106DE8"/>
    <w:rsid w:val="00107086"/>
    <w:rsid w:val="001070C4"/>
    <w:rsid w:val="001074BA"/>
    <w:rsid w:val="0011025E"/>
    <w:rsid w:val="00110268"/>
    <w:rsid w:val="001102D0"/>
    <w:rsid w:val="001109B3"/>
    <w:rsid w:val="00110CBB"/>
    <w:rsid w:val="001115C9"/>
    <w:rsid w:val="00111606"/>
    <w:rsid w:val="001116AE"/>
    <w:rsid w:val="00111F48"/>
    <w:rsid w:val="00111FB7"/>
    <w:rsid w:val="00112361"/>
    <w:rsid w:val="00112822"/>
    <w:rsid w:val="00112854"/>
    <w:rsid w:val="00112C02"/>
    <w:rsid w:val="001132C2"/>
    <w:rsid w:val="00113816"/>
    <w:rsid w:val="00113ACA"/>
    <w:rsid w:val="00114077"/>
    <w:rsid w:val="00114299"/>
    <w:rsid w:val="0011434A"/>
    <w:rsid w:val="00114656"/>
    <w:rsid w:val="00114777"/>
    <w:rsid w:val="00114A76"/>
    <w:rsid w:val="00114A99"/>
    <w:rsid w:val="00114A9B"/>
    <w:rsid w:val="00114C31"/>
    <w:rsid w:val="00114DC5"/>
    <w:rsid w:val="001154E1"/>
    <w:rsid w:val="0011558E"/>
    <w:rsid w:val="00115B5D"/>
    <w:rsid w:val="00115E63"/>
    <w:rsid w:val="00115F5D"/>
    <w:rsid w:val="0011620A"/>
    <w:rsid w:val="001163A0"/>
    <w:rsid w:val="00116459"/>
    <w:rsid w:val="0011664E"/>
    <w:rsid w:val="00116B9C"/>
    <w:rsid w:val="00116C83"/>
    <w:rsid w:val="00116CEA"/>
    <w:rsid w:val="00117039"/>
    <w:rsid w:val="001170BF"/>
    <w:rsid w:val="00117125"/>
    <w:rsid w:val="0011723A"/>
    <w:rsid w:val="001172A5"/>
    <w:rsid w:val="00117556"/>
    <w:rsid w:val="00117578"/>
    <w:rsid w:val="001177DF"/>
    <w:rsid w:val="001179F5"/>
    <w:rsid w:val="00117A77"/>
    <w:rsid w:val="00117B11"/>
    <w:rsid w:val="00117ECD"/>
    <w:rsid w:val="001208D5"/>
    <w:rsid w:val="00120B8A"/>
    <w:rsid w:val="00120CF4"/>
    <w:rsid w:val="00120DA3"/>
    <w:rsid w:val="00120E6B"/>
    <w:rsid w:val="00121061"/>
    <w:rsid w:val="0012162B"/>
    <w:rsid w:val="00121BA9"/>
    <w:rsid w:val="00121E0D"/>
    <w:rsid w:val="001220FA"/>
    <w:rsid w:val="001222EE"/>
    <w:rsid w:val="00122380"/>
    <w:rsid w:val="00122416"/>
    <w:rsid w:val="001228E6"/>
    <w:rsid w:val="00122906"/>
    <w:rsid w:val="001229F1"/>
    <w:rsid w:val="00122A5B"/>
    <w:rsid w:val="00122F5A"/>
    <w:rsid w:val="0012355F"/>
    <w:rsid w:val="001236AD"/>
    <w:rsid w:val="0012398D"/>
    <w:rsid w:val="00124351"/>
    <w:rsid w:val="00124808"/>
    <w:rsid w:val="001248E8"/>
    <w:rsid w:val="00124957"/>
    <w:rsid w:val="0012496A"/>
    <w:rsid w:val="00125037"/>
    <w:rsid w:val="0012528D"/>
    <w:rsid w:val="00125864"/>
    <w:rsid w:val="00125AD3"/>
    <w:rsid w:val="00125B30"/>
    <w:rsid w:val="001260E2"/>
    <w:rsid w:val="001264EB"/>
    <w:rsid w:val="0012654A"/>
    <w:rsid w:val="001267F1"/>
    <w:rsid w:val="00126892"/>
    <w:rsid w:val="00126C03"/>
    <w:rsid w:val="00127026"/>
    <w:rsid w:val="00127347"/>
    <w:rsid w:val="00127C8C"/>
    <w:rsid w:val="00127F98"/>
    <w:rsid w:val="001300B9"/>
    <w:rsid w:val="0013067A"/>
    <w:rsid w:val="00130885"/>
    <w:rsid w:val="00130A30"/>
    <w:rsid w:val="00130C33"/>
    <w:rsid w:val="00130CEC"/>
    <w:rsid w:val="00130F2A"/>
    <w:rsid w:val="00131096"/>
    <w:rsid w:val="001316C3"/>
    <w:rsid w:val="00132952"/>
    <w:rsid w:val="00132D60"/>
    <w:rsid w:val="001332B3"/>
    <w:rsid w:val="001339E1"/>
    <w:rsid w:val="001339F8"/>
    <w:rsid w:val="00133EBA"/>
    <w:rsid w:val="001342D7"/>
    <w:rsid w:val="00134B49"/>
    <w:rsid w:val="00134C8F"/>
    <w:rsid w:val="00134EF0"/>
    <w:rsid w:val="00134F89"/>
    <w:rsid w:val="00135F77"/>
    <w:rsid w:val="0013623A"/>
    <w:rsid w:val="00136252"/>
    <w:rsid w:val="0013683F"/>
    <w:rsid w:val="00136A61"/>
    <w:rsid w:val="00136B4F"/>
    <w:rsid w:val="00136C39"/>
    <w:rsid w:val="00136DB8"/>
    <w:rsid w:val="00136F9E"/>
    <w:rsid w:val="00137099"/>
    <w:rsid w:val="001371E5"/>
    <w:rsid w:val="0013728D"/>
    <w:rsid w:val="001378E3"/>
    <w:rsid w:val="00137CD3"/>
    <w:rsid w:val="00137F4C"/>
    <w:rsid w:val="00140321"/>
    <w:rsid w:val="00140D7E"/>
    <w:rsid w:val="00140DEF"/>
    <w:rsid w:val="001414FF"/>
    <w:rsid w:val="001417B7"/>
    <w:rsid w:val="0014182A"/>
    <w:rsid w:val="00141FC8"/>
    <w:rsid w:val="00141FE1"/>
    <w:rsid w:val="001421F8"/>
    <w:rsid w:val="0014252B"/>
    <w:rsid w:val="00142916"/>
    <w:rsid w:val="00142BB2"/>
    <w:rsid w:val="00142EC0"/>
    <w:rsid w:val="0014311B"/>
    <w:rsid w:val="00143555"/>
    <w:rsid w:val="00143CD6"/>
    <w:rsid w:val="0014450D"/>
    <w:rsid w:val="00144601"/>
    <w:rsid w:val="00144968"/>
    <w:rsid w:val="00144A8F"/>
    <w:rsid w:val="00144A9A"/>
    <w:rsid w:val="00144BF0"/>
    <w:rsid w:val="00144DF5"/>
    <w:rsid w:val="00144EC2"/>
    <w:rsid w:val="001450E8"/>
    <w:rsid w:val="0014589E"/>
    <w:rsid w:val="001458E7"/>
    <w:rsid w:val="001458F0"/>
    <w:rsid w:val="00145E92"/>
    <w:rsid w:val="00146069"/>
    <w:rsid w:val="001463BA"/>
    <w:rsid w:val="0014642B"/>
    <w:rsid w:val="00146504"/>
    <w:rsid w:val="0014652A"/>
    <w:rsid w:val="001467A9"/>
    <w:rsid w:val="00146AD9"/>
    <w:rsid w:val="00146D53"/>
    <w:rsid w:val="00146EA2"/>
    <w:rsid w:val="00147109"/>
    <w:rsid w:val="00147696"/>
    <w:rsid w:val="00147923"/>
    <w:rsid w:val="00147C95"/>
    <w:rsid w:val="001500E0"/>
    <w:rsid w:val="00150182"/>
    <w:rsid w:val="00150657"/>
    <w:rsid w:val="00150A9F"/>
    <w:rsid w:val="00151C09"/>
    <w:rsid w:val="001521CF"/>
    <w:rsid w:val="0015242C"/>
    <w:rsid w:val="001525CE"/>
    <w:rsid w:val="00152E38"/>
    <w:rsid w:val="00152F18"/>
    <w:rsid w:val="0015319F"/>
    <w:rsid w:val="001536A9"/>
    <w:rsid w:val="0015385E"/>
    <w:rsid w:val="001539A1"/>
    <w:rsid w:val="00154104"/>
    <w:rsid w:val="001544EC"/>
    <w:rsid w:val="001545CB"/>
    <w:rsid w:val="00154760"/>
    <w:rsid w:val="00154D94"/>
    <w:rsid w:val="00154DC5"/>
    <w:rsid w:val="00154E48"/>
    <w:rsid w:val="0015562D"/>
    <w:rsid w:val="0015588C"/>
    <w:rsid w:val="0015596C"/>
    <w:rsid w:val="00155E0F"/>
    <w:rsid w:val="001560B0"/>
    <w:rsid w:val="0015710C"/>
    <w:rsid w:val="00157212"/>
    <w:rsid w:val="00157331"/>
    <w:rsid w:val="0015770E"/>
    <w:rsid w:val="001578B2"/>
    <w:rsid w:val="00157BA8"/>
    <w:rsid w:val="00157C6D"/>
    <w:rsid w:val="00157E9D"/>
    <w:rsid w:val="00157F51"/>
    <w:rsid w:val="001600B4"/>
    <w:rsid w:val="00160479"/>
    <w:rsid w:val="00160517"/>
    <w:rsid w:val="00160817"/>
    <w:rsid w:val="001608FB"/>
    <w:rsid w:val="0016137E"/>
    <w:rsid w:val="00161533"/>
    <w:rsid w:val="0016188D"/>
    <w:rsid w:val="00161AD8"/>
    <w:rsid w:val="0016201D"/>
    <w:rsid w:val="001620B4"/>
    <w:rsid w:val="001624D2"/>
    <w:rsid w:val="001624F3"/>
    <w:rsid w:val="001625E9"/>
    <w:rsid w:val="00162684"/>
    <w:rsid w:val="001628DF"/>
    <w:rsid w:val="00162926"/>
    <w:rsid w:val="00162FD7"/>
    <w:rsid w:val="00163034"/>
    <w:rsid w:val="00163243"/>
    <w:rsid w:val="00163708"/>
    <w:rsid w:val="001639B6"/>
    <w:rsid w:val="00163CFE"/>
    <w:rsid w:val="00163DA0"/>
    <w:rsid w:val="00163F5C"/>
    <w:rsid w:val="0016413D"/>
    <w:rsid w:val="00164BE8"/>
    <w:rsid w:val="00165046"/>
    <w:rsid w:val="00165082"/>
    <w:rsid w:val="0016514E"/>
    <w:rsid w:val="00165183"/>
    <w:rsid w:val="001654C0"/>
    <w:rsid w:val="00165913"/>
    <w:rsid w:val="001659DB"/>
    <w:rsid w:val="00165E97"/>
    <w:rsid w:val="001660C9"/>
    <w:rsid w:val="00166100"/>
    <w:rsid w:val="00166216"/>
    <w:rsid w:val="00166227"/>
    <w:rsid w:val="0016656C"/>
    <w:rsid w:val="00166AB4"/>
    <w:rsid w:val="00166E64"/>
    <w:rsid w:val="001677FA"/>
    <w:rsid w:val="00167FE7"/>
    <w:rsid w:val="001702CB"/>
    <w:rsid w:val="00170362"/>
    <w:rsid w:val="00170C04"/>
    <w:rsid w:val="001720CA"/>
    <w:rsid w:val="001722FA"/>
    <w:rsid w:val="0017230C"/>
    <w:rsid w:val="00172659"/>
    <w:rsid w:val="00172736"/>
    <w:rsid w:val="00172AE6"/>
    <w:rsid w:val="001733A1"/>
    <w:rsid w:val="00173779"/>
    <w:rsid w:val="00173B62"/>
    <w:rsid w:val="001749B1"/>
    <w:rsid w:val="00174A0A"/>
    <w:rsid w:val="00175119"/>
    <w:rsid w:val="00175835"/>
    <w:rsid w:val="001759F5"/>
    <w:rsid w:val="001759FE"/>
    <w:rsid w:val="00175BDB"/>
    <w:rsid w:val="00175D34"/>
    <w:rsid w:val="00175F36"/>
    <w:rsid w:val="00176566"/>
    <w:rsid w:val="001765BF"/>
    <w:rsid w:val="00176788"/>
    <w:rsid w:val="00177318"/>
    <w:rsid w:val="00177ABF"/>
    <w:rsid w:val="00177F6C"/>
    <w:rsid w:val="001800E6"/>
    <w:rsid w:val="001802D4"/>
    <w:rsid w:val="00180439"/>
    <w:rsid w:val="001804BF"/>
    <w:rsid w:val="0018071D"/>
    <w:rsid w:val="00180777"/>
    <w:rsid w:val="001809D5"/>
    <w:rsid w:val="00180D25"/>
    <w:rsid w:val="00180F0F"/>
    <w:rsid w:val="001810F9"/>
    <w:rsid w:val="00181629"/>
    <w:rsid w:val="001817B2"/>
    <w:rsid w:val="00181BF7"/>
    <w:rsid w:val="001822CE"/>
    <w:rsid w:val="00182326"/>
    <w:rsid w:val="00182364"/>
    <w:rsid w:val="00182589"/>
    <w:rsid w:val="001826CF"/>
    <w:rsid w:val="00182DE2"/>
    <w:rsid w:val="00182EE3"/>
    <w:rsid w:val="00182EE4"/>
    <w:rsid w:val="0018300A"/>
    <w:rsid w:val="001839BA"/>
    <w:rsid w:val="00183E06"/>
    <w:rsid w:val="00183EF8"/>
    <w:rsid w:val="00184725"/>
    <w:rsid w:val="00184BD2"/>
    <w:rsid w:val="00184CBE"/>
    <w:rsid w:val="00184E95"/>
    <w:rsid w:val="0018509B"/>
    <w:rsid w:val="0018517B"/>
    <w:rsid w:val="001853B3"/>
    <w:rsid w:val="001857F1"/>
    <w:rsid w:val="00185E5A"/>
    <w:rsid w:val="00185E7F"/>
    <w:rsid w:val="00185F64"/>
    <w:rsid w:val="001865B2"/>
    <w:rsid w:val="00186C45"/>
    <w:rsid w:val="00187A63"/>
    <w:rsid w:val="00187D55"/>
    <w:rsid w:val="00187DA7"/>
    <w:rsid w:val="00190194"/>
    <w:rsid w:val="001903A3"/>
    <w:rsid w:val="00190755"/>
    <w:rsid w:val="00190794"/>
    <w:rsid w:val="00190D6B"/>
    <w:rsid w:val="00190FB5"/>
    <w:rsid w:val="001911E6"/>
    <w:rsid w:val="00191B34"/>
    <w:rsid w:val="00191FF2"/>
    <w:rsid w:val="00192823"/>
    <w:rsid w:val="00192865"/>
    <w:rsid w:val="00192914"/>
    <w:rsid w:val="00192D77"/>
    <w:rsid w:val="00192F07"/>
    <w:rsid w:val="0019355E"/>
    <w:rsid w:val="00193865"/>
    <w:rsid w:val="00193A4B"/>
    <w:rsid w:val="00193F56"/>
    <w:rsid w:val="00194505"/>
    <w:rsid w:val="00194878"/>
    <w:rsid w:val="001956DA"/>
    <w:rsid w:val="00195810"/>
    <w:rsid w:val="001960C6"/>
    <w:rsid w:val="001962F0"/>
    <w:rsid w:val="0019643B"/>
    <w:rsid w:val="001967F7"/>
    <w:rsid w:val="00196905"/>
    <w:rsid w:val="00196E71"/>
    <w:rsid w:val="0019775D"/>
    <w:rsid w:val="001977CB"/>
    <w:rsid w:val="00197C11"/>
    <w:rsid w:val="001A0953"/>
    <w:rsid w:val="001A0B61"/>
    <w:rsid w:val="001A0DA4"/>
    <w:rsid w:val="001A0EF5"/>
    <w:rsid w:val="001A1337"/>
    <w:rsid w:val="001A13D7"/>
    <w:rsid w:val="001A1501"/>
    <w:rsid w:val="001A16FE"/>
    <w:rsid w:val="001A1792"/>
    <w:rsid w:val="001A1959"/>
    <w:rsid w:val="001A19A3"/>
    <w:rsid w:val="001A1D7B"/>
    <w:rsid w:val="001A221D"/>
    <w:rsid w:val="001A2570"/>
    <w:rsid w:val="001A285A"/>
    <w:rsid w:val="001A2884"/>
    <w:rsid w:val="001A2E86"/>
    <w:rsid w:val="001A34EE"/>
    <w:rsid w:val="001A35C0"/>
    <w:rsid w:val="001A3994"/>
    <w:rsid w:val="001A3A8B"/>
    <w:rsid w:val="001A3F63"/>
    <w:rsid w:val="001A40E7"/>
    <w:rsid w:val="001A41DE"/>
    <w:rsid w:val="001A48DD"/>
    <w:rsid w:val="001A4C5C"/>
    <w:rsid w:val="001A4D7D"/>
    <w:rsid w:val="001A544D"/>
    <w:rsid w:val="001A5540"/>
    <w:rsid w:val="001A5833"/>
    <w:rsid w:val="001A6011"/>
    <w:rsid w:val="001A695E"/>
    <w:rsid w:val="001A75B7"/>
    <w:rsid w:val="001A792E"/>
    <w:rsid w:val="001A7B9C"/>
    <w:rsid w:val="001A7C34"/>
    <w:rsid w:val="001B0494"/>
    <w:rsid w:val="001B0605"/>
    <w:rsid w:val="001B06FD"/>
    <w:rsid w:val="001B0736"/>
    <w:rsid w:val="001B07A6"/>
    <w:rsid w:val="001B0835"/>
    <w:rsid w:val="001B0ACF"/>
    <w:rsid w:val="001B0BEE"/>
    <w:rsid w:val="001B1034"/>
    <w:rsid w:val="001B1125"/>
    <w:rsid w:val="001B1724"/>
    <w:rsid w:val="001B2100"/>
    <w:rsid w:val="001B2506"/>
    <w:rsid w:val="001B26CD"/>
    <w:rsid w:val="001B3290"/>
    <w:rsid w:val="001B3592"/>
    <w:rsid w:val="001B3CF4"/>
    <w:rsid w:val="001B3DBD"/>
    <w:rsid w:val="001B3E0F"/>
    <w:rsid w:val="001B45A0"/>
    <w:rsid w:val="001B4849"/>
    <w:rsid w:val="001B4A21"/>
    <w:rsid w:val="001B4C6B"/>
    <w:rsid w:val="001B5100"/>
    <w:rsid w:val="001B5381"/>
    <w:rsid w:val="001B585D"/>
    <w:rsid w:val="001B5CC6"/>
    <w:rsid w:val="001B603E"/>
    <w:rsid w:val="001B68AA"/>
    <w:rsid w:val="001B6C01"/>
    <w:rsid w:val="001B6DE7"/>
    <w:rsid w:val="001B7044"/>
    <w:rsid w:val="001B72E6"/>
    <w:rsid w:val="001B72FA"/>
    <w:rsid w:val="001B7BA0"/>
    <w:rsid w:val="001B7C03"/>
    <w:rsid w:val="001C03EB"/>
    <w:rsid w:val="001C06F6"/>
    <w:rsid w:val="001C0797"/>
    <w:rsid w:val="001C0BFE"/>
    <w:rsid w:val="001C0F49"/>
    <w:rsid w:val="001C102C"/>
    <w:rsid w:val="001C10BA"/>
    <w:rsid w:val="001C16B7"/>
    <w:rsid w:val="001C1848"/>
    <w:rsid w:val="001C18AD"/>
    <w:rsid w:val="001C1D1B"/>
    <w:rsid w:val="001C1DC5"/>
    <w:rsid w:val="001C215D"/>
    <w:rsid w:val="001C2390"/>
    <w:rsid w:val="001C3629"/>
    <w:rsid w:val="001C3F40"/>
    <w:rsid w:val="001C41ED"/>
    <w:rsid w:val="001C45EE"/>
    <w:rsid w:val="001C49B1"/>
    <w:rsid w:val="001C4FC0"/>
    <w:rsid w:val="001C5225"/>
    <w:rsid w:val="001C5454"/>
    <w:rsid w:val="001C54D7"/>
    <w:rsid w:val="001C577F"/>
    <w:rsid w:val="001C5AD9"/>
    <w:rsid w:val="001C5EA7"/>
    <w:rsid w:val="001C6672"/>
    <w:rsid w:val="001C6ED4"/>
    <w:rsid w:val="001C7041"/>
    <w:rsid w:val="001C727C"/>
    <w:rsid w:val="001C7A08"/>
    <w:rsid w:val="001C7C7B"/>
    <w:rsid w:val="001C7D69"/>
    <w:rsid w:val="001C7E83"/>
    <w:rsid w:val="001CC781"/>
    <w:rsid w:val="001D003D"/>
    <w:rsid w:val="001D06ED"/>
    <w:rsid w:val="001D113E"/>
    <w:rsid w:val="001D116E"/>
    <w:rsid w:val="001D181D"/>
    <w:rsid w:val="001D1B57"/>
    <w:rsid w:val="001D1C78"/>
    <w:rsid w:val="001D23A3"/>
    <w:rsid w:val="001D2A82"/>
    <w:rsid w:val="001D2D25"/>
    <w:rsid w:val="001D2D43"/>
    <w:rsid w:val="001D30EA"/>
    <w:rsid w:val="001D331E"/>
    <w:rsid w:val="001D3A1B"/>
    <w:rsid w:val="001D3CBA"/>
    <w:rsid w:val="001D3D6A"/>
    <w:rsid w:val="001D3E10"/>
    <w:rsid w:val="001D43CB"/>
    <w:rsid w:val="001D464B"/>
    <w:rsid w:val="001D46CA"/>
    <w:rsid w:val="001D4786"/>
    <w:rsid w:val="001D47BA"/>
    <w:rsid w:val="001D4E98"/>
    <w:rsid w:val="001D4FDE"/>
    <w:rsid w:val="001D549F"/>
    <w:rsid w:val="001D5C4F"/>
    <w:rsid w:val="001D5E69"/>
    <w:rsid w:val="001D5F00"/>
    <w:rsid w:val="001D5F69"/>
    <w:rsid w:val="001D5FC5"/>
    <w:rsid w:val="001D60B8"/>
    <w:rsid w:val="001D68D5"/>
    <w:rsid w:val="001D6B9C"/>
    <w:rsid w:val="001D6F3F"/>
    <w:rsid w:val="001D7313"/>
    <w:rsid w:val="001D7A65"/>
    <w:rsid w:val="001E006E"/>
    <w:rsid w:val="001E02D2"/>
    <w:rsid w:val="001E0BC0"/>
    <w:rsid w:val="001E112D"/>
    <w:rsid w:val="001E1D28"/>
    <w:rsid w:val="001E1FFA"/>
    <w:rsid w:val="001E2133"/>
    <w:rsid w:val="001E24CB"/>
    <w:rsid w:val="001E282B"/>
    <w:rsid w:val="001E2A20"/>
    <w:rsid w:val="001E2EF2"/>
    <w:rsid w:val="001E2F5F"/>
    <w:rsid w:val="001E3121"/>
    <w:rsid w:val="001E39B8"/>
    <w:rsid w:val="001E3B4C"/>
    <w:rsid w:val="001E3C77"/>
    <w:rsid w:val="001E3FCD"/>
    <w:rsid w:val="001E4271"/>
    <w:rsid w:val="001E43F0"/>
    <w:rsid w:val="001E478B"/>
    <w:rsid w:val="001E4849"/>
    <w:rsid w:val="001E5109"/>
    <w:rsid w:val="001E5197"/>
    <w:rsid w:val="001E5432"/>
    <w:rsid w:val="001E562F"/>
    <w:rsid w:val="001E6037"/>
    <w:rsid w:val="001E6087"/>
    <w:rsid w:val="001E6112"/>
    <w:rsid w:val="001E638E"/>
    <w:rsid w:val="001E63AD"/>
    <w:rsid w:val="001E66A5"/>
    <w:rsid w:val="001E68EF"/>
    <w:rsid w:val="001E6B5E"/>
    <w:rsid w:val="001E6BA7"/>
    <w:rsid w:val="001E6E44"/>
    <w:rsid w:val="001E76BA"/>
    <w:rsid w:val="001E76D8"/>
    <w:rsid w:val="001F0735"/>
    <w:rsid w:val="001F077E"/>
    <w:rsid w:val="001F0D17"/>
    <w:rsid w:val="001F0E16"/>
    <w:rsid w:val="001F179F"/>
    <w:rsid w:val="001F1CAA"/>
    <w:rsid w:val="001F2217"/>
    <w:rsid w:val="001F2F44"/>
    <w:rsid w:val="001F3248"/>
    <w:rsid w:val="001F36AC"/>
    <w:rsid w:val="001F3BB2"/>
    <w:rsid w:val="001F3C10"/>
    <w:rsid w:val="001F3DDA"/>
    <w:rsid w:val="001F3FE0"/>
    <w:rsid w:val="001F4A18"/>
    <w:rsid w:val="001F4D27"/>
    <w:rsid w:val="001F4D8F"/>
    <w:rsid w:val="001F4DE0"/>
    <w:rsid w:val="001F4ECC"/>
    <w:rsid w:val="001F5454"/>
    <w:rsid w:val="001F5B7A"/>
    <w:rsid w:val="001F5C8A"/>
    <w:rsid w:val="001F6F17"/>
    <w:rsid w:val="001F702F"/>
    <w:rsid w:val="001F777E"/>
    <w:rsid w:val="001F7E98"/>
    <w:rsid w:val="002000C0"/>
    <w:rsid w:val="002004B8"/>
    <w:rsid w:val="0020077F"/>
    <w:rsid w:val="00200AEA"/>
    <w:rsid w:val="00200B22"/>
    <w:rsid w:val="00200F86"/>
    <w:rsid w:val="002016B2"/>
    <w:rsid w:val="002019CF"/>
    <w:rsid w:val="00201BEE"/>
    <w:rsid w:val="00201D4E"/>
    <w:rsid w:val="00202349"/>
    <w:rsid w:val="002035D5"/>
    <w:rsid w:val="00203901"/>
    <w:rsid w:val="002039CB"/>
    <w:rsid w:val="00203A63"/>
    <w:rsid w:val="002044F5"/>
    <w:rsid w:val="002046CA"/>
    <w:rsid w:val="002047AA"/>
    <w:rsid w:val="0020480C"/>
    <w:rsid w:val="00204EB5"/>
    <w:rsid w:val="00205B6E"/>
    <w:rsid w:val="00205C03"/>
    <w:rsid w:val="00205DE2"/>
    <w:rsid w:val="00206346"/>
    <w:rsid w:val="002067F6"/>
    <w:rsid w:val="00206B06"/>
    <w:rsid w:val="00206E74"/>
    <w:rsid w:val="002075C3"/>
    <w:rsid w:val="002079F6"/>
    <w:rsid w:val="00207ED1"/>
    <w:rsid w:val="002102DD"/>
    <w:rsid w:val="00210581"/>
    <w:rsid w:val="00210606"/>
    <w:rsid w:val="002108D2"/>
    <w:rsid w:val="00210932"/>
    <w:rsid w:val="00210BAD"/>
    <w:rsid w:val="002110D0"/>
    <w:rsid w:val="0021112C"/>
    <w:rsid w:val="002111F5"/>
    <w:rsid w:val="00211D5B"/>
    <w:rsid w:val="00212765"/>
    <w:rsid w:val="00212CC3"/>
    <w:rsid w:val="002130A3"/>
    <w:rsid w:val="00213249"/>
    <w:rsid w:val="0021382D"/>
    <w:rsid w:val="00214533"/>
    <w:rsid w:val="0021462C"/>
    <w:rsid w:val="0021479D"/>
    <w:rsid w:val="002147A0"/>
    <w:rsid w:val="00214AD0"/>
    <w:rsid w:val="00214F60"/>
    <w:rsid w:val="002156C0"/>
    <w:rsid w:val="00215783"/>
    <w:rsid w:val="00215A78"/>
    <w:rsid w:val="00216494"/>
    <w:rsid w:val="00216E4A"/>
    <w:rsid w:val="00216F28"/>
    <w:rsid w:val="002173D4"/>
    <w:rsid w:val="00217877"/>
    <w:rsid w:val="0022010C"/>
    <w:rsid w:val="00220374"/>
    <w:rsid w:val="002203F7"/>
    <w:rsid w:val="0022043C"/>
    <w:rsid w:val="002205AC"/>
    <w:rsid w:val="00220C22"/>
    <w:rsid w:val="00220D72"/>
    <w:rsid w:val="00220D98"/>
    <w:rsid w:val="00220DBB"/>
    <w:rsid w:val="00220E5D"/>
    <w:rsid w:val="00221018"/>
    <w:rsid w:val="0022112C"/>
    <w:rsid w:val="002212F7"/>
    <w:rsid w:val="0022138F"/>
    <w:rsid w:val="00221469"/>
    <w:rsid w:val="002216F1"/>
    <w:rsid w:val="0022185E"/>
    <w:rsid w:val="00221A1A"/>
    <w:rsid w:val="00221CD0"/>
    <w:rsid w:val="00221ED8"/>
    <w:rsid w:val="00222760"/>
    <w:rsid w:val="00222BEB"/>
    <w:rsid w:val="00222D44"/>
    <w:rsid w:val="00223058"/>
    <w:rsid w:val="00224115"/>
    <w:rsid w:val="002250AE"/>
    <w:rsid w:val="0022595C"/>
    <w:rsid w:val="00225BF7"/>
    <w:rsid w:val="002260F2"/>
    <w:rsid w:val="00226179"/>
    <w:rsid w:val="0022621A"/>
    <w:rsid w:val="00226772"/>
    <w:rsid w:val="0022686B"/>
    <w:rsid w:val="002268B4"/>
    <w:rsid w:val="00227304"/>
    <w:rsid w:val="0022738E"/>
    <w:rsid w:val="0022792C"/>
    <w:rsid w:val="00227CC8"/>
    <w:rsid w:val="00230694"/>
    <w:rsid w:val="002306FE"/>
    <w:rsid w:val="00230991"/>
    <w:rsid w:val="00230ADB"/>
    <w:rsid w:val="00230C79"/>
    <w:rsid w:val="00230D94"/>
    <w:rsid w:val="00232030"/>
    <w:rsid w:val="002320C0"/>
    <w:rsid w:val="00232146"/>
    <w:rsid w:val="0023259C"/>
    <w:rsid w:val="00232955"/>
    <w:rsid w:val="00232A9A"/>
    <w:rsid w:val="00232BAA"/>
    <w:rsid w:val="0023370C"/>
    <w:rsid w:val="00233743"/>
    <w:rsid w:val="00234185"/>
    <w:rsid w:val="002343B8"/>
    <w:rsid w:val="0023459A"/>
    <w:rsid w:val="00234751"/>
    <w:rsid w:val="002347AB"/>
    <w:rsid w:val="00234C9F"/>
    <w:rsid w:val="00234D37"/>
    <w:rsid w:val="00235399"/>
    <w:rsid w:val="0023547A"/>
    <w:rsid w:val="00236719"/>
    <w:rsid w:val="00236B05"/>
    <w:rsid w:val="00236B71"/>
    <w:rsid w:val="00236D1A"/>
    <w:rsid w:val="002374F6"/>
    <w:rsid w:val="00237750"/>
    <w:rsid w:val="00237BE3"/>
    <w:rsid w:val="00237D15"/>
    <w:rsid w:val="00237EEC"/>
    <w:rsid w:val="00237F78"/>
    <w:rsid w:val="00240108"/>
    <w:rsid w:val="00241175"/>
    <w:rsid w:val="002411ED"/>
    <w:rsid w:val="00241407"/>
    <w:rsid w:val="00241936"/>
    <w:rsid w:val="00241A3F"/>
    <w:rsid w:val="00241A58"/>
    <w:rsid w:val="00241AEF"/>
    <w:rsid w:val="00241B9F"/>
    <w:rsid w:val="00241F4A"/>
    <w:rsid w:val="00242034"/>
    <w:rsid w:val="00242505"/>
    <w:rsid w:val="0024263C"/>
    <w:rsid w:val="002426EA"/>
    <w:rsid w:val="002429C4"/>
    <w:rsid w:val="00242A84"/>
    <w:rsid w:val="0024309E"/>
    <w:rsid w:val="00243110"/>
    <w:rsid w:val="0024354A"/>
    <w:rsid w:val="00243E9B"/>
    <w:rsid w:val="0024433C"/>
    <w:rsid w:val="002445F5"/>
    <w:rsid w:val="002448B4"/>
    <w:rsid w:val="00244946"/>
    <w:rsid w:val="00244997"/>
    <w:rsid w:val="002453BA"/>
    <w:rsid w:val="002455AE"/>
    <w:rsid w:val="0024567C"/>
    <w:rsid w:val="0024578B"/>
    <w:rsid w:val="00245C5F"/>
    <w:rsid w:val="0024614E"/>
    <w:rsid w:val="00246AF9"/>
    <w:rsid w:val="00246B82"/>
    <w:rsid w:val="00246C4E"/>
    <w:rsid w:val="00247202"/>
    <w:rsid w:val="00247330"/>
    <w:rsid w:val="002475DB"/>
    <w:rsid w:val="0024795C"/>
    <w:rsid w:val="00247FBC"/>
    <w:rsid w:val="00247FDC"/>
    <w:rsid w:val="00250166"/>
    <w:rsid w:val="00250464"/>
    <w:rsid w:val="0025055A"/>
    <w:rsid w:val="00250ACF"/>
    <w:rsid w:val="00250BB2"/>
    <w:rsid w:val="00250BD4"/>
    <w:rsid w:val="00250C1C"/>
    <w:rsid w:val="00250FD1"/>
    <w:rsid w:val="00251040"/>
    <w:rsid w:val="0025133C"/>
    <w:rsid w:val="0025157D"/>
    <w:rsid w:val="002517A0"/>
    <w:rsid w:val="00252215"/>
    <w:rsid w:val="002524C2"/>
    <w:rsid w:val="00252837"/>
    <w:rsid w:val="00252ABD"/>
    <w:rsid w:val="00252B9A"/>
    <w:rsid w:val="00252C9F"/>
    <w:rsid w:val="00253114"/>
    <w:rsid w:val="0025315E"/>
    <w:rsid w:val="002532C5"/>
    <w:rsid w:val="0025352E"/>
    <w:rsid w:val="002536C4"/>
    <w:rsid w:val="002542FB"/>
    <w:rsid w:val="00254758"/>
    <w:rsid w:val="0025498D"/>
    <w:rsid w:val="00254AF5"/>
    <w:rsid w:val="00255062"/>
    <w:rsid w:val="00255629"/>
    <w:rsid w:val="00255C7F"/>
    <w:rsid w:val="00256252"/>
    <w:rsid w:val="00256450"/>
    <w:rsid w:val="00256531"/>
    <w:rsid w:val="00256959"/>
    <w:rsid w:val="00257765"/>
    <w:rsid w:val="00257828"/>
    <w:rsid w:val="002579DD"/>
    <w:rsid w:val="00257C2B"/>
    <w:rsid w:val="00257C57"/>
    <w:rsid w:val="002605B9"/>
    <w:rsid w:val="00260B2C"/>
    <w:rsid w:val="00260F46"/>
    <w:rsid w:val="002612E5"/>
    <w:rsid w:val="00261884"/>
    <w:rsid w:val="00261B33"/>
    <w:rsid w:val="002621C2"/>
    <w:rsid w:val="002622BF"/>
    <w:rsid w:val="00262799"/>
    <w:rsid w:val="00263036"/>
    <w:rsid w:val="0026377F"/>
    <w:rsid w:val="00263DE9"/>
    <w:rsid w:val="0026407C"/>
    <w:rsid w:val="00264142"/>
    <w:rsid w:val="0026417E"/>
    <w:rsid w:val="0026420F"/>
    <w:rsid w:val="00264569"/>
    <w:rsid w:val="002645A1"/>
    <w:rsid w:val="002648A0"/>
    <w:rsid w:val="002649A0"/>
    <w:rsid w:val="00264A0B"/>
    <w:rsid w:val="00264FD1"/>
    <w:rsid w:val="00265372"/>
    <w:rsid w:val="00266E2C"/>
    <w:rsid w:val="00266F90"/>
    <w:rsid w:val="00267666"/>
    <w:rsid w:val="002676F9"/>
    <w:rsid w:val="00267769"/>
    <w:rsid w:val="00267778"/>
    <w:rsid w:val="00270193"/>
    <w:rsid w:val="002705AB"/>
    <w:rsid w:val="00270A20"/>
    <w:rsid w:val="00270BA1"/>
    <w:rsid w:val="0027100D"/>
    <w:rsid w:val="0027110C"/>
    <w:rsid w:val="00271893"/>
    <w:rsid w:val="00272022"/>
    <w:rsid w:val="0027215B"/>
    <w:rsid w:val="00272184"/>
    <w:rsid w:val="00272A98"/>
    <w:rsid w:val="00273011"/>
    <w:rsid w:val="00273081"/>
    <w:rsid w:val="0027315C"/>
    <w:rsid w:val="0027328E"/>
    <w:rsid w:val="00273993"/>
    <w:rsid w:val="00273A87"/>
    <w:rsid w:val="00273B40"/>
    <w:rsid w:val="002742E1"/>
    <w:rsid w:val="002743A4"/>
    <w:rsid w:val="00274871"/>
    <w:rsid w:val="00274B5F"/>
    <w:rsid w:val="002750F7"/>
    <w:rsid w:val="002751E3"/>
    <w:rsid w:val="002752F7"/>
    <w:rsid w:val="002758A8"/>
    <w:rsid w:val="0027591C"/>
    <w:rsid w:val="00275939"/>
    <w:rsid w:val="00275B60"/>
    <w:rsid w:val="00276308"/>
    <w:rsid w:val="002765DE"/>
    <w:rsid w:val="0027665F"/>
    <w:rsid w:val="0027689C"/>
    <w:rsid w:val="00276E68"/>
    <w:rsid w:val="00277705"/>
    <w:rsid w:val="00277780"/>
    <w:rsid w:val="002777E5"/>
    <w:rsid w:val="00277CB5"/>
    <w:rsid w:val="00277D17"/>
    <w:rsid w:val="00277D69"/>
    <w:rsid w:val="0028002B"/>
    <w:rsid w:val="002801C4"/>
    <w:rsid w:val="00280352"/>
    <w:rsid w:val="002814C8"/>
    <w:rsid w:val="002814EC"/>
    <w:rsid w:val="00281B14"/>
    <w:rsid w:val="00281DB0"/>
    <w:rsid w:val="00281FFB"/>
    <w:rsid w:val="002821F8"/>
    <w:rsid w:val="002826DC"/>
    <w:rsid w:val="00282D61"/>
    <w:rsid w:val="00282FDB"/>
    <w:rsid w:val="00283BAE"/>
    <w:rsid w:val="00283FFE"/>
    <w:rsid w:val="002841C3"/>
    <w:rsid w:val="002844AA"/>
    <w:rsid w:val="00284794"/>
    <w:rsid w:val="00284B80"/>
    <w:rsid w:val="00284C3B"/>
    <w:rsid w:val="00284D55"/>
    <w:rsid w:val="002850D2"/>
    <w:rsid w:val="00285269"/>
    <w:rsid w:val="00285622"/>
    <w:rsid w:val="002856A8"/>
    <w:rsid w:val="0028573E"/>
    <w:rsid w:val="0028631D"/>
    <w:rsid w:val="00286692"/>
    <w:rsid w:val="00286723"/>
    <w:rsid w:val="00286AAB"/>
    <w:rsid w:val="00286D87"/>
    <w:rsid w:val="0028780D"/>
    <w:rsid w:val="0028782E"/>
    <w:rsid w:val="00287846"/>
    <w:rsid w:val="00287B4E"/>
    <w:rsid w:val="00287D6F"/>
    <w:rsid w:val="00287E0E"/>
    <w:rsid w:val="002902D0"/>
    <w:rsid w:val="00290326"/>
    <w:rsid w:val="0029033A"/>
    <w:rsid w:val="00290DB5"/>
    <w:rsid w:val="00291A94"/>
    <w:rsid w:val="00291F4A"/>
    <w:rsid w:val="002922FB"/>
    <w:rsid w:val="0029267F"/>
    <w:rsid w:val="00292AC2"/>
    <w:rsid w:val="00292B47"/>
    <w:rsid w:val="00292CBC"/>
    <w:rsid w:val="002932B1"/>
    <w:rsid w:val="0029373E"/>
    <w:rsid w:val="0029380C"/>
    <w:rsid w:val="00293A69"/>
    <w:rsid w:val="00293AA0"/>
    <w:rsid w:val="00293B90"/>
    <w:rsid w:val="00293E7C"/>
    <w:rsid w:val="00294E20"/>
    <w:rsid w:val="00294EB8"/>
    <w:rsid w:val="0029500B"/>
    <w:rsid w:val="00295202"/>
    <w:rsid w:val="0029538A"/>
    <w:rsid w:val="0029593F"/>
    <w:rsid w:val="00295B46"/>
    <w:rsid w:val="00295E7E"/>
    <w:rsid w:val="002961E2"/>
    <w:rsid w:val="002962C5"/>
    <w:rsid w:val="00296590"/>
    <w:rsid w:val="002967B6"/>
    <w:rsid w:val="00296A0E"/>
    <w:rsid w:val="00296B04"/>
    <w:rsid w:val="00296C61"/>
    <w:rsid w:val="00296D71"/>
    <w:rsid w:val="00296D88"/>
    <w:rsid w:val="00296DBD"/>
    <w:rsid w:val="00296F18"/>
    <w:rsid w:val="00296F1D"/>
    <w:rsid w:val="00296FF4"/>
    <w:rsid w:val="0029729D"/>
    <w:rsid w:val="00297599"/>
    <w:rsid w:val="00297CA5"/>
    <w:rsid w:val="002A0AF3"/>
    <w:rsid w:val="002A0BE0"/>
    <w:rsid w:val="002A12D7"/>
    <w:rsid w:val="002A1431"/>
    <w:rsid w:val="002A15AC"/>
    <w:rsid w:val="002A1F0D"/>
    <w:rsid w:val="002A2042"/>
    <w:rsid w:val="002A21EA"/>
    <w:rsid w:val="002A2240"/>
    <w:rsid w:val="002A2481"/>
    <w:rsid w:val="002A2DE5"/>
    <w:rsid w:val="002A3339"/>
    <w:rsid w:val="002A359B"/>
    <w:rsid w:val="002A35F0"/>
    <w:rsid w:val="002A36FA"/>
    <w:rsid w:val="002A3778"/>
    <w:rsid w:val="002A39BA"/>
    <w:rsid w:val="002A3AFF"/>
    <w:rsid w:val="002A4005"/>
    <w:rsid w:val="002A4077"/>
    <w:rsid w:val="002A450C"/>
    <w:rsid w:val="002A4814"/>
    <w:rsid w:val="002A584C"/>
    <w:rsid w:val="002A5DEF"/>
    <w:rsid w:val="002A5F9D"/>
    <w:rsid w:val="002A61C3"/>
    <w:rsid w:val="002A7058"/>
    <w:rsid w:val="002A72C9"/>
    <w:rsid w:val="002A730F"/>
    <w:rsid w:val="002A745A"/>
    <w:rsid w:val="002A7541"/>
    <w:rsid w:val="002A75E5"/>
    <w:rsid w:val="002A7673"/>
    <w:rsid w:val="002A7894"/>
    <w:rsid w:val="002A7B41"/>
    <w:rsid w:val="002A7DB8"/>
    <w:rsid w:val="002A7E05"/>
    <w:rsid w:val="002B058D"/>
    <w:rsid w:val="002B1AC1"/>
    <w:rsid w:val="002B1CD2"/>
    <w:rsid w:val="002B1CD7"/>
    <w:rsid w:val="002B2048"/>
    <w:rsid w:val="002B21DE"/>
    <w:rsid w:val="002B2831"/>
    <w:rsid w:val="002B2CDE"/>
    <w:rsid w:val="002B32AD"/>
    <w:rsid w:val="002B3528"/>
    <w:rsid w:val="002B3694"/>
    <w:rsid w:val="002B3B32"/>
    <w:rsid w:val="002B3F0C"/>
    <w:rsid w:val="002B4C45"/>
    <w:rsid w:val="002B5364"/>
    <w:rsid w:val="002B54ED"/>
    <w:rsid w:val="002B5827"/>
    <w:rsid w:val="002B638A"/>
    <w:rsid w:val="002B64B4"/>
    <w:rsid w:val="002B64FB"/>
    <w:rsid w:val="002B6D72"/>
    <w:rsid w:val="002B7024"/>
    <w:rsid w:val="002B7285"/>
    <w:rsid w:val="002B73EB"/>
    <w:rsid w:val="002B7729"/>
    <w:rsid w:val="002B7AD8"/>
    <w:rsid w:val="002B7BAD"/>
    <w:rsid w:val="002B7E3A"/>
    <w:rsid w:val="002C0316"/>
    <w:rsid w:val="002C0457"/>
    <w:rsid w:val="002C1399"/>
    <w:rsid w:val="002C17F4"/>
    <w:rsid w:val="002C21ED"/>
    <w:rsid w:val="002C2629"/>
    <w:rsid w:val="002C26AB"/>
    <w:rsid w:val="002C31AD"/>
    <w:rsid w:val="002C3356"/>
    <w:rsid w:val="002C35B2"/>
    <w:rsid w:val="002C3887"/>
    <w:rsid w:val="002C39A9"/>
    <w:rsid w:val="002C3B54"/>
    <w:rsid w:val="002C3E84"/>
    <w:rsid w:val="002C4002"/>
    <w:rsid w:val="002C444D"/>
    <w:rsid w:val="002C4B86"/>
    <w:rsid w:val="002C519C"/>
    <w:rsid w:val="002C5A73"/>
    <w:rsid w:val="002C5E0F"/>
    <w:rsid w:val="002C67CC"/>
    <w:rsid w:val="002C7078"/>
    <w:rsid w:val="002C722D"/>
    <w:rsid w:val="002C7285"/>
    <w:rsid w:val="002C7B25"/>
    <w:rsid w:val="002C7FDE"/>
    <w:rsid w:val="002D0056"/>
    <w:rsid w:val="002D05D9"/>
    <w:rsid w:val="002D06E7"/>
    <w:rsid w:val="002D082E"/>
    <w:rsid w:val="002D1495"/>
    <w:rsid w:val="002D1C77"/>
    <w:rsid w:val="002D1F22"/>
    <w:rsid w:val="002D2565"/>
    <w:rsid w:val="002D2CF6"/>
    <w:rsid w:val="002D2DD6"/>
    <w:rsid w:val="002D2FF0"/>
    <w:rsid w:val="002D42AE"/>
    <w:rsid w:val="002D464A"/>
    <w:rsid w:val="002D5107"/>
    <w:rsid w:val="002D5AB2"/>
    <w:rsid w:val="002D5B06"/>
    <w:rsid w:val="002D6105"/>
    <w:rsid w:val="002D61F9"/>
    <w:rsid w:val="002D6684"/>
    <w:rsid w:val="002D688E"/>
    <w:rsid w:val="002D6D78"/>
    <w:rsid w:val="002D6E2A"/>
    <w:rsid w:val="002D7709"/>
    <w:rsid w:val="002E03C0"/>
    <w:rsid w:val="002E122D"/>
    <w:rsid w:val="002E1291"/>
    <w:rsid w:val="002E17BC"/>
    <w:rsid w:val="002E1AFD"/>
    <w:rsid w:val="002E2270"/>
    <w:rsid w:val="002E2313"/>
    <w:rsid w:val="002E2649"/>
    <w:rsid w:val="002E2673"/>
    <w:rsid w:val="002E28EB"/>
    <w:rsid w:val="002E2A50"/>
    <w:rsid w:val="002E2AC7"/>
    <w:rsid w:val="002E2DB4"/>
    <w:rsid w:val="002E31D1"/>
    <w:rsid w:val="002E394C"/>
    <w:rsid w:val="002E4277"/>
    <w:rsid w:val="002E471C"/>
    <w:rsid w:val="002E4E21"/>
    <w:rsid w:val="002E5180"/>
    <w:rsid w:val="002E58E7"/>
    <w:rsid w:val="002E59E6"/>
    <w:rsid w:val="002E5D96"/>
    <w:rsid w:val="002E604A"/>
    <w:rsid w:val="002E6617"/>
    <w:rsid w:val="002E68F9"/>
    <w:rsid w:val="002E6B12"/>
    <w:rsid w:val="002E6BD2"/>
    <w:rsid w:val="002E716A"/>
    <w:rsid w:val="002F08FB"/>
    <w:rsid w:val="002F0A1F"/>
    <w:rsid w:val="002F0D58"/>
    <w:rsid w:val="002F1368"/>
    <w:rsid w:val="002F13DF"/>
    <w:rsid w:val="002F13EA"/>
    <w:rsid w:val="002F17C0"/>
    <w:rsid w:val="002F1B5E"/>
    <w:rsid w:val="002F1C45"/>
    <w:rsid w:val="002F1CCD"/>
    <w:rsid w:val="002F1F8C"/>
    <w:rsid w:val="002F26E3"/>
    <w:rsid w:val="002F28F7"/>
    <w:rsid w:val="002F29DE"/>
    <w:rsid w:val="002F2CCD"/>
    <w:rsid w:val="002F336B"/>
    <w:rsid w:val="002F34A5"/>
    <w:rsid w:val="002F3552"/>
    <w:rsid w:val="002F3F27"/>
    <w:rsid w:val="002F4194"/>
    <w:rsid w:val="002F45BE"/>
    <w:rsid w:val="002F4600"/>
    <w:rsid w:val="002F4E2D"/>
    <w:rsid w:val="002F51AB"/>
    <w:rsid w:val="002F54ED"/>
    <w:rsid w:val="002F58D6"/>
    <w:rsid w:val="002F58FF"/>
    <w:rsid w:val="002F5AF2"/>
    <w:rsid w:val="002F63FF"/>
    <w:rsid w:val="002F6593"/>
    <w:rsid w:val="002F6B1B"/>
    <w:rsid w:val="002F6F98"/>
    <w:rsid w:val="002F7461"/>
    <w:rsid w:val="002F74EE"/>
    <w:rsid w:val="002F77B0"/>
    <w:rsid w:val="00300447"/>
    <w:rsid w:val="00300513"/>
    <w:rsid w:val="003008A4"/>
    <w:rsid w:val="003010AC"/>
    <w:rsid w:val="003012CC"/>
    <w:rsid w:val="00301451"/>
    <w:rsid w:val="003017EC"/>
    <w:rsid w:val="00301CA5"/>
    <w:rsid w:val="00301E81"/>
    <w:rsid w:val="00301FA1"/>
    <w:rsid w:val="00302090"/>
    <w:rsid w:val="003024A4"/>
    <w:rsid w:val="00302595"/>
    <w:rsid w:val="0030281D"/>
    <w:rsid w:val="00302A4B"/>
    <w:rsid w:val="00302B25"/>
    <w:rsid w:val="00303371"/>
    <w:rsid w:val="00303415"/>
    <w:rsid w:val="0030372B"/>
    <w:rsid w:val="003041EA"/>
    <w:rsid w:val="0030468B"/>
    <w:rsid w:val="00304E23"/>
    <w:rsid w:val="00304EF9"/>
    <w:rsid w:val="00304F0F"/>
    <w:rsid w:val="00306035"/>
    <w:rsid w:val="003062BC"/>
    <w:rsid w:val="003066F5"/>
    <w:rsid w:val="003068EB"/>
    <w:rsid w:val="00306D7E"/>
    <w:rsid w:val="00306D90"/>
    <w:rsid w:val="00307815"/>
    <w:rsid w:val="0030791C"/>
    <w:rsid w:val="00307DB3"/>
    <w:rsid w:val="00307E14"/>
    <w:rsid w:val="003101EF"/>
    <w:rsid w:val="00310953"/>
    <w:rsid w:val="00310E25"/>
    <w:rsid w:val="003111B7"/>
    <w:rsid w:val="00311430"/>
    <w:rsid w:val="00311652"/>
    <w:rsid w:val="00311B82"/>
    <w:rsid w:val="00311F01"/>
    <w:rsid w:val="003121BE"/>
    <w:rsid w:val="0031227E"/>
    <w:rsid w:val="003124E8"/>
    <w:rsid w:val="00312A9F"/>
    <w:rsid w:val="00312C99"/>
    <w:rsid w:val="00312FEE"/>
    <w:rsid w:val="00313157"/>
    <w:rsid w:val="0031326E"/>
    <w:rsid w:val="00313563"/>
    <w:rsid w:val="00313DEA"/>
    <w:rsid w:val="00313E64"/>
    <w:rsid w:val="00314117"/>
    <w:rsid w:val="003141A0"/>
    <w:rsid w:val="003145FC"/>
    <w:rsid w:val="00314722"/>
    <w:rsid w:val="003147AF"/>
    <w:rsid w:val="00314D9A"/>
    <w:rsid w:val="0031502F"/>
    <w:rsid w:val="0031509B"/>
    <w:rsid w:val="00315221"/>
    <w:rsid w:val="00315381"/>
    <w:rsid w:val="00315555"/>
    <w:rsid w:val="003156F0"/>
    <w:rsid w:val="00315957"/>
    <w:rsid w:val="00315E17"/>
    <w:rsid w:val="00315F94"/>
    <w:rsid w:val="00315FAA"/>
    <w:rsid w:val="003160C2"/>
    <w:rsid w:val="00316BC8"/>
    <w:rsid w:val="00316D08"/>
    <w:rsid w:val="003170DB"/>
    <w:rsid w:val="00317103"/>
    <w:rsid w:val="003174D8"/>
    <w:rsid w:val="0031778D"/>
    <w:rsid w:val="003179F9"/>
    <w:rsid w:val="00317B6A"/>
    <w:rsid w:val="00321255"/>
    <w:rsid w:val="00321C0C"/>
    <w:rsid w:val="00321C67"/>
    <w:rsid w:val="00322001"/>
    <w:rsid w:val="0032299D"/>
    <w:rsid w:val="00322CA8"/>
    <w:rsid w:val="00323044"/>
    <w:rsid w:val="003230CF"/>
    <w:rsid w:val="0032346B"/>
    <w:rsid w:val="00323564"/>
    <w:rsid w:val="003235BD"/>
    <w:rsid w:val="00323828"/>
    <w:rsid w:val="00323939"/>
    <w:rsid w:val="00323AEA"/>
    <w:rsid w:val="00323CF0"/>
    <w:rsid w:val="00323F9E"/>
    <w:rsid w:val="003245E1"/>
    <w:rsid w:val="00324622"/>
    <w:rsid w:val="003246E6"/>
    <w:rsid w:val="003248EB"/>
    <w:rsid w:val="00324B91"/>
    <w:rsid w:val="00324C91"/>
    <w:rsid w:val="00324E51"/>
    <w:rsid w:val="00324F4B"/>
    <w:rsid w:val="0032573A"/>
    <w:rsid w:val="00325820"/>
    <w:rsid w:val="003260E7"/>
    <w:rsid w:val="0032623F"/>
    <w:rsid w:val="003262E5"/>
    <w:rsid w:val="00326357"/>
    <w:rsid w:val="00326755"/>
    <w:rsid w:val="00326984"/>
    <w:rsid w:val="003269E9"/>
    <w:rsid w:val="00326A6D"/>
    <w:rsid w:val="0032722A"/>
    <w:rsid w:val="00327A53"/>
    <w:rsid w:val="00327C80"/>
    <w:rsid w:val="00327CBB"/>
    <w:rsid w:val="0033045D"/>
    <w:rsid w:val="003304E6"/>
    <w:rsid w:val="00330896"/>
    <w:rsid w:val="00330EFA"/>
    <w:rsid w:val="003313D9"/>
    <w:rsid w:val="0033173D"/>
    <w:rsid w:val="00331985"/>
    <w:rsid w:val="00331987"/>
    <w:rsid w:val="00331D2E"/>
    <w:rsid w:val="00332241"/>
    <w:rsid w:val="003322B1"/>
    <w:rsid w:val="0033231C"/>
    <w:rsid w:val="003326C9"/>
    <w:rsid w:val="003327EC"/>
    <w:rsid w:val="00332933"/>
    <w:rsid w:val="00332FE0"/>
    <w:rsid w:val="00334D38"/>
    <w:rsid w:val="00334E5E"/>
    <w:rsid w:val="003352D7"/>
    <w:rsid w:val="00335A57"/>
    <w:rsid w:val="00335A82"/>
    <w:rsid w:val="00335BD3"/>
    <w:rsid w:val="00336196"/>
    <w:rsid w:val="00336954"/>
    <w:rsid w:val="00336B02"/>
    <w:rsid w:val="00336B5C"/>
    <w:rsid w:val="0033716D"/>
    <w:rsid w:val="00337225"/>
    <w:rsid w:val="00337906"/>
    <w:rsid w:val="00337E3B"/>
    <w:rsid w:val="00340918"/>
    <w:rsid w:val="00340F02"/>
    <w:rsid w:val="00341945"/>
    <w:rsid w:val="00341DFC"/>
    <w:rsid w:val="003421D2"/>
    <w:rsid w:val="003423DA"/>
    <w:rsid w:val="0034259E"/>
    <w:rsid w:val="0034326F"/>
    <w:rsid w:val="0034327B"/>
    <w:rsid w:val="00343694"/>
    <w:rsid w:val="00343A57"/>
    <w:rsid w:val="00343ADA"/>
    <w:rsid w:val="00343C96"/>
    <w:rsid w:val="003442F5"/>
    <w:rsid w:val="00344472"/>
    <w:rsid w:val="00344A60"/>
    <w:rsid w:val="00344DF7"/>
    <w:rsid w:val="00344F1F"/>
    <w:rsid w:val="003458F1"/>
    <w:rsid w:val="00345FF0"/>
    <w:rsid w:val="003463D5"/>
    <w:rsid w:val="0034667F"/>
    <w:rsid w:val="0034668D"/>
    <w:rsid w:val="00346C07"/>
    <w:rsid w:val="00346FBA"/>
    <w:rsid w:val="00347959"/>
    <w:rsid w:val="00347997"/>
    <w:rsid w:val="00347DE8"/>
    <w:rsid w:val="003510FE"/>
    <w:rsid w:val="0035134B"/>
    <w:rsid w:val="00351B6B"/>
    <w:rsid w:val="00351B6F"/>
    <w:rsid w:val="003526CA"/>
    <w:rsid w:val="00352C74"/>
    <w:rsid w:val="00352D0B"/>
    <w:rsid w:val="00352E2F"/>
    <w:rsid w:val="00353032"/>
    <w:rsid w:val="00353562"/>
    <w:rsid w:val="003536B1"/>
    <w:rsid w:val="003537E3"/>
    <w:rsid w:val="00353CCB"/>
    <w:rsid w:val="00353CDD"/>
    <w:rsid w:val="0035429B"/>
    <w:rsid w:val="003546FA"/>
    <w:rsid w:val="00354934"/>
    <w:rsid w:val="00354A47"/>
    <w:rsid w:val="00355F34"/>
    <w:rsid w:val="0035618F"/>
    <w:rsid w:val="00356322"/>
    <w:rsid w:val="00356385"/>
    <w:rsid w:val="003565B0"/>
    <w:rsid w:val="00356795"/>
    <w:rsid w:val="003567EA"/>
    <w:rsid w:val="00356893"/>
    <w:rsid w:val="00356A46"/>
    <w:rsid w:val="00356A7A"/>
    <w:rsid w:val="00356F31"/>
    <w:rsid w:val="00356F36"/>
    <w:rsid w:val="003571A6"/>
    <w:rsid w:val="00357687"/>
    <w:rsid w:val="0035787B"/>
    <w:rsid w:val="00357B16"/>
    <w:rsid w:val="0036040F"/>
    <w:rsid w:val="0036068D"/>
    <w:rsid w:val="00360D0B"/>
    <w:rsid w:val="003611D3"/>
    <w:rsid w:val="00361BCF"/>
    <w:rsid w:val="00361CEC"/>
    <w:rsid w:val="00361FD0"/>
    <w:rsid w:val="003623D5"/>
    <w:rsid w:val="00362532"/>
    <w:rsid w:val="00362C60"/>
    <w:rsid w:val="00362D18"/>
    <w:rsid w:val="00362F9D"/>
    <w:rsid w:val="00363238"/>
    <w:rsid w:val="00363343"/>
    <w:rsid w:val="00363491"/>
    <w:rsid w:val="00363656"/>
    <w:rsid w:val="0036393F"/>
    <w:rsid w:val="00363A18"/>
    <w:rsid w:val="00363EB5"/>
    <w:rsid w:val="00364440"/>
    <w:rsid w:val="003644DD"/>
    <w:rsid w:val="003645DD"/>
    <w:rsid w:val="0036461E"/>
    <w:rsid w:val="00364B96"/>
    <w:rsid w:val="00364E8F"/>
    <w:rsid w:val="00365888"/>
    <w:rsid w:val="00365D47"/>
    <w:rsid w:val="0036600E"/>
    <w:rsid w:val="0036631A"/>
    <w:rsid w:val="00366B7D"/>
    <w:rsid w:val="00366D37"/>
    <w:rsid w:val="0036726D"/>
    <w:rsid w:val="00367291"/>
    <w:rsid w:val="003672DF"/>
    <w:rsid w:val="0036B4A9"/>
    <w:rsid w:val="003704B1"/>
    <w:rsid w:val="00370868"/>
    <w:rsid w:val="0037105F"/>
    <w:rsid w:val="0037116C"/>
    <w:rsid w:val="00371AAF"/>
    <w:rsid w:val="0037203E"/>
    <w:rsid w:val="0037212F"/>
    <w:rsid w:val="0037217E"/>
    <w:rsid w:val="00372199"/>
    <w:rsid w:val="00372581"/>
    <w:rsid w:val="00372921"/>
    <w:rsid w:val="00372CF8"/>
    <w:rsid w:val="00372ECC"/>
    <w:rsid w:val="00373566"/>
    <w:rsid w:val="0037365B"/>
    <w:rsid w:val="003737FA"/>
    <w:rsid w:val="003739FE"/>
    <w:rsid w:val="00373E92"/>
    <w:rsid w:val="00374352"/>
    <w:rsid w:val="00374432"/>
    <w:rsid w:val="00375161"/>
    <w:rsid w:val="00375313"/>
    <w:rsid w:val="00375535"/>
    <w:rsid w:val="0037561E"/>
    <w:rsid w:val="00375A38"/>
    <w:rsid w:val="0037640F"/>
    <w:rsid w:val="00376415"/>
    <w:rsid w:val="0037654F"/>
    <w:rsid w:val="00376638"/>
    <w:rsid w:val="0037666B"/>
    <w:rsid w:val="00376983"/>
    <w:rsid w:val="00376BF9"/>
    <w:rsid w:val="00376D49"/>
    <w:rsid w:val="00377057"/>
    <w:rsid w:val="00377324"/>
    <w:rsid w:val="003774D8"/>
    <w:rsid w:val="00377544"/>
    <w:rsid w:val="003779D3"/>
    <w:rsid w:val="00377D54"/>
    <w:rsid w:val="00377D96"/>
    <w:rsid w:val="00377F4F"/>
    <w:rsid w:val="003801B0"/>
    <w:rsid w:val="003805DF"/>
    <w:rsid w:val="00380B16"/>
    <w:rsid w:val="00380E09"/>
    <w:rsid w:val="00380F4C"/>
    <w:rsid w:val="003819DA"/>
    <w:rsid w:val="00381BE1"/>
    <w:rsid w:val="00381C17"/>
    <w:rsid w:val="00381EF1"/>
    <w:rsid w:val="003826DA"/>
    <w:rsid w:val="00382D2C"/>
    <w:rsid w:val="00383595"/>
    <w:rsid w:val="00383E4F"/>
    <w:rsid w:val="003841CE"/>
    <w:rsid w:val="00384422"/>
    <w:rsid w:val="0038447B"/>
    <w:rsid w:val="00384943"/>
    <w:rsid w:val="00384D71"/>
    <w:rsid w:val="003852B3"/>
    <w:rsid w:val="00385810"/>
    <w:rsid w:val="00385B2F"/>
    <w:rsid w:val="0038617C"/>
    <w:rsid w:val="00386724"/>
    <w:rsid w:val="003868AC"/>
    <w:rsid w:val="003869A8"/>
    <w:rsid w:val="00386A8A"/>
    <w:rsid w:val="00386B9E"/>
    <w:rsid w:val="00386EBF"/>
    <w:rsid w:val="00386FE2"/>
    <w:rsid w:val="003872A7"/>
    <w:rsid w:val="0039026A"/>
    <w:rsid w:val="00390280"/>
    <w:rsid w:val="0039040B"/>
    <w:rsid w:val="00390492"/>
    <w:rsid w:val="0039050A"/>
    <w:rsid w:val="00390BB8"/>
    <w:rsid w:val="00390FBD"/>
    <w:rsid w:val="003916B2"/>
    <w:rsid w:val="00391D34"/>
    <w:rsid w:val="00392277"/>
    <w:rsid w:val="003927CF"/>
    <w:rsid w:val="003935CC"/>
    <w:rsid w:val="0039369F"/>
    <w:rsid w:val="0039405D"/>
    <w:rsid w:val="0039449B"/>
    <w:rsid w:val="00394868"/>
    <w:rsid w:val="00394917"/>
    <w:rsid w:val="00395042"/>
    <w:rsid w:val="00395865"/>
    <w:rsid w:val="00395886"/>
    <w:rsid w:val="00395956"/>
    <w:rsid w:val="00395DC4"/>
    <w:rsid w:val="00395E15"/>
    <w:rsid w:val="00396011"/>
    <w:rsid w:val="0039676B"/>
    <w:rsid w:val="00396D69"/>
    <w:rsid w:val="0039742E"/>
    <w:rsid w:val="00397520"/>
    <w:rsid w:val="003977A8"/>
    <w:rsid w:val="003A0854"/>
    <w:rsid w:val="003A0983"/>
    <w:rsid w:val="003A0C20"/>
    <w:rsid w:val="003A11F6"/>
    <w:rsid w:val="003A126D"/>
    <w:rsid w:val="003A149E"/>
    <w:rsid w:val="003A1782"/>
    <w:rsid w:val="003A1C8E"/>
    <w:rsid w:val="003A1CDF"/>
    <w:rsid w:val="003A1E29"/>
    <w:rsid w:val="003A215E"/>
    <w:rsid w:val="003A24E1"/>
    <w:rsid w:val="003A27D0"/>
    <w:rsid w:val="003A29D9"/>
    <w:rsid w:val="003A2D99"/>
    <w:rsid w:val="003A334E"/>
    <w:rsid w:val="003A351D"/>
    <w:rsid w:val="003A4281"/>
    <w:rsid w:val="003A461F"/>
    <w:rsid w:val="003A488F"/>
    <w:rsid w:val="003A4EC2"/>
    <w:rsid w:val="003A519A"/>
    <w:rsid w:val="003A5BE1"/>
    <w:rsid w:val="003A5CA3"/>
    <w:rsid w:val="003A5E98"/>
    <w:rsid w:val="003A6197"/>
    <w:rsid w:val="003A6BF6"/>
    <w:rsid w:val="003A6DE5"/>
    <w:rsid w:val="003A6F29"/>
    <w:rsid w:val="003A702C"/>
    <w:rsid w:val="003A7429"/>
    <w:rsid w:val="003A77CC"/>
    <w:rsid w:val="003A7852"/>
    <w:rsid w:val="003A7B8E"/>
    <w:rsid w:val="003B002F"/>
    <w:rsid w:val="003B0665"/>
    <w:rsid w:val="003B0883"/>
    <w:rsid w:val="003B0AFC"/>
    <w:rsid w:val="003B0B7E"/>
    <w:rsid w:val="003B1223"/>
    <w:rsid w:val="003B1533"/>
    <w:rsid w:val="003B1BBD"/>
    <w:rsid w:val="003B1D98"/>
    <w:rsid w:val="003B230B"/>
    <w:rsid w:val="003B243F"/>
    <w:rsid w:val="003B248A"/>
    <w:rsid w:val="003B274A"/>
    <w:rsid w:val="003B2E3D"/>
    <w:rsid w:val="003B3195"/>
    <w:rsid w:val="003B371D"/>
    <w:rsid w:val="003B3FE5"/>
    <w:rsid w:val="003B422A"/>
    <w:rsid w:val="003B4818"/>
    <w:rsid w:val="003B4CEE"/>
    <w:rsid w:val="003B5292"/>
    <w:rsid w:val="003B54DD"/>
    <w:rsid w:val="003B5E31"/>
    <w:rsid w:val="003B5E82"/>
    <w:rsid w:val="003B69A9"/>
    <w:rsid w:val="003B6BF3"/>
    <w:rsid w:val="003B73FC"/>
    <w:rsid w:val="003B775B"/>
    <w:rsid w:val="003B7BC1"/>
    <w:rsid w:val="003B7D5E"/>
    <w:rsid w:val="003C03E1"/>
    <w:rsid w:val="003C04DF"/>
    <w:rsid w:val="003C08DA"/>
    <w:rsid w:val="003C0AB5"/>
    <w:rsid w:val="003C0B67"/>
    <w:rsid w:val="003C13AA"/>
    <w:rsid w:val="003C168A"/>
    <w:rsid w:val="003C1C3A"/>
    <w:rsid w:val="003C2294"/>
    <w:rsid w:val="003C24A7"/>
    <w:rsid w:val="003C2681"/>
    <w:rsid w:val="003C3108"/>
    <w:rsid w:val="003C4254"/>
    <w:rsid w:val="003C44A5"/>
    <w:rsid w:val="003C44EF"/>
    <w:rsid w:val="003C4996"/>
    <w:rsid w:val="003C4B1E"/>
    <w:rsid w:val="003C4CFF"/>
    <w:rsid w:val="003C500B"/>
    <w:rsid w:val="003C55C8"/>
    <w:rsid w:val="003C583E"/>
    <w:rsid w:val="003C5864"/>
    <w:rsid w:val="003C5878"/>
    <w:rsid w:val="003C6DF2"/>
    <w:rsid w:val="003C6F05"/>
    <w:rsid w:val="003C733E"/>
    <w:rsid w:val="003C7A01"/>
    <w:rsid w:val="003D0185"/>
    <w:rsid w:val="003D021E"/>
    <w:rsid w:val="003D09DF"/>
    <w:rsid w:val="003D09EA"/>
    <w:rsid w:val="003D0CA0"/>
    <w:rsid w:val="003D0FB0"/>
    <w:rsid w:val="003D20BC"/>
    <w:rsid w:val="003D25EB"/>
    <w:rsid w:val="003D2D32"/>
    <w:rsid w:val="003D2D38"/>
    <w:rsid w:val="003D35A4"/>
    <w:rsid w:val="003D39E8"/>
    <w:rsid w:val="003D3E42"/>
    <w:rsid w:val="003D4161"/>
    <w:rsid w:val="003D48F1"/>
    <w:rsid w:val="003D4BC3"/>
    <w:rsid w:val="003D4F18"/>
    <w:rsid w:val="003D543D"/>
    <w:rsid w:val="003D5485"/>
    <w:rsid w:val="003D5642"/>
    <w:rsid w:val="003D5708"/>
    <w:rsid w:val="003D5B1E"/>
    <w:rsid w:val="003D5C7A"/>
    <w:rsid w:val="003D5CD2"/>
    <w:rsid w:val="003D5DE8"/>
    <w:rsid w:val="003D6155"/>
    <w:rsid w:val="003D62E5"/>
    <w:rsid w:val="003D64B2"/>
    <w:rsid w:val="003D6C8C"/>
    <w:rsid w:val="003D6F3A"/>
    <w:rsid w:val="003D7067"/>
    <w:rsid w:val="003D7341"/>
    <w:rsid w:val="003D7750"/>
    <w:rsid w:val="003D778D"/>
    <w:rsid w:val="003D79FA"/>
    <w:rsid w:val="003E007A"/>
    <w:rsid w:val="003E02A1"/>
    <w:rsid w:val="003E0569"/>
    <w:rsid w:val="003E076B"/>
    <w:rsid w:val="003E091D"/>
    <w:rsid w:val="003E09A5"/>
    <w:rsid w:val="003E0B4B"/>
    <w:rsid w:val="003E0BB6"/>
    <w:rsid w:val="003E124B"/>
    <w:rsid w:val="003E17F5"/>
    <w:rsid w:val="003E1E64"/>
    <w:rsid w:val="003E1EE9"/>
    <w:rsid w:val="003E1FE6"/>
    <w:rsid w:val="003E2072"/>
    <w:rsid w:val="003E256D"/>
    <w:rsid w:val="003E288E"/>
    <w:rsid w:val="003E2A22"/>
    <w:rsid w:val="003E34FD"/>
    <w:rsid w:val="003E3643"/>
    <w:rsid w:val="003E39B4"/>
    <w:rsid w:val="003E3B3D"/>
    <w:rsid w:val="003E3BAC"/>
    <w:rsid w:val="003E3C1C"/>
    <w:rsid w:val="003E42B7"/>
    <w:rsid w:val="003E5330"/>
    <w:rsid w:val="003E574E"/>
    <w:rsid w:val="003E5998"/>
    <w:rsid w:val="003E5DF8"/>
    <w:rsid w:val="003E60E6"/>
    <w:rsid w:val="003E66F0"/>
    <w:rsid w:val="003E6BE3"/>
    <w:rsid w:val="003E6D9A"/>
    <w:rsid w:val="003E6FAB"/>
    <w:rsid w:val="003E71BE"/>
    <w:rsid w:val="003E7308"/>
    <w:rsid w:val="003E7587"/>
    <w:rsid w:val="003E77CC"/>
    <w:rsid w:val="003E78D0"/>
    <w:rsid w:val="003E7D35"/>
    <w:rsid w:val="003E7F98"/>
    <w:rsid w:val="003F01AF"/>
    <w:rsid w:val="003F042D"/>
    <w:rsid w:val="003F04E1"/>
    <w:rsid w:val="003F0635"/>
    <w:rsid w:val="003F0993"/>
    <w:rsid w:val="003F0D70"/>
    <w:rsid w:val="003F162B"/>
    <w:rsid w:val="003F16C1"/>
    <w:rsid w:val="003F1B65"/>
    <w:rsid w:val="003F1D21"/>
    <w:rsid w:val="003F206B"/>
    <w:rsid w:val="003F262F"/>
    <w:rsid w:val="003F3388"/>
    <w:rsid w:val="003F34FB"/>
    <w:rsid w:val="003F3843"/>
    <w:rsid w:val="003F3C42"/>
    <w:rsid w:val="003F3DF9"/>
    <w:rsid w:val="003F3FDD"/>
    <w:rsid w:val="003F4B71"/>
    <w:rsid w:val="003F4D95"/>
    <w:rsid w:val="003F5132"/>
    <w:rsid w:val="003F5200"/>
    <w:rsid w:val="003F57B3"/>
    <w:rsid w:val="003F5ACC"/>
    <w:rsid w:val="003F5B67"/>
    <w:rsid w:val="003F5EA6"/>
    <w:rsid w:val="003F6043"/>
    <w:rsid w:val="003F6E9E"/>
    <w:rsid w:val="003F7176"/>
    <w:rsid w:val="003F7FA7"/>
    <w:rsid w:val="004000AB"/>
    <w:rsid w:val="004002C9"/>
    <w:rsid w:val="00400BC4"/>
    <w:rsid w:val="00400D23"/>
    <w:rsid w:val="00400DAB"/>
    <w:rsid w:val="00401156"/>
    <w:rsid w:val="0040150A"/>
    <w:rsid w:val="00401649"/>
    <w:rsid w:val="004019E3"/>
    <w:rsid w:val="00401DF8"/>
    <w:rsid w:val="00402046"/>
    <w:rsid w:val="0040301F"/>
    <w:rsid w:val="0040345E"/>
    <w:rsid w:val="0040390B"/>
    <w:rsid w:val="00403976"/>
    <w:rsid w:val="00403BB8"/>
    <w:rsid w:val="00403C09"/>
    <w:rsid w:val="00403E00"/>
    <w:rsid w:val="00403FBA"/>
    <w:rsid w:val="004043FE"/>
    <w:rsid w:val="0040472B"/>
    <w:rsid w:val="0040475E"/>
    <w:rsid w:val="00404CAC"/>
    <w:rsid w:val="00404F8E"/>
    <w:rsid w:val="00405534"/>
    <w:rsid w:val="00405682"/>
    <w:rsid w:val="00405785"/>
    <w:rsid w:val="004060CD"/>
    <w:rsid w:val="0040663C"/>
    <w:rsid w:val="0040669D"/>
    <w:rsid w:val="00406A38"/>
    <w:rsid w:val="00406D5F"/>
    <w:rsid w:val="00406E8C"/>
    <w:rsid w:val="00407376"/>
    <w:rsid w:val="00407B6F"/>
    <w:rsid w:val="00407C5E"/>
    <w:rsid w:val="00407CAA"/>
    <w:rsid w:val="00410413"/>
    <w:rsid w:val="00410724"/>
    <w:rsid w:val="00410C72"/>
    <w:rsid w:val="00410D4F"/>
    <w:rsid w:val="00410E42"/>
    <w:rsid w:val="00410EA3"/>
    <w:rsid w:val="0041111D"/>
    <w:rsid w:val="00411BBF"/>
    <w:rsid w:val="00411F3A"/>
    <w:rsid w:val="00412B9D"/>
    <w:rsid w:val="00412CDB"/>
    <w:rsid w:val="00412D2B"/>
    <w:rsid w:val="0041305C"/>
    <w:rsid w:val="00414303"/>
    <w:rsid w:val="004147AA"/>
    <w:rsid w:val="004148F0"/>
    <w:rsid w:val="00414BC5"/>
    <w:rsid w:val="00414CA2"/>
    <w:rsid w:val="00414D9D"/>
    <w:rsid w:val="00415DC5"/>
    <w:rsid w:val="00416963"/>
    <w:rsid w:val="004169A4"/>
    <w:rsid w:val="0041721B"/>
    <w:rsid w:val="0041729F"/>
    <w:rsid w:val="00417481"/>
    <w:rsid w:val="00417A6C"/>
    <w:rsid w:val="0042039B"/>
    <w:rsid w:val="004203D9"/>
    <w:rsid w:val="00420472"/>
    <w:rsid w:val="004204F7"/>
    <w:rsid w:val="00420763"/>
    <w:rsid w:val="00420B86"/>
    <w:rsid w:val="00420D14"/>
    <w:rsid w:val="0042135A"/>
    <w:rsid w:val="0042166B"/>
    <w:rsid w:val="00421BC6"/>
    <w:rsid w:val="00421EE7"/>
    <w:rsid w:val="00422020"/>
    <w:rsid w:val="004220FF"/>
    <w:rsid w:val="004225FD"/>
    <w:rsid w:val="00422867"/>
    <w:rsid w:val="00423002"/>
    <w:rsid w:val="004230DB"/>
    <w:rsid w:val="00423232"/>
    <w:rsid w:val="00423245"/>
    <w:rsid w:val="00423331"/>
    <w:rsid w:val="00423484"/>
    <w:rsid w:val="00423935"/>
    <w:rsid w:val="00423B34"/>
    <w:rsid w:val="00423F95"/>
    <w:rsid w:val="0042429F"/>
    <w:rsid w:val="00424330"/>
    <w:rsid w:val="0042447E"/>
    <w:rsid w:val="0042471A"/>
    <w:rsid w:val="00424883"/>
    <w:rsid w:val="004248B6"/>
    <w:rsid w:val="00424F04"/>
    <w:rsid w:val="00425590"/>
    <w:rsid w:val="00425890"/>
    <w:rsid w:val="004262C5"/>
    <w:rsid w:val="00426366"/>
    <w:rsid w:val="004264A4"/>
    <w:rsid w:val="00426666"/>
    <w:rsid w:val="00427256"/>
    <w:rsid w:val="004274D7"/>
    <w:rsid w:val="0042774F"/>
    <w:rsid w:val="0042778E"/>
    <w:rsid w:val="00427817"/>
    <w:rsid w:val="004279BC"/>
    <w:rsid w:val="00427B8B"/>
    <w:rsid w:val="00427C15"/>
    <w:rsid w:val="00427E09"/>
    <w:rsid w:val="00427ED8"/>
    <w:rsid w:val="00427EE9"/>
    <w:rsid w:val="00430875"/>
    <w:rsid w:val="004308C4"/>
    <w:rsid w:val="00431137"/>
    <w:rsid w:val="00431789"/>
    <w:rsid w:val="00431813"/>
    <w:rsid w:val="004324A0"/>
    <w:rsid w:val="004327F7"/>
    <w:rsid w:val="0043295B"/>
    <w:rsid w:val="00433012"/>
    <w:rsid w:val="0043302B"/>
    <w:rsid w:val="004334F6"/>
    <w:rsid w:val="00433745"/>
    <w:rsid w:val="004337CE"/>
    <w:rsid w:val="00433A96"/>
    <w:rsid w:val="00434069"/>
    <w:rsid w:val="0043468B"/>
    <w:rsid w:val="004347B1"/>
    <w:rsid w:val="004348EB"/>
    <w:rsid w:val="004348F6"/>
    <w:rsid w:val="00434BBC"/>
    <w:rsid w:val="00435150"/>
    <w:rsid w:val="00435502"/>
    <w:rsid w:val="00435B10"/>
    <w:rsid w:val="00435FBA"/>
    <w:rsid w:val="00436170"/>
    <w:rsid w:val="004366A3"/>
    <w:rsid w:val="00436919"/>
    <w:rsid w:val="00436D2B"/>
    <w:rsid w:val="0043795A"/>
    <w:rsid w:val="00437A9E"/>
    <w:rsid w:val="00437BB0"/>
    <w:rsid w:val="00437BDD"/>
    <w:rsid w:val="00437E63"/>
    <w:rsid w:val="00437F57"/>
    <w:rsid w:val="00441512"/>
    <w:rsid w:val="00441691"/>
    <w:rsid w:val="00441B48"/>
    <w:rsid w:val="00441F2E"/>
    <w:rsid w:val="00442086"/>
    <w:rsid w:val="00442605"/>
    <w:rsid w:val="00442635"/>
    <w:rsid w:val="00443513"/>
    <w:rsid w:val="00443D5E"/>
    <w:rsid w:val="0044414B"/>
    <w:rsid w:val="00444590"/>
    <w:rsid w:val="004445E3"/>
    <w:rsid w:val="00444828"/>
    <w:rsid w:val="00444BF3"/>
    <w:rsid w:val="0044503B"/>
    <w:rsid w:val="004456B0"/>
    <w:rsid w:val="004458D0"/>
    <w:rsid w:val="004462AA"/>
    <w:rsid w:val="004463A6"/>
    <w:rsid w:val="004467C4"/>
    <w:rsid w:val="00446AA5"/>
    <w:rsid w:val="00447DD0"/>
    <w:rsid w:val="0045010E"/>
    <w:rsid w:val="004502B6"/>
    <w:rsid w:val="004507B0"/>
    <w:rsid w:val="0045080F"/>
    <w:rsid w:val="00450829"/>
    <w:rsid w:val="0045096F"/>
    <w:rsid w:val="004513B5"/>
    <w:rsid w:val="004516C2"/>
    <w:rsid w:val="00451A5B"/>
    <w:rsid w:val="00451B8F"/>
    <w:rsid w:val="00451E46"/>
    <w:rsid w:val="00451F0B"/>
    <w:rsid w:val="0045221B"/>
    <w:rsid w:val="004523FE"/>
    <w:rsid w:val="00452F85"/>
    <w:rsid w:val="0045323A"/>
    <w:rsid w:val="004537C7"/>
    <w:rsid w:val="00453C6B"/>
    <w:rsid w:val="004542E3"/>
    <w:rsid w:val="0045468C"/>
    <w:rsid w:val="00454703"/>
    <w:rsid w:val="004547F5"/>
    <w:rsid w:val="00454B7D"/>
    <w:rsid w:val="00454D9D"/>
    <w:rsid w:val="00454ECA"/>
    <w:rsid w:val="00455294"/>
    <w:rsid w:val="004552D4"/>
    <w:rsid w:val="004557D6"/>
    <w:rsid w:val="004557FE"/>
    <w:rsid w:val="0045593B"/>
    <w:rsid w:val="00455CBE"/>
    <w:rsid w:val="00455DA9"/>
    <w:rsid w:val="00455F84"/>
    <w:rsid w:val="00456174"/>
    <w:rsid w:val="0045689E"/>
    <w:rsid w:val="00456973"/>
    <w:rsid w:val="00456CD9"/>
    <w:rsid w:val="00456D98"/>
    <w:rsid w:val="00456E3E"/>
    <w:rsid w:val="00456F65"/>
    <w:rsid w:val="0045721E"/>
    <w:rsid w:val="004575C0"/>
    <w:rsid w:val="004576CE"/>
    <w:rsid w:val="004579FA"/>
    <w:rsid w:val="00457BF0"/>
    <w:rsid w:val="00457C97"/>
    <w:rsid w:val="00460304"/>
    <w:rsid w:val="004606C7"/>
    <w:rsid w:val="00460E4D"/>
    <w:rsid w:val="00461166"/>
    <w:rsid w:val="004611E7"/>
    <w:rsid w:val="004611F2"/>
    <w:rsid w:val="00461371"/>
    <w:rsid w:val="0046145B"/>
    <w:rsid w:val="0046183C"/>
    <w:rsid w:val="00461979"/>
    <w:rsid w:val="0046197B"/>
    <w:rsid w:val="00461AF4"/>
    <w:rsid w:val="00462057"/>
    <w:rsid w:val="004621C1"/>
    <w:rsid w:val="00462237"/>
    <w:rsid w:val="00462E0B"/>
    <w:rsid w:val="00463828"/>
    <w:rsid w:val="004638AB"/>
    <w:rsid w:val="00463B85"/>
    <w:rsid w:val="00463CF8"/>
    <w:rsid w:val="00463CFF"/>
    <w:rsid w:val="004641D4"/>
    <w:rsid w:val="00464696"/>
    <w:rsid w:val="00464A15"/>
    <w:rsid w:val="004651DB"/>
    <w:rsid w:val="00465455"/>
    <w:rsid w:val="004656B9"/>
    <w:rsid w:val="0046574B"/>
    <w:rsid w:val="0046587B"/>
    <w:rsid w:val="00465E9C"/>
    <w:rsid w:val="00465F6C"/>
    <w:rsid w:val="00465FC8"/>
    <w:rsid w:val="0046623B"/>
    <w:rsid w:val="00466375"/>
    <w:rsid w:val="0046659D"/>
    <w:rsid w:val="00466B88"/>
    <w:rsid w:val="004677DC"/>
    <w:rsid w:val="0046796A"/>
    <w:rsid w:val="00467B22"/>
    <w:rsid w:val="00467D5C"/>
    <w:rsid w:val="00470034"/>
    <w:rsid w:val="0047031E"/>
    <w:rsid w:val="004704DF"/>
    <w:rsid w:val="00470DBB"/>
    <w:rsid w:val="004713BC"/>
    <w:rsid w:val="004721CC"/>
    <w:rsid w:val="00472384"/>
    <w:rsid w:val="004723F3"/>
    <w:rsid w:val="00472492"/>
    <w:rsid w:val="0047258F"/>
    <w:rsid w:val="004726BC"/>
    <w:rsid w:val="00472CFB"/>
    <w:rsid w:val="004732BE"/>
    <w:rsid w:val="004734D5"/>
    <w:rsid w:val="0047371E"/>
    <w:rsid w:val="00474366"/>
    <w:rsid w:val="004747D5"/>
    <w:rsid w:val="00474979"/>
    <w:rsid w:val="004749D6"/>
    <w:rsid w:val="00474B5D"/>
    <w:rsid w:val="00474BBB"/>
    <w:rsid w:val="004751A6"/>
    <w:rsid w:val="00475309"/>
    <w:rsid w:val="00475698"/>
    <w:rsid w:val="0047592B"/>
    <w:rsid w:val="0047599D"/>
    <w:rsid w:val="00475AC4"/>
    <w:rsid w:val="00475C58"/>
    <w:rsid w:val="00475D61"/>
    <w:rsid w:val="00476521"/>
    <w:rsid w:val="00476B01"/>
    <w:rsid w:val="0047753C"/>
    <w:rsid w:val="0047767D"/>
    <w:rsid w:val="00477880"/>
    <w:rsid w:val="00477AB0"/>
    <w:rsid w:val="00477BFB"/>
    <w:rsid w:val="00480206"/>
    <w:rsid w:val="0048040D"/>
    <w:rsid w:val="004805FF"/>
    <w:rsid w:val="004806CB"/>
    <w:rsid w:val="004808D3"/>
    <w:rsid w:val="00480B02"/>
    <w:rsid w:val="00480CDC"/>
    <w:rsid w:val="00480D06"/>
    <w:rsid w:val="00480F97"/>
    <w:rsid w:val="0048131C"/>
    <w:rsid w:val="00481E68"/>
    <w:rsid w:val="00481ED6"/>
    <w:rsid w:val="00481FA4"/>
    <w:rsid w:val="00482242"/>
    <w:rsid w:val="0048260A"/>
    <w:rsid w:val="004827FA"/>
    <w:rsid w:val="00482BA7"/>
    <w:rsid w:val="00482EB9"/>
    <w:rsid w:val="00483233"/>
    <w:rsid w:val="0048370A"/>
    <w:rsid w:val="00483BB8"/>
    <w:rsid w:val="00483C26"/>
    <w:rsid w:val="00483CF0"/>
    <w:rsid w:val="00484637"/>
    <w:rsid w:val="00484B5E"/>
    <w:rsid w:val="00484E76"/>
    <w:rsid w:val="004852CC"/>
    <w:rsid w:val="0048551A"/>
    <w:rsid w:val="0048577E"/>
    <w:rsid w:val="004859BF"/>
    <w:rsid w:val="0048619D"/>
    <w:rsid w:val="004864DE"/>
    <w:rsid w:val="004868AD"/>
    <w:rsid w:val="004868B8"/>
    <w:rsid w:val="00486A56"/>
    <w:rsid w:val="00486C34"/>
    <w:rsid w:val="004871D6"/>
    <w:rsid w:val="0048768E"/>
    <w:rsid w:val="00487AB6"/>
    <w:rsid w:val="00487BE7"/>
    <w:rsid w:val="004904A2"/>
    <w:rsid w:val="0049063B"/>
    <w:rsid w:val="004908AC"/>
    <w:rsid w:val="00490C7B"/>
    <w:rsid w:val="00490D45"/>
    <w:rsid w:val="004911C9"/>
    <w:rsid w:val="004914A9"/>
    <w:rsid w:val="004927D7"/>
    <w:rsid w:val="004928B7"/>
    <w:rsid w:val="00492EB1"/>
    <w:rsid w:val="00493072"/>
    <w:rsid w:val="0049317A"/>
    <w:rsid w:val="004931DE"/>
    <w:rsid w:val="00493603"/>
    <w:rsid w:val="0049409E"/>
    <w:rsid w:val="0049474E"/>
    <w:rsid w:val="0049497B"/>
    <w:rsid w:val="00494A25"/>
    <w:rsid w:val="00494ACF"/>
    <w:rsid w:val="00494C8B"/>
    <w:rsid w:val="00494E1E"/>
    <w:rsid w:val="0049543F"/>
    <w:rsid w:val="004961F3"/>
    <w:rsid w:val="00496239"/>
    <w:rsid w:val="00496675"/>
    <w:rsid w:val="00496CB2"/>
    <w:rsid w:val="00496E73"/>
    <w:rsid w:val="0049720E"/>
    <w:rsid w:val="00497308"/>
    <w:rsid w:val="0049738F"/>
    <w:rsid w:val="004976C8"/>
    <w:rsid w:val="004A0121"/>
    <w:rsid w:val="004A0175"/>
    <w:rsid w:val="004A034C"/>
    <w:rsid w:val="004A0C43"/>
    <w:rsid w:val="004A16A7"/>
    <w:rsid w:val="004A16D6"/>
    <w:rsid w:val="004A19FC"/>
    <w:rsid w:val="004A1B53"/>
    <w:rsid w:val="004A1F25"/>
    <w:rsid w:val="004A2638"/>
    <w:rsid w:val="004A2E08"/>
    <w:rsid w:val="004A2E8E"/>
    <w:rsid w:val="004A3476"/>
    <w:rsid w:val="004A4322"/>
    <w:rsid w:val="004A4CEF"/>
    <w:rsid w:val="004A4FFA"/>
    <w:rsid w:val="004A529D"/>
    <w:rsid w:val="004A52CF"/>
    <w:rsid w:val="004A5693"/>
    <w:rsid w:val="004A5853"/>
    <w:rsid w:val="004A58BF"/>
    <w:rsid w:val="004A6056"/>
    <w:rsid w:val="004A6439"/>
    <w:rsid w:val="004A64A1"/>
    <w:rsid w:val="004A7564"/>
    <w:rsid w:val="004A781D"/>
    <w:rsid w:val="004A7908"/>
    <w:rsid w:val="004A7C9F"/>
    <w:rsid w:val="004A7D0B"/>
    <w:rsid w:val="004A7DD9"/>
    <w:rsid w:val="004A7E6A"/>
    <w:rsid w:val="004B07D2"/>
    <w:rsid w:val="004B0809"/>
    <w:rsid w:val="004B091E"/>
    <w:rsid w:val="004B0CEA"/>
    <w:rsid w:val="004B0DF2"/>
    <w:rsid w:val="004B0FD4"/>
    <w:rsid w:val="004B13EE"/>
    <w:rsid w:val="004B14B0"/>
    <w:rsid w:val="004B1622"/>
    <w:rsid w:val="004B1641"/>
    <w:rsid w:val="004B18E0"/>
    <w:rsid w:val="004B1B00"/>
    <w:rsid w:val="004B1C57"/>
    <w:rsid w:val="004B1FF1"/>
    <w:rsid w:val="004B1FF5"/>
    <w:rsid w:val="004B236D"/>
    <w:rsid w:val="004B23EE"/>
    <w:rsid w:val="004B2773"/>
    <w:rsid w:val="004B293A"/>
    <w:rsid w:val="004B2D66"/>
    <w:rsid w:val="004B31AC"/>
    <w:rsid w:val="004B33AA"/>
    <w:rsid w:val="004B3608"/>
    <w:rsid w:val="004B376C"/>
    <w:rsid w:val="004B3793"/>
    <w:rsid w:val="004B37A6"/>
    <w:rsid w:val="004B3DCD"/>
    <w:rsid w:val="004B42BA"/>
    <w:rsid w:val="004B493D"/>
    <w:rsid w:val="004B4AFC"/>
    <w:rsid w:val="004B517D"/>
    <w:rsid w:val="004B528E"/>
    <w:rsid w:val="004B52D3"/>
    <w:rsid w:val="004B555E"/>
    <w:rsid w:val="004B61B4"/>
    <w:rsid w:val="004B653F"/>
    <w:rsid w:val="004B663D"/>
    <w:rsid w:val="004B706B"/>
    <w:rsid w:val="004B7594"/>
    <w:rsid w:val="004C01B0"/>
    <w:rsid w:val="004C0376"/>
    <w:rsid w:val="004C0528"/>
    <w:rsid w:val="004C0A30"/>
    <w:rsid w:val="004C0C3D"/>
    <w:rsid w:val="004C1101"/>
    <w:rsid w:val="004C11DE"/>
    <w:rsid w:val="004C16A0"/>
    <w:rsid w:val="004C16C4"/>
    <w:rsid w:val="004C191E"/>
    <w:rsid w:val="004C1B0B"/>
    <w:rsid w:val="004C1B3A"/>
    <w:rsid w:val="004C1D7B"/>
    <w:rsid w:val="004C1DE3"/>
    <w:rsid w:val="004C1EA7"/>
    <w:rsid w:val="004C1EC3"/>
    <w:rsid w:val="004C236D"/>
    <w:rsid w:val="004C2844"/>
    <w:rsid w:val="004C2CCB"/>
    <w:rsid w:val="004C377E"/>
    <w:rsid w:val="004C3AA7"/>
    <w:rsid w:val="004C3D44"/>
    <w:rsid w:val="004C3D5C"/>
    <w:rsid w:val="004C3FF5"/>
    <w:rsid w:val="004C414D"/>
    <w:rsid w:val="004C417A"/>
    <w:rsid w:val="004C46DC"/>
    <w:rsid w:val="004C4B42"/>
    <w:rsid w:val="004C4DEB"/>
    <w:rsid w:val="004C502D"/>
    <w:rsid w:val="004C554D"/>
    <w:rsid w:val="004C5716"/>
    <w:rsid w:val="004C5D2E"/>
    <w:rsid w:val="004C5D64"/>
    <w:rsid w:val="004C630F"/>
    <w:rsid w:val="004C69AF"/>
    <w:rsid w:val="004C6ABA"/>
    <w:rsid w:val="004C6BD8"/>
    <w:rsid w:val="004C6C1A"/>
    <w:rsid w:val="004C6D06"/>
    <w:rsid w:val="004C7063"/>
    <w:rsid w:val="004C725B"/>
    <w:rsid w:val="004C72F9"/>
    <w:rsid w:val="004C7342"/>
    <w:rsid w:val="004D0049"/>
    <w:rsid w:val="004D0275"/>
    <w:rsid w:val="004D02D4"/>
    <w:rsid w:val="004D055D"/>
    <w:rsid w:val="004D16A6"/>
    <w:rsid w:val="004D195A"/>
    <w:rsid w:val="004D1DF0"/>
    <w:rsid w:val="004D22B5"/>
    <w:rsid w:val="004D23A4"/>
    <w:rsid w:val="004D2A80"/>
    <w:rsid w:val="004D2C5A"/>
    <w:rsid w:val="004D2DE5"/>
    <w:rsid w:val="004D32AD"/>
    <w:rsid w:val="004D336C"/>
    <w:rsid w:val="004D3F3F"/>
    <w:rsid w:val="004D4439"/>
    <w:rsid w:val="004D44C5"/>
    <w:rsid w:val="004D47D3"/>
    <w:rsid w:val="004D49D0"/>
    <w:rsid w:val="004D4AE0"/>
    <w:rsid w:val="004D4B2C"/>
    <w:rsid w:val="004D4D8B"/>
    <w:rsid w:val="004D504E"/>
    <w:rsid w:val="004D50DC"/>
    <w:rsid w:val="004D579B"/>
    <w:rsid w:val="004D5A36"/>
    <w:rsid w:val="004D6319"/>
    <w:rsid w:val="004D6452"/>
    <w:rsid w:val="004D67B7"/>
    <w:rsid w:val="004D69D8"/>
    <w:rsid w:val="004D6B94"/>
    <w:rsid w:val="004D6BAC"/>
    <w:rsid w:val="004D7943"/>
    <w:rsid w:val="004D7B56"/>
    <w:rsid w:val="004E0677"/>
    <w:rsid w:val="004E0795"/>
    <w:rsid w:val="004E0B9A"/>
    <w:rsid w:val="004E0E95"/>
    <w:rsid w:val="004E2256"/>
    <w:rsid w:val="004E2A94"/>
    <w:rsid w:val="004E3024"/>
    <w:rsid w:val="004E30A3"/>
    <w:rsid w:val="004E3125"/>
    <w:rsid w:val="004E320C"/>
    <w:rsid w:val="004E3262"/>
    <w:rsid w:val="004E3433"/>
    <w:rsid w:val="004E36CA"/>
    <w:rsid w:val="004E39C0"/>
    <w:rsid w:val="004E43AF"/>
    <w:rsid w:val="004E4562"/>
    <w:rsid w:val="004E48FB"/>
    <w:rsid w:val="004E4B05"/>
    <w:rsid w:val="004E4CC7"/>
    <w:rsid w:val="004E5175"/>
    <w:rsid w:val="004E5589"/>
    <w:rsid w:val="004E569D"/>
    <w:rsid w:val="004E57E7"/>
    <w:rsid w:val="004E5E49"/>
    <w:rsid w:val="004E6860"/>
    <w:rsid w:val="004E6921"/>
    <w:rsid w:val="004E6AF0"/>
    <w:rsid w:val="004E70AD"/>
    <w:rsid w:val="004E73EC"/>
    <w:rsid w:val="004E7983"/>
    <w:rsid w:val="004E7D60"/>
    <w:rsid w:val="004F03C4"/>
    <w:rsid w:val="004F0458"/>
    <w:rsid w:val="004F05A8"/>
    <w:rsid w:val="004F1190"/>
    <w:rsid w:val="004F133E"/>
    <w:rsid w:val="004F1506"/>
    <w:rsid w:val="004F2295"/>
    <w:rsid w:val="004F22E8"/>
    <w:rsid w:val="004F2886"/>
    <w:rsid w:val="004F2895"/>
    <w:rsid w:val="004F298C"/>
    <w:rsid w:val="004F2A48"/>
    <w:rsid w:val="004F2E37"/>
    <w:rsid w:val="004F306A"/>
    <w:rsid w:val="004F3302"/>
    <w:rsid w:val="004F383B"/>
    <w:rsid w:val="004F3871"/>
    <w:rsid w:val="004F3BEF"/>
    <w:rsid w:val="004F3ECD"/>
    <w:rsid w:val="004F45CB"/>
    <w:rsid w:val="004F4F4C"/>
    <w:rsid w:val="004F4F6F"/>
    <w:rsid w:val="004F50BD"/>
    <w:rsid w:val="004F583D"/>
    <w:rsid w:val="004F5B8B"/>
    <w:rsid w:val="004F5BC5"/>
    <w:rsid w:val="004F5FF7"/>
    <w:rsid w:val="004F622F"/>
    <w:rsid w:val="004F6281"/>
    <w:rsid w:val="004F698F"/>
    <w:rsid w:val="004F69AE"/>
    <w:rsid w:val="004F6B23"/>
    <w:rsid w:val="004F6B9B"/>
    <w:rsid w:val="004F6C0B"/>
    <w:rsid w:val="004F6CB7"/>
    <w:rsid w:val="004F6E93"/>
    <w:rsid w:val="004F71DE"/>
    <w:rsid w:val="004F7686"/>
    <w:rsid w:val="004F7B6A"/>
    <w:rsid w:val="005001EE"/>
    <w:rsid w:val="00500484"/>
    <w:rsid w:val="00500904"/>
    <w:rsid w:val="00500A3E"/>
    <w:rsid w:val="00500DEB"/>
    <w:rsid w:val="00500F86"/>
    <w:rsid w:val="0050151C"/>
    <w:rsid w:val="00501BA0"/>
    <w:rsid w:val="00502242"/>
    <w:rsid w:val="005025D8"/>
    <w:rsid w:val="005027A7"/>
    <w:rsid w:val="005029C7"/>
    <w:rsid w:val="00502BA4"/>
    <w:rsid w:val="00502BEE"/>
    <w:rsid w:val="005038B4"/>
    <w:rsid w:val="00503C3A"/>
    <w:rsid w:val="005041C3"/>
    <w:rsid w:val="0050455B"/>
    <w:rsid w:val="0050457A"/>
    <w:rsid w:val="005046AC"/>
    <w:rsid w:val="00504806"/>
    <w:rsid w:val="00504A83"/>
    <w:rsid w:val="00504C66"/>
    <w:rsid w:val="005050B0"/>
    <w:rsid w:val="005051C5"/>
    <w:rsid w:val="00505310"/>
    <w:rsid w:val="0050569F"/>
    <w:rsid w:val="0050616B"/>
    <w:rsid w:val="005066AE"/>
    <w:rsid w:val="00506CAD"/>
    <w:rsid w:val="00507462"/>
    <w:rsid w:val="00507F72"/>
    <w:rsid w:val="005101F7"/>
    <w:rsid w:val="005106EC"/>
    <w:rsid w:val="00510F9E"/>
    <w:rsid w:val="00510FEF"/>
    <w:rsid w:val="00511548"/>
    <w:rsid w:val="005115EA"/>
    <w:rsid w:val="00511EDD"/>
    <w:rsid w:val="00511FB1"/>
    <w:rsid w:val="00512388"/>
    <w:rsid w:val="0051255D"/>
    <w:rsid w:val="0051307D"/>
    <w:rsid w:val="005132BA"/>
    <w:rsid w:val="005134CC"/>
    <w:rsid w:val="00513E82"/>
    <w:rsid w:val="00514159"/>
    <w:rsid w:val="00514554"/>
    <w:rsid w:val="0051466A"/>
    <w:rsid w:val="005146BC"/>
    <w:rsid w:val="00514B4D"/>
    <w:rsid w:val="00514BBE"/>
    <w:rsid w:val="00514F7E"/>
    <w:rsid w:val="00515291"/>
    <w:rsid w:val="00515296"/>
    <w:rsid w:val="005156F8"/>
    <w:rsid w:val="005159B2"/>
    <w:rsid w:val="00515A6C"/>
    <w:rsid w:val="00515AE6"/>
    <w:rsid w:val="00515B6F"/>
    <w:rsid w:val="005162B0"/>
    <w:rsid w:val="005163FB"/>
    <w:rsid w:val="0051688A"/>
    <w:rsid w:val="005168A4"/>
    <w:rsid w:val="00516987"/>
    <w:rsid w:val="00516AF8"/>
    <w:rsid w:val="00516D97"/>
    <w:rsid w:val="00517443"/>
    <w:rsid w:val="00517600"/>
    <w:rsid w:val="0051767C"/>
    <w:rsid w:val="00517820"/>
    <w:rsid w:val="005179C1"/>
    <w:rsid w:val="00517B23"/>
    <w:rsid w:val="00517C8B"/>
    <w:rsid w:val="0052000C"/>
    <w:rsid w:val="0052003E"/>
    <w:rsid w:val="00520298"/>
    <w:rsid w:val="005202DD"/>
    <w:rsid w:val="00520381"/>
    <w:rsid w:val="0052049C"/>
    <w:rsid w:val="00520528"/>
    <w:rsid w:val="00520ABF"/>
    <w:rsid w:val="00521118"/>
    <w:rsid w:val="00521187"/>
    <w:rsid w:val="005211FA"/>
    <w:rsid w:val="005213FC"/>
    <w:rsid w:val="00521B61"/>
    <w:rsid w:val="00521C38"/>
    <w:rsid w:val="00521FC9"/>
    <w:rsid w:val="00522395"/>
    <w:rsid w:val="00522892"/>
    <w:rsid w:val="00522CCC"/>
    <w:rsid w:val="00522D79"/>
    <w:rsid w:val="00522E7F"/>
    <w:rsid w:val="00523079"/>
    <w:rsid w:val="005231B0"/>
    <w:rsid w:val="00523225"/>
    <w:rsid w:val="00523BEA"/>
    <w:rsid w:val="0052423A"/>
    <w:rsid w:val="0052456A"/>
    <w:rsid w:val="005247BF"/>
    <w:rsid w:val="00524950"/>
    <w:rsid w:val="0052510D"/>
    <w:rsid w:val="0052566B"/>
    <w:rsid w:val="005256F7"/>
    <w:rsid w:val="00525AB3"/>
    <w:rsid w:val="00525F5A"/>
    <w:rsid w:val="0052635D"/>
    <w:rsid w:val="00526683"/>
    <w:rsid w:val="005267D8"/>
    <w:rsid w:val="00526B00"/>
    <w:rsid w:val="00527522"/>
    <w:rsid w:val="00527BA9"/>
    <w:rsid w:val="00530097"/>
    <w:rsid w:val="0053009B"/>
    <w:rsid w:val="005304D6"/>
    <w:rsid w:val="005308CD"/>
    <w:rsid w:val="00530AF4"/>
    <w:rsid w:val="00531526"/>
    <w:rsid w:val="00531919"/>
    <w:rsid w:val="005319C6"/>
    <w:rsid w:val="00531F20"/>
    <w:rsid w:val="005321B9"/>
    <w:rsid w:val="00532648"/>
    <w:rsid w:val="00532DC5"/>
    <w:rsid w:val="00532E41"/>
    <w:rsid w:val="00533F89"/>
    <w:rsid w:val="00534083"/>
    <w:rsid w:val="0053483E"/>
    <w:rsid w:val="00534855"/>
    <w:rsid w:val="00534C19"/>
    <w:rsid w:val="005351DE"/>
    <w:rsid w:val="005355D0"/>
    <w:rsid w:val="0053569C"/>
    <w:rsid w:val="0053586C"/>
    <w:rsid w:val="00535C57"/>
    <w:rsid w:val="0053613F"/>
    <w:rsid w:val="0053614E"/>
    <w:rsid w:val="0053655F"/>
    <w:rsid w:val="005365B9"/>
    <w:rsid w:val="00536B08"/>
    <w:rsid w:val="00536CAB"/>
    <w:rsid w:val="00537019"/>
    <w:rsid w:val="005371D0"/>
    <w:rsid w:val="00537C4F"/>
    <w:rsid w:val="0054005E"/>
    <w:rsid w:val="005400C6"/>
    <w:rsid w:val="00540226"/>
    <w:rsid w:val="00541008"/>
    <w:rsid w:val="00541526"/>
    <w:rsid w:val="00541D5C"/>
    <w:rsid w:val="0054269B"/>
    <w:rsid w:val="00542B06"/>
    <w:rsid w:val="0054356D"/>
    <w:rsid w:val="0054376B"/>
    <w:rsid w:val="00543975"/>
    <w:rsid w:val="00543D4E"/>
    <w:rsid w:val="00543F54"/>
    <w:rsid w:val="005440DB"/>
    <w:rsid w:val="005443BD"/>
    <w:rsid w:val="0054481B"/>
    <w:rsid w:val="00544C63"/>
    <w:rsid w:val="00544CB8"/>
    <w:rsid w:val="005452A3"/>
    <w:rsid w:val="00545B1E"/>
    <w:rsid w:val="005468D7"/>
    <w:rsid w:val="00546945"/>
    <w:rsid w:val="00546DFD"/>
    <w:rsid w:val="00546F0B"/>
    <w:rsid w:val="00547019"/>
    <w:rsid w:val="00547283"/>
    <w:rsid w:val="00547B1A"/>
    <w:rsid w:val="00547B60"/>
    <w:rsid w:val="005502F7"/>
    <w:rsid w:val="0055046B"/>
    <w:rsid w:val="00550503"/>
    <w:rsid w:val="00550FBE"/>
    <w:rsid w:val="00551107"/>
    <w:rsid w:val="0055148B"/>
    <w:rsid w:val="005514E3"/>
    <w:rsid w:val="00551B63"/>
    <w:rsid w:val="00551E0F"/>
    <w:rsid w:val="00552417"/>
    <w:rsid w:val="005525A9"/>
    <w:rsid w:val="005526EB"/>
    <w:rsid w:val="005528DB"/>
    <w:rsid w:val="005529ED"/>
    <w:rsid w:val="00552B65"/>
    <w:rsid w:val="005534A0"/>
    <w:rsid w:val="005534F9"/>
    <w:rsid w:val="00554075"/>
    <w:rsid w:val="0055431B"/>
    <w:rsid w:val="00554D8A"/>
    <w:rsid w:val="00554E90"/>
    <w:rsid w:val="00554EEB"/>
    <w:rsid w:val="0055518D"/>
    <w:rsid w:val="005552AC"/>
    <w:rsid w:val="0055541F"/>
    <w:rsid w:val="00555470"/>
    <w:rsid w:val="00555D4E"/>
    <w:rsid w:val="0055621D"/>
    <w:rsid w:val="00556BB4"/>
    <w:rsid w:val="00556BD6"/>
    <w:rsid w:val="00556CA9"/>
    <w:rsid w:val="00556E39"/>
    <w:rsid w:val="00557059"/>
    <w:rsid w:val="0055705E"/>
    <w:rsid w:val="00557384"/>
    <w:rsid w:val="005573FD"/>
    <w:rsid w:val="005574CF"/>
    <w:rsid w:val="005575DC"/>
    <w:rsid w:val="00557888"/>
    <w:rsid w:val="00557AF1"/>
    <w:rsid w:val="00557C2F"/>
    <w:rsid w:val="00557D17"/>
    <w:rsid w:val="00557DA2"/>
    <w:rsid w:val="0056001B"/>
    <w:rsid w:val="005602E4"/>
    <w:rsid w:val="0056049A"/>
    <w:rsid w:val="005604E2"/>
    <w:rsid w:val="00560981"/>
    <w:rsid w:val="00560A87"/>
    <w:rsid w:val="00560E81"/>
    <w:rsid w:val="00561664"/>
    <w:rsid w:val="005617A4"/>
    <w:rsid w:val="00561AC0"/>
    <w:rsid w:val="00561BD0"/>
    <w:rsid w:val="00561EFA"/>
    <w:rsid w:val="00562144"/>
    <w:rsid w:val="005627B1"/>
    <w:rsid w:val="0056299B"/>
    <w:rsid w:val="00562D10"/>
    <w:rsid w:val="00562E68"/>
    <w:rsid w:val="0056310C"/>
    <w:rsid w:val="0056313E"/>
    <w:rsid w:val="0056350F"/>
    <w:rsid w:val="00563535"/>
    <w:rsid w:val="0056368E"/>
    <w:rsid w:val="00563FA1"/>
    <w:rsid w:val="00564995"/>
    <w:rsid w:val="00564BFC"/>
    <w:rsid w:val="005650D6"/>
    <w:rsid w:val="00565503"/>
    <w:rsid w:val="00565746"/>
    <w:rsid w:val="005665E8"/>
    <w:rsid w:val="00566682"/>
    <w:rsid w:val="0056687D"/>
    <w:rsid w:val="00566946"/>
    <w:rsid w:val="00566BC2"/>
    <w:rsid w:val="00566F7B"/>
    <w:rsid w:val="00567528"/>
    <w:rsid w:val="0056772A"/>
    <w:rsid w:val="0056772D"/>
    <w:rsid w:val="005679C8"/>
    <w:rsid w:val="00567DA3"/>
    <w:rsid w:val="00567F74"/>
    <w:rsid w:val="005700A1"/>
    <w:rsid w:val="005702AC"/>
    <w:rsid w:val="005702B7"/>
    <w:rsid w:val="005704C6"/>
    <w:rsid w:val="00570515"/>
    <w:rsid w:val="005707ED"/>
    <w:rsid w:val="00570981"/>
    <w:rsid w:val="00570FEB"/>
    <w:rsid w:val="0057138F"/>
    <w:rsid w:val="005715CC"/>
    <w:rsid w:val="0057194E"/>
    <w:rsid w:val="0057216C"/>
    <w:rsid w:val="00572230"/>
    <w:rsid w:val="00572484"/>
    <w:rsid w:val="0057259C"/>
    <w:rsid w:val="00572B48"/>
    <w:rsid w:val="005731C4"/>
    <w:rsid w:val="00573287"/>
    <w:rsid w:val="005732DA"/>
    <w:rsid w:val="0057350A"/>
    <w:rsid w:val="005738CB"/>
    <w:rsid w:val="00573BAF"/>
    <w:rsid w:val="00573F06"/>
    <w:rsid w:val="00573F08"/>
    <w:rsid w:val="00573F78"/>
    <w:rsid w:val="0057458B"/>
    <w:rsid w:val="005747DF"/>
    <w:rsid w:val="005749D9"/>
    <w:rsid w:val="005751A3"/>
    <w:rsid w:val="0057545E"/>
    <w:rsid w:val="0057574B"/>
    <w:rsid w:val="00575903"/>
    <w:rsid w:val="00575AA9"/>
    <w:rsid w:val="00576B3F"/>
    <w:rsid w:val="00576C94"/>
    <w:rsid w:val="0057725F"/>
    <w:rsid w:val="00577469"/>
    <w:rsid w:val="00577B44"/>
    <w:rsid w:val="00580154"/>
    <w:rsid w:val="0058036F"/>
    <w:rsid w:val="00581082"/>
    <w:rsid w:val="00581216"/>
    <w:rsid w:val="0058149B"/>
    <w:rsid w:val="00581E6E"/>
    <w:rsid w:val="00582012"/>
    <w:rsid w:val="00582343"/>
    <w:rsid w:val="00582458"/>
    <w:rsid w:val="00582491"/>
    <w:rsid w:val="005828D2"/>
    <w:rsid w:val="005829AE"/>
    <w:rsid w:val="00582B54"/>
    <w:rsid w:val="0058329C"/>
    <w:rsid w:val="00583414"/>
    <w:rsid w:val="005834E9"/>
    <w:rsid w:val="00583B80"/>
    <w:rsid w:val="005842CD"/>
    <w:rsid w:val="005849A0"/>
    <w:rsid w:val="00584D57"/>
    <w:rsid w:val="00584DB6"/>
    <w:rsid w:val="00585288"/>
    <w:rsid w:val="00585CFC"/>
    <w:rsid w:val="00585D72"/>
    <w:rsid w:val="00586307"/>
    <w:rsid w:val="00586397"/>
    <w:rsid w:val="0058688A"/>
    <w:rsid w:val="005868C8"/>
    <w:rsid w:val="0058690E"/>
    <w:rsid w:val="00586AF4"/>
    <w:rsid w:val="00586F4B"/>
    <w:rsid w:val="0059015D"/>
    <w:rsid w:val="00590945"/>
    <w:rsid w:val="00591768"/>
    <w:rsid w:val="0059184E"/>
    <w:rsid w:val="00591C94"/>
    <w:rsid w:val="0059225C"/>
    <w:rsid w:val="00592D10"/>
    <w:rsid w:val="00592DD7"/>
    <w:rsid w:val="00593463"/>
    <w:rsid w:val="0059391C"/>
    <w:rsid w:val="0059435E"/>
    <w:rsid w:val="005943AA"/>
    <w:rsid w:val="0059445E"/>
    <w:rsid w:val="005947D5"/>
    <w:rsid w:val="005948AD"/>
    <w:rsid w:val="005952DD"/>
    <w:rsid w:val="00595E88"/>
    <w:rsid w:val="005960CF"/>
    <w:rsid w:val="005966CE"/>
    <w:rsid w:val="00596B03"/>
    <w:rsid w:val="00597CDE"/>
    <w:rsid w:val="00597D73"/>
    <w:rsid w:val="00597E87"/>
    <w:rsid w:val="0059B961"/>
    <w:rsid w:val="005A01A8"/>
    <w:rsid w:val="005A0924"/>
    <w:rsid w:val="005A0B99"/>
    <w:rsid w:val="005A0C59"/>
    <w:rsid w:val="005A0D02"/>
    <w:rsid w:val="005A10F3"/>
    <w:rsid w:val="005A195A"/>
    <w:rsid w:val="005A24D8"/>
    <w:rsid w:val="005A2952"/>
    <w:rsid w:val="005A2BFB"/>
    <w:rsid w:val="005A30A0"/>
    <w:rsid w:val="005A353E"/>
    <w:rsid w:val="005A369D"/>
    <w:rsid w:val="005A38E2"/>
    <w:rsid w:val="005A3965"/>
    <w:rsid w:val="005A40BA"/>
    <w:rsid w:val="005A458B"/>
    <w:rsid w:val="005A4B26"/>
    <w:rsid w:val="005A4C46"/>
    <w:rsid w:val="005A4C89"/>
    <w:rsid w:val="005A4CF2"/>
    <w:rsid w:val="005A5315"/>
    <w:rsid w:val="005A5685"/>
    <w:rsid w:val="005A5698"/>
    <w:rsid w:val="005A5A5D"/>
    <w:rsid w:val="005A5B94"/>
    <w:rsid w:val="005A5C33"/>
    <w:rsid w:val="005A668F"/>
    <w:rsid w:val="005A6769"/>
    <w:rsid w:val="005A6842"/>
    <w:rsid w:val="005A6D49"/>
    <w:rsid w:val="005A6DFC"/>
    <w:rsid w:val="005A6E33"/>
    <w:rsid w:val="005A70C9"/>
    <w:rsid w:val="005A7535"/>
    <w:rsid w:val="005A7DE3"/>
    <w:rsid w:val="005B0219"/>
    <w:rsid w:val="005B03C0"/>
    <w:rsid w:val="005B1036"/>
    <w:rsid w:val="005B11D8"/>
    <w:rsid w:val="005B127D"/>
    <w:rsid w:val="005B1700"/>
    <w:rsid w:val="005B19A9"/>
    <w:rsid w:val="005B270A"/>
    <w:rsid w:val="005B2B33"/>
    <w:rsid w:val="005B33DE"/>
    <w:rsid w:val="005B3709"/>
    <w:rsid w:val="005B3BD9"/>
    <w:rsid w:val="005B3C41"/>
    <w:rsid w:val="005B407B"/>
    <w:rsid w:val="005B4A89"/>
    <w:rsid w:val="005B4AD7"/>
    <w:rsid w:val="005B50B5"/>
    <w:rsid w:val="005B5639"/>
    <w:rsid w:val="005B56F0"/>
    <w:rsid w:val="005B5CE1"/>
    <w:rsid w:val="005B6304"/>
    <w:rsid w:val="005B6496"/>
    <w:rsid w:val="005B6701"/>
    <w:rsid w:val="005B6931"/>
    <w:rsid w:val="005B6A74"/>
    <w:rsid w:val="005B6A86"/>
    <w:rsid w:val="005B6EBE"/>
    <w:rsid w:val="005B6FAD"/>
    <w:rsid w:val="005B701F"/>
    <w:rsid w:val="005B7139"/>
    <w:rsid w:val="005B727C"/>
    <w:rsid w:val="005B7B79"/>
    <w:rsid w:val="005C0284"/>
    <w:rsid w:val="005C0D2C"/>
    <w:rsid w:val="005C0DEA"/>
    <w:rsid w:val="005C16E1"/>
    <w:rsid w:val="005C1951"/>
    <w:rsid w:val="005C1F8C"/>
    <w:rsid w:val="005C2045"/>
    <w:rsid w:val="005C2B7E"/>
    <w:rsid w:val="005C2F5E"/>
    <w:rsid w:val="005C325A"/>
    <w:rsid w:val="005C3307"/>
    <w:rsid w:val="005C3914"/>
    <w:rsid w:val="005C39A3"/>
    <w:rsid w:val="005C466D"/>
    <w:rsid w:val="005C50FA"/>
    <w:rsid w:val="005C5633"/>
    <w:rsid w:val="005C56F1"/>
    <w:rsid w:val="005C6128"/>
    <w:rsid w:val="005C6470"/>
    <w:rsid w:val="005C6514"/>
    <w:rsid w:val="005C6977"/>
    <w:rsid w:val="005C6CAC"/>
    <w:rsid w:val="005C6CB6"/>
    <w:rsid w:val="005C70D8"/>
    <w:rsid w:val="005C719D"/>
    <w:rsid w:val="005D0461"/>
    <w:rsid w:val="005D0479"/>
    <w:rsid w:val="005D093A"/>
    <w:rsid w:val="005D0B96"/>
    <w:rsid w:val="005D0EF0"/>
    <w:rsid w:val="005D0F01"/>
    <w:rsid w:val="005D1E90"/>
    <w:rsid w:val="005D21D0"/>
    <w:rsid w:val="005D229B"/>
    <w:rsid w:val="005D2939"/>
    <w:rsid w:val="005D29B0"/>
    <w:rsid w:val="005D2ABA"/>
    <w:rsid w:val="005D2C47"/>
    <w:rsid w:val="005D3017"/>
    <w:rsid w:val="005D3196"/>
    <w:rsid w:val="005D3513"/>
    <w:rsid w:val="005D3571"/>
    <w:rsid w:val="005D4267"/>
    <w:rsid w:val="005D47BD"/>
    <w:rsid w:val="005D4B3A"/>
    <w:rsid w:val="005D4C66"/>
    <w:rsid w:val="005D4DAD"/>
    <w:rsid w:val="005D4DFC"/>
    <w:rsid w:val="005D5331"/>
    <w:rsid w:val="005D5AEB"/>
    <w:rsid w:val="005D5CE4"/>
    <w:rsid w:val="005D6169"/>
    <w:rsid w:val="005D6227"/>
    <w:rsid w:val="005D65BC"/>
    <w:rsid w:val="005D6A22"/>
    <w:rsid w:val="005D6A47"/>
    <w:rsid w:val="005D6B58"/>
    <w:rsid w:val="005D6E21"/>
    <w:rsid w:val="005D700D"/>
    <w:rsid w:val="005D7155"/>
    <w:rsid w:val="005D7CB7"/>
    <w:rsid w:val="005E0003"/>
    <w:rsid w:val="005E006F"/>
    <w:rsid w:val="005E079D"/>
    <w:rsid w:val="005E0FEE"/>
    <w:rsid w:val="005E13FD"/>
    <w:rsid w:val="005E1B75"/>
    <w:rsid w:val="005E1CC0"/>
    <w:rsid w:val="005E1D20"/>
    <w:rsid w:val="005E1D3D"/>
    <w:rsid w:val="005E1DA9"/>
    <w:rsid w:val="005E1EF5"/>
    <w:rsid w:val="005E20E4"/>
    <w:rsid w:val="005E21A8"/>
    <w:rsid w:val="005E2458"/>
    <w:rsid w:val="005E2F40"/>
    <w:rsid w:val="005E30B0"/>
    <w:rsid w:val="005E3142"/>
    <w:rsid w:val="005E3422"/>
    <w:rsid w:val="005E347C"/>
    <w:rsid w:val="005E39C5"/>
    <w:rsid w:val="005E3A96"/>
    <w:rsid w:val="005E3C6F"/>
    <w:rsid w:val="005E3DB1"/>
    <w:rsid w:val="005E5513"/>
    <w:rsid w:val="005E57EA"/>
    <w:rsid w:val="005E5840"/>
    <w:rsid w:val="005E58E6"/>
    <w:rsid w:val="005E5908"/>
    <w:rsid w:val="005E5CE2"/>
    <w:rsid w:val="005E5D70"/>
    <w:rsid w:val="005E610D"/>
    <w:rsid w:val="005E6F72"/>
    <w:rsid w:val="005E7AED"/>
    <w:rsid w:val="005F05A2"/>
    <w:rsid w:val="005F0A35"/>
    <w:rsid w:val="005F0CB1"/>
    <w:rsid w:val="005F1CE9"/>
    <w:rsid w:val="005F1D5F"/>
    <w:rsid w:val="005F1F8E"/>
    <w:rsid w:val="005F21DE"/>
    <w:rsid w:val="005F224D"/>
    <w:rsid w:val="005F2A53"/>
    <w:rsid w:val="005F3766"/>
    <w:rsid w:val="005F37B2"/>
    <w:rsid w:val="005F391D"/>
    <w:rsid w:val="005F4563"/>
    <w:rsid w:val="005F4801"/>
    <w:rsid w:val="005F4FC0"/>
    <w:rsid w:val="005F500C"/>
    <w:rsid w:val="005F5070"/>
    <w:rsid w:val="005F523F"/>
    <w:rsid w:val="005F56F9"/>
    <w:rsid w:val="005F58BE"/>
    <w:rsid w:val="005F5CDD"/>
    <w:rsid w:val="005F5E4B"/>
    <w:rsid w:val="005F6122"/>
    <w:rsid w:val="005F65EF"/>
    <w:rsid w:val="005F6E85"/>
    <w:rsid w:val="005F7032"/>
    <w:rsid w:val="005F7449"/>
    <w:rsid w:val="005F7694"/>
    <w:rsid w:val="005F76A7"/>
    <w:rsid w:val="005F7C9F"/>
    <w:rsid w:val="005F7E5F"/>
    <w:rsid w:val="006000CB"/>
    <w:rsid w:val="0060011A"/>
    <w:rsid w:val="00600147"/>
    <w:rsid w:val="00600266"/>
    <w:rsid w:val="00600AA0"/>
    <w:rsid w:val="00600CF3"/>
    <w:rsid w:val="00600EF8"/>
    <w:rsid w:val="00600FA7"/>
    <w:rsid w:val="00600FC7"/>
    <w:rsid w:val="00601291"/>
    <w:rsid w:val="006018B7"/>
    <w:rsid w:val="006019E9"/>
    <w:rsid w:val="0060201C"/>
    <w:rsid w:val="0060248B"/>
    <w:rsid w:val="006024D1"/>
    <w:rsid w:val="0060279F"/>
    <w:rsid w:val="00603326"/>
    <w:rsid w:val="006037F3"/>
    <w:rsid w:val="006038E5"/>
    <w:rsid w:val="00604189"/>
    <w:rsid w:val="00604EE1"/>
    <w:rsid w:val="006054F8"/>
    <w:rsid w:val="00605505"/>
    <w:rsid w:val="00605D19"/>
    <w:rsid w:val="0060604B"/>
    <w:rsid w:val="006060A4"/>
    <w:rsid w:val="006060FF"/>
    <w:rsid w:val="00606CC0"/>
    <w:rsid w:val="00606FB4"/>
    <w:rsid w:val="00607178"/>
    <w:rsid w:val="00607458"/>
    <w:rsid w:val="0060775E"/>
    <w:rsid w:val="006077E6"/>
    <w:rsid w:val="00607CB0"/>
    <w:rsid w:val="006100F8"/>
    <w:rsid w:val="00610384"/>
    <w:rsid w:val="00610546"/>
    <w:rsid w:val="006105E7"/>
    <w:rsid w:val="00610992"/>
    <w:rsid w:val="00610DC3"/>
    <w:rsid w:val="00611374"/>
    <w:rsid w:val="006113AB"/>
    <w:rsid w:val="0061167F"/>
    <w:rsid w:val="006118BF"/>
    <w:rsid w:val="0061198F"/>
    <w:rsid w:val="00611FD9"/>
    <w:rsid w:val="006120AD"/>
    <w:rsid w:val="006121F6"/>
    <w:rsid w:val="00612217"/>
    <w:rsid w:val="006125CB"/>
    <w:rsid w:val="00612B3A"/>
    <w:rsid w:val="00612CF5"/>
    <w:rsid w:val="00612D1F"/>
    <w:rsid w:val="006137CD"/>
    <w:rsid w:val="00613852"/>
    <w:rsid w:val="00613A00"/>
    <w:rsid w:val="00613D67"/>
    <w:rsid w:val="00613ECE"/>
    <w:rsid w:val="00613F2F"/>
    <w:rsid w:val="00614222"/>
    <w:rsid w:val="006147A9"/>
    <w:rsid w:val="00614BE0"/>
    <w:rsid w:val="006153C1"/>
    <w:rsid w:val="006153D4"/>
    <w:rsid w:val="00615A06"/>
    <w:rsid w:val="00615AF1"/>
    <w:rsid w:val="00615BD8"/>
    <w:rsid w:val="00615C34"/>
    <w:rsid w:val="0061652E"/>
    <w:rsid w:val="00616F92"/>
    <w:rsid w:val="00617130"/>
    <w:rsid w:val="00617327"/>
    <w:rsid w:val="00617426"/>
    <w:rsid w:val="0061747D"/>
    <w:rsid w:val="00617ABD"/>
    <w:rsid w:val="0062010D"/>
    <w:rsid w:val="00620172"/>
    <w:rsid w:val="00620572"/>
    <w:rsid w:val="006211A6"/>
    <w:rsid w:val="0062137C"/>
    <w:rsid w:val="006213B9"/>
    <w:rsid w:val="006217BC"/>
    <w:rsid w:val="00621822"/>
    <w:rsid w:val="00621A31"/>
    <w:rsid w:val="00621A71"/>
    <w:rsid w:val="00622132"/>
    <w:rsid w:val="00622A8B"/>
    <w:rsid w:val="00622B09"/>
    <w:rsid w:val="00622C04"/>
    <w:rsid w:val="0062356E"/>
    <w:rsid w:val="0062368B"/>
    <w:rsid w:val="006239CE"/>
    <w:rsid w:val="00623E6A"/>
    <w:rsid w:val="00624036"/>
    <w:rsid w:val="00624052"/>
    <w:rsid w:val="0062424F"/>
    <w:rsid w:val="0062453D"/>
    <w:rsid w:val="00624856"/>
    <w:rsid w:val="00625115"/>
    <w:rsid w:val="0062526A"/>
    <w:rsid w:val="00625425"/>
    <w:rsid w:val="00625813"/>
    <w:rsid w:val="0062638A"/>
    <w:rsid w:val="00626921"/>
    <w:rsid w:val="00626B51"/>
    <w:rsid w:val="00626C89"/>
    <w:rsid w:val="00627097"/>
    <w:rsid w:val="00627197"/>
    <w:rsid w:val="0062754F"/>
    <w:rsid w:val="006278F3"/>
    <w:rsid w:val="00627DEE"/>
    <w:rsid w:val="0063050F"/>
    <w:rsid w:val="00630885"/>
    <w:rsid w:val="00630CA2"/>
    <w:rsid w:val="0063176C"/>
    <w:rsid w:val="00631F09"/>
    <w:rsid w:val="00631F95"/>
    <w:rsid w:val="00631FEC"/>
    <w:rsid w:val="0063211A"/>
    <w:rsid w:val="0063242C"/>
    <w:rsid w:val="00632A33"/>
    <w:rsid w:val="00633014"/>
    <w:rsid w:val="0063302F"/>
    <w:rsid w:val="006330F5"/>
    <w:rsid w:val="006334E1"/>
    <w:rsid w:val="00633865"/>
    <w:rsid w:val="00633A17"/>
    <w:rsid w:val="00633CF3"/>
    <w:rsid w:val="006342CD"/>
    <w:rsid w:val="0063467A"/>
    <w:rsid w:val="00634690"/>
    <w:rsid w:val="00634E8E"/>
    <w:rsid w:val="0063543C"/>
    <w:rsid w:val="006357F3"/>
    <w:rsid w:val="006359FF"/>
    <w:rsid w:val="00635CFE"/>
    <w:rsid w:val="00635F16"/>
    <w:rsid w:val="0063623E"/>
    <w:rsid w:val="00636328"/>
    <w:rsid w:val="006363D7"/>
    <w:rsid w:val="0063653D"/>
    <w:rsid w:val="00636977"/>
    <w:rsid w:val="006371EB"/>
    <w:rsid w:val="0064050E"/>
    <w:rsid w:val="00640AD6"/>
    <w:rsid w:val="00641158"/>
    <w:rsid w:val="00641CE0"/>
    <w:rsid w:val="00642603"/>
    <w:rsid w:val="0064357F"/>
    <w:rsid w:val="006435B4"/>
    <w:rsid w:val="006439E5"/>
    <w:rsid w:val="00643CAE"/>
    <w:rsid w:val="00643D37"/>
    <w:rsid w:val="006442C3"/>
    <w:rsid w:val="006445AF"/>
    <w:rsid w:val="006449C6"/>
    <w:rsid w:val="00644E65"/>
    <w:rsid w:val="0064502E"/>
    <w:rsid w:val="00645495"/>
    <w:rsid w:val="00645896"/>
    <w:rsid w:val="00645C1F"/>
    <w:rsid w:val="00645F0C"/>
    <w:rsid w:val="006461B9"/>
    <w:rsid w:val="0064674C"/>
    <w:rsid w:val="006468E8"/>
    <w:rsid w:val="006469DD"/>
    <w:rsid w:val="00647F9B"/>
    <w:rsid w:val="0065017F"/>
    <w:rsid w:val="00650428"/>
    <w:rsid w:val="006504D4"/>
    <w:rsid w:val="00650EB4"/>
    <w:rsid w:val="0065174D"/>
    <w:rsid w:val="006517AF"/>
    <w:rsid w:val="006518F6"/>
    <w:rsid w:val="00651904"/>
    <w:rsid w:val="00651A9C"/>
    <w:rsid w:val="006521FA"/>
    <w:rsid w:val="00652376"/>
    <w:rsid w:val="00652BB2"/>
    <w:rsid w:val="006531E5"/>
    <w:rsid w:val="00653A10"/>
    <w:rsid w:val="00653A9E"/>
    <w:rsid w:val="00654176"/>
    <w:rsid w:val="00655B5B"/>
    <w:rsid w:val="00655E3C"/>
    <w:rsid w:val="00656D51"/>
    <w:rsid w:val="00656DB4"/>
    <w:rsid w:val="00657B83"/>
    <w:rsid w:val="006600F1"/>
    <w:rsid w:val="006603F9"/>
    <w:rsid w:val="006604A5"/>
    <w:rsid w:val="00660BAB"/>
    <w:rsid w:val="006612F8"/>
    <w:rsid w:val="00661BC3"/>
    <w:rsid w:val="00661E36"/>
    <w:rsid w:val="00662110"/>
    <w:rsid w:val="00662784"/>
    <w:rsid w:val="0066281D"/>
    <w:rsid w:val="00662A5D"/>
    <w:rsid w:val="00662C5C"/>
    <w:rsid w:val="00662CC4"/>
    <w:rsid w:val="00663518"/>
    <w:rsid w:val="0066389B"/>
    <w:rsid w:val="00664343"/>
    <w:rsid w:val="00664360"/>
    <w:rsid w:val="00664490"/>
    <w:rsid w:val="006644AE"/>
    <w:rsid w:val="00664726"/>
    <w:rsid w:val="00664C3E"/>
    <w:rsid w:val="00664E73"/>
    <w:rsid w:val="006650A8"/>
    <w:rsid w:val="006658BE"/>
    <w:rsid w:val="0066596F"/>
    <w:rsid w:val="00665D1B"/>
    <w:rsid w:val="00665E8F"/>
    <w:rsid w:val="00665EFB"/>
    <w:rsid w:val="006660BA"/>
    <w:rsid w:val="00666256"/>
    <w:rsid w:val="00666964"/>
    <w:rsid w:val="00666BFB"/>
    <w:rsid w:val="00666EAC"/>
    <w:rsid w:val="00666F7A"/>
    <w:rsid w:val="00667DBD"/>
    <w:rsid w:val="00670333"/>
    <w:rsid w:val="0067067D"/>
    <w:rsid w:val="00670954"/>
    <w:rsid w:val="00670E36"/>
    <w:rsid w:val="0067148D"/>
    <w:rsid w:val="006715AF"/>
    <w:rsid w:val="006715F7"/>
    <w:rsid w:val="006717B0"/>
    <w:rsid w:val="006718C6"/>
    <w:rsid w:val="00671A7A"/>
    <w:rsid w:val="00671D51"/>
    <w:rsid w:val="00671DCC"/>
    <w:rsid w:val="00671DF5"/>
    <w:rsid w:val="00671EED"/>
    <w:rsid w:val="006722FF"/>
    <w:rsid w:val="00672B32"/>
    <w:rsid w:val="00673308"/>
    <w:rsid w:val="0067357D"/>
    <w:rsid w:val="00673BCC"/>
    <w:rsid w:val="006745FA"/>
    <w:rsid w:val="00674C94"/>
    <w:rsid w:val="00675360"/>
    <w:rsid w:val="006755CE"/>
    <w:rsid w:val="00675B68"/>
    <w:rsid w:val="00676115"/>
    <w:rsid w:val="0067638E"/>
    <w:rsid w:val="006765BB"/>
    <w:rsid w:val="0067685F"/>
    <w:rsid w:val="006768CA"/>
    <w:rsid w:val="006768FC"/>
    <w:rsid w:val="006769C7"/>
    <w:rsid w:val="006769DF"/>
    <w:rsid w:val="0067735A"/>
    <w:rsid w:val="006773FB"/>
    <w:rsid w:val="00677733"/>
    <w:rsid w:val="00677F49"/>
    <w:rsid w:val="00680356"/>
    <w:rsid w:val="00680691"/>
    <w:rsid w:val="006817D4"/>
    <w:rsid w:val="0068191D"/>
    <w:rsid w:val="006819A9"/>
    <w:rsid w:val="00681F4C"/>
    <w:rsid w:val="00682196"/>
    <w:rsid w:val="006824D8"/>
    <w:rsid w:val="006829AF"/>
    <w:rsid w:val="00682C9F"/>
    <w:rsid w:val="00682EEE"/>
    <w:rsid w:val="006838BB"/>
    <w:rsid w:val="00683A92"/>
    <w:rsid w:val="00683B88"/>
    <w:rsid w:val="0068429D"/>
    <w:rsid w:val="00684C86"/>
    <w:rsid w:val="006850FE"/>
    <w:rsid w:val="00685360"/>
    <w:rsid w:val="006862B5"/>
    <w:rsid w:val="006862F4"/>
    <w:rsid w:val="00686303"/>
    <w:rsid w:val="006864FC"/>
    <w:rsid w:val="00686D44"/>
    <w:rsid w:val="00686F34"/>
    <w:rsid w:val="006876DF"/>
    <w:rsid w:val="006878F9"/>
    <w:rsid w:val="00687AB3"/>
    <w:rsid w:val="00687FF5"/>
    <w:rsid w:val="006904A8"/>
    <w:rsid w:val="0069067A"/>
    <w:rsid w:val="006908FE"/>
    <w:rsid w:val="00690CFD"/>
    <w:rsid w:val="00690E44"/>
    <w:rsid w:val="0069239A"/>
    <w:rsid w:val="006927C0"/>
    <w:rsid w:val="006927FA"/>
    <w:rsid w:val="00692AAA"/>
    <w:rsid w:val="00692CB5"/>
    <w:rsid w:val="006934B6"/>
    <w:rsid w:val="006936C7"/>
    <w:rsid w:val="00693723"/>
    <w:rsid w:val="0069391F"/>
    <w:rsid w:val="00693BC4"/>
    <w:rsid w:val="00693E1D"/>
    <w:rsid w:val="00693E43"/>
    <w:rsid w:val="006942CE"/>
    <w:rsid w:val="006948D6"/>
    <w:rsid w:val="00694FA6"/>
    <w:rsid w:val="00695218"/>
    <w:rsid w:val="00695243"/>
    <w:rsid w:val="00695C3F"/>
    <w:rsid w:val="00695D79"/>
    <w:rsid w:val="00696347"/>
    <w:rsid w:val="00696A51"/>
    <w:rsid w:val="0069739E"/>
    <w:rsid w:val="00697982"/>
    <w:rsid w:val="00697BAA"/>
    <w:rsid w:val="00697FE8"/>
    <w:rsid w:val="00698835"/>
    <w:rsid w:val="006A0016"/>
    <w:rsid w:val="006A1504"/>
    <w:rsid w:val="006A198F"/>
    <w:rsid w:val="006A1C3C"/>
    <w:rsid w:val="006A1C8D"/>
    <w:rsid w:val="006A1FCF"/>
    <w:rsid w:val="006A229B"/>
    <w:rsid w:val="006A2836"/>
    <w:rsid w:val="006A2F96"/>
    <w:rsid w:val="006A36E7"/>
    <w:rsid w:val="006A3766"/>
    <w:rsid w:val="006A49F2"/>
    <w:rsid w:val="006A4EAF"/>
    <w:rsid w:val="006A5B94"/>
    <w:rsid w:val="006A6203"/>
    <w:rsid w:val="006A6578"/>
    <w:rsid w:val="006A6C62"/>
    <w:rsid w:val="006A7069"/>
    <w:rsid w:val="006A7108"/>
    <w:rsid w:val="006A72B6"/>
    <w:rsid w:val="006A759F"/>
    <w:rsid w:val="006A772C"/>
    <w:rsid w:val="006A79E1"/>
    <w:rsid w:val="006B055F"/>
    <w:rsid w:val="006B0661"/>
    <w:rsid w:val="006B0804"/>
    <w:rsid w:val="006B0848"/>
    <w:rsid w:val="006B0861"/>
    <w:rsid w:val="006B0EB3"/>
    <w:rsid w:val="006B1723"/>
    <w:rsid w:val="006B1F8B"/>
    <w:rsid w:val="006B2295"/>
    <w:rsid w:val="006B288A"/>
    <w:rsid w:val="006B2A4F"/>
    <w:rsid w:val="006B2EA8"/>
    <w:rsid w:val="006B3354"/>
    <w:rsid w:val="006B3490"/>
    <w:rsid w:val="006B3B7D"/>
    <w:rsid w:val="006B3BB6"/>
    <w:rsid w:val="006B3F0B"/>
    <w:rsid w:val="006B47EC"/>
    <w:rsid w:val="006B4BC3"/>
    <w:rsid w:val="006B4E34"/>
    <w:rsid w:val="006B51A4"/>
    <w:rsid w:val="006B561F"/>
    <w:rsid w:val="006B574A"/>
    <w:rsid w:val="006B6085"/>
    <w:rsid w:val="006B6578"/>
    <w:rsid w:val="006B6B9E"/>
    <w:rsid w:val="006B6DB2"/>
    <w:rsid w:val="006B71D8"/>
    <w:rsid w:val="006B7591"/>
    <w:rsid w:val="006B75E1"/>
    <w:rsid w:val="006B77BD"/>
    <w:rsid w:val="006B7A3F"/>
    <w:rsid w:val="006B7C7D"/>
    <w:rsid w:val="006B7E6A"/>
    <w:rsid w:val="006C004C"/>
    <w:rsid w:val="006C0131"/>
    <w:rsid w:val="006C0177"/>
    <w:rsid w:val="006C06C7"/>
    <w:rsid w:val="006C0711"/>
    <w:rsid w:val="006C0F21"/>
    <w:rsid w:val="006C106B"/>
    <w:rsid w:val="006C1181"/>
    <w:rsid w:val="006C160C"/>
    <w:rsid w:val="006C1640"/>
    <w:rsid w:val="006C19B5"/>
    <w:rsid w:val="006C1DA9"/>
    <w:rsid w:val="006C2165"/>
    <w:rsid w:val="006C27E4"/>
    <w:rsid w:val="006C28D1"/>
    <w:rsid w:val="006C3175"/>
    <w:rsid w:val="006C3701"/>
    <w:rsid w:val="006C425F"/>
    <w:rsid w:val="006C45C2"/>
    <w:rsid w:val="006C4B68"/>
    <w:rsid w:val="006C4F1B"/>
    <w:rsid w:val="006C4F33"/>
    <w:rsid w:val="006C4F69"/>
    <w:rsid w:val="006C52FA"/>
    <w:rsid w:val="006C5712"/>
    <w:rsid w:val="006C5A90"/>
    <w:rsid w:val="006C5B11"/>
    <w:rsid w:val="006C5F90"/>
    <w:rsid w:val="006C64D4"/>
    <w:rsid w:val="006C6A19"/>
    <w:rsid w:val="006C6C08"/>
    <w:rsid w:val="006C703E"/>
    <w:rsid w:val="006C7069"/>
    <w:rsid w:val="006C7080"/>
    <w:rsid w:val="006C7350"/>
    <w:rsid w:val="006C78AC"/>
    <w:rsid w:val="006C7D92"/>
    <w:rsid w:val="006C7F85"/>
    <w:rsid w:val="006D02CA"/>
    <w:rsid w:val="006D0789"/>
    <w:rsid w:val="006D0DE8"/>
    <w:rsid w:val="006D0EF7"/>
    <w:rsid w:val="006D1195"/>
    <w:rsid w:val="006D1412"/>
    <w:rsid w:val="006D144E"/>
    <w:rsid w:val="006D2604"/>
    <w:rsid w:val="006D2C9E"/>
    <w:rsid w:val="006D3011"/>
    <w:rsid w:val="006D3095"/>
    <w:rsid w:val="006D314A"/>
    <w:rsid w:val="006D3374"/>
    <w:rsid w:val="006D348C"/>
    <w:rsid w:val="006D36A9"/>
    <w:rsid w:val="006D37A4"/>
    <w:rsid w:val="006D3BE7"/>
    <w:rsid w:val="006D3D25"/>
    <w:rsid w:val="006D3D43"/>
    <w:rsid w:val="006D3E43"/>
    <w:rsid w:val="006D4343"/>
    <w:rsid w:val="006D434A"/>
    <w:rsid w:val="006D4392"/>
    <w:rsid w:val="006D4595"/>
    <w:rsid w:val="006D462D"/>
    <w:rsid w:val="006D4DC4"/>
    <w:rsid w:val="006D4F32"/>
    <w:rsid w:val="006D6896"/>
    <w:rsid w:val="006D6E2A"/>
    <w:rsid w:val="006D6F4E"/>
    <w:rsid w:val="006D7090"/>
    <w:rsid w:val="006D7095"/>
    <w:rsid w:val="006D7AFE"/>
    <w:rsid w:val="006E007F"/>
    <w:rsid w:val="006E05DC"/>
    <w:rsid w:val="006E064D"/>
    <w:rsid w:val="006E07BC"/>
    <w:rsid w:val="006E0891"/>
    <w:rsid w:val="006E0964"/>
    <w:rsid w:val="006E0AB7"/>
    <w:rsid w:val="006E0B95"/>
    <w:rsid w:val="006E1017"/>
    <w:rsid w:val="006E17C6"/>
    <w:rsid w:val="006E1D59"/>
    <w:rsid w:val="006E24E4"/>
    <w:rsid w:val="006E2522"/>
    <w:rsid w:val="006E311E"/>
    <w:rsid w:val="006E31AB"/>
    <w:rsid w:val="006E3AB5"/>
    <w:rsid w:val="006E3B31"/>
    <w:rsid w:val="006E3CD4"/>
    <w:rsid w:val="006E4082"/>
    <w:rsid w:val="006E473D"/>
    <w:rsid w:val="006E4B1F"/>
    <w:rsid w:val="006E4C52"/>
    <w:rsid w:val="006E534B"/>
    <w:rsid w:val="006E53C4"/>
    <w:rsid w:val="006E5ADE"/>
    <w:rsid w:val="006E5B39"/>
    <w:rsid w:val="006E5D13"/>
    <w:rsid w:val="006E6392"/>
    <w:rsid w:val="006E65F2"/>
    <w:rsid w:val="006E6755"/>
    <w:rsid w:val="006E680C"/>
    <w:rsid w:val="006E68A2"/>
    <w:rsid w:val="006E6F6F"/>
    <w:rsid w:val="006E77B2"/>
    <w:rsid w:val="006E7C8D"/>
    <w:rsid w:val="006E7EA0"/>
    <w:rsid w:val="006F0636"/>
    <w:rsid w:val="006F0944"/>
    <w:rsid w:val="006F0C22"/>
    <w:rsid w:val="006F0D97"/>
    <w:rsid w:val="006F1314"/>
    <w:rsid w:val="006F1480"/>
    <w:rsid w:val="006F16CC"/>
    <w:rsid w:val="006F1766"/>
    <w:rsid w:val="006F1E7A"/>
    <w:rsid w:val="006F1F96"/>
    <w:rsid w:val="006F2297"/>
    <w:rsid w:val="006F25D4"/>
    <w:rsid w:val="006F26FA"/>
    <w:rsid w:val="006F2AA4"/>
    <w:rsid w:val="006F2B3F"/>
    <w:rsid w:val="006F2D0D"/>
    <w:rsid w:val="006F2D58"/>
    <w:rsid w:val="006F34CE"/>
    <w:rsid w:val="006F366E"/>
    <w:rsid w:val="006F3AF7"/>
    <w:rsid w:val="006F4170"/>
    <w:rsid w:val="006F4610"/>
    <w:rsid w:val="006F46B0"/>
    <w:rsid w:val="006F46F4"/>
    <w:rsid w:val="006F49B4"/>
    <w:rsid w:val="006F4AA3"/>
    <w:rsid w:val="006F4C88"/>
    <w:rsid w:val="006F4EDE"/>
    <w:rsid w:val="006F52F2"/>
    <w:rsid w:val="006F5306"/>
    <w:rsid w:val="006F5673"/>
    <w:rsid w:val="006F5BD4"/>
    <w:rsid w:val="006F6052"/>
    <w:rsid w:val="006F6434"/>
    <w:rsid w:val="006F67FD"/>
    <w:rsid w:val="006F68D2"/>
    <w:rsid w:val="006F6C49"/>
    <w:rsid w:val="006F6CDA"/>
    <w:rsid w:val="006F7B34"/>
    <w:rsid w:val="006F7DCC"/>
    <w:rsid w:val="00700178"/>
    <w:rsid w:val="00700594"/>
    <w:rsid w:val="00700A0D"/>
    <w:rsid w:val="007011BC"/>
    <w:rsid w:val="0070168F"/>
    <w:rsid w:val="00701A84"/>
    <w:rsid w:val="00701FEE"/>
    <w:rsid w:val="00702730"/>
    <w:rsid w:val="00702FD0"/>
    <w:rsid w:val="0070373F"/>
    <w:rsid w:val="007038F1"/>
    <w:rsid w:val="00703EC1"/>
    <w:rsid w:val="00704159"/>
    <w:rsid w:val="007042B5"/>
    <w:rsid w:val="00704BAF"/>
    <w:rsid w:val="00704E1A"/>
    <w:rsid w:val="00704FE7"/>
    <w:rsid w:val="007051C0"/>
    <w:rsid w:val="0070529A"/>
    <w:rsid w:val="00705421"/>
    <w:rsid w:val="007056A8"/>
    <w:rsid w:val="007058CC"/>
    <w:rsid w:val="00705BBD"/>
    <w:rsid w:val="00706126"/>
    <w:rsid w:val="007061E7"/>
    <w:rsid w:val="007063EF"/>
    <w:rsid w:val="00706C86"/>
    <w:rsid w:val="0070715B"/>
    <w:rsid w:val="0070723E"/>
    <w:rsid w:val="00707354"/>
    <w:rsid w:val="00707672"/>
    <w:rsid w:val="007076B1"/>
    <w:rsid w:val="00707ADC"/>
    <w:rsid w:val="00710146"/>
    <w:rsid w:val="007103C9"/>
    <w:rsid w:val="00710729"/>
    <w:rsid w:val="0071148D"/>
    <w:rsid w:val="0071169D"/>
    <w:rsid w:val="00711BAE"/>
    <w:rsid w:val="00711E2E"/>
    <w:rsid w:val="0071231D"/>
    <w:rsid w:val="00712378"/>
    <w:rsid w:val="007129B4"/>
    <w:rsid w:val="00712D8A"/>
    <w:rsid w:val="0071354B"/>
    <w:rsid w:val="00713841"/>
    <w:rsid w:val="00713D90"/>
    <w:rsid w:val="00713E18"/>
    <w:rsid w:val="0071438B"/>
    <w:rsid w:val="0071456C"/>
    <w:rsid w:val="00714E6B"/>
    <w:rsid w:val="00715A22"/>
    <w:rsid w:val="00715FB5"/>
    <w:rsid w:val="00716306"/>
    <w:rsid w:val="007168CD"/>
    <w:rsid w:val="00716926"/>
    <w:rsid w:val="00716C05"/>
    <w:rsid w:val="00716D81"/>
    <w:rsid w:val="00717570"/>
    <w:rsid w:val="007178AE"/>
    <w:rsid w:val="00717DBB"/>
    <w:rsid w:val="00720532"/>
    <w:rsid w:val="00720751"/>
    <w:rsid w:val="0072079D"/>
    <w:rsid w:val="00720D6C"/>
    <w:rsid w:val="00720F5B"/>
    <w:rsid w:val="00720FDE"/>
    <w:rsid w:val="007219CA"/>
    <w:rsid w:val="00721EED"/>
    <w:rsid w:val="007224D2"/>
    <w:rsid w:val="00722776"/>
    <w:rsid w:val="007229E6"/>
    <w:rsid w:val="00722B24"/>
    <w:rsid w:val="007231B4"/>
    <w:rsid w:val="00723207"/>
    <w:rsid w:val="00724060"/>
    <w:rsid w:val="00724156"/>
    <w:rsid w:val="0072431C"/>
    <w:rsid w:val="007244E3"/>
    <w:rsid w:val="00724615"/>
    <w:rsid w:val="007246D7"/>
    <w:rsid w:val="00724C2F"/>
    <w:rsid w:val="00724CC7"/>
    <w:rsid w:val="00724F95"/>
    <w:rsid w:val="00724FF7"/>
    <w:rsid w:val="00725381"/>
    <w:rsid w:val="00725B4D"/>
    <w:rsid w:val="00725D2A"/>
    <w:rsid w:val="0072608C"/>
    <w:rsid w:val="0072657C"/>
    <w:rsid w:val="00726A07"/>
    <w:rsid w:val="0072768B"/>
    <w:rsid w:val="00727E4D"/>
    <w:rsid w:val="007305CE"/>
    <w:rsid w:val="007309CA"/>
    <w:rsid w:val="00730AA1"/>
    <w:rsid w:val="00730FCD"/>
    <w:rsid w:val="0073126F"/>
    <w:rsid w:val="00731506"/>
    <w:rsid w:val="007317BA"/>
    <w:rsid w:val="007318A7"/>
    <w:rsid w:val="00731BC2"/>
    <w:rsid w:val="00731D05"/>
    <w:rsid w:val="007321E0"/>
    <w:rsid w:val="00732306"/>
    <w:rsid w:val="00732446"/>
    <w:rsid w:val="00732768"/>
    <w:rsid w:val="0073289A"/>
    <w:rsid w:val="007328A0"/>
    <w:rsid w:val="00732994"/>
    <w:rsid w:val="007329A0"/>
    <w:rsid w:val="007329C3"/>
    <w:rsid w:val="00732AAB"/>
    <w:rsid w:val="00732D26"/>
    <w:rsid w:val="007338C6"/>
    <w:rsid w:val="00733CB3"/>
    <w:rsid w:val="00734873"/>
    <w:rsid w:val="0073507E"/>
    <w:rsid w:val="007350C0"/>
    <w:rsid w:val="0073521F"/>
    <w:rsid w:val="0073541D"/>
    <w:rsid w:val="00735531"/>
    <w:rsid w:val="00735810"/>
    <w:rsid w:val="00735EF7"/>
    <w:rsid w:val="00736081"/>
    <w:rsid w:val="007361A7"/>
    <w:rsid w:val="0073641E"/>
    <w:rsid w:val="00736519"/>
    <w:rsid w:val="00736617"/>
    <w:rsid w:val="00736B38"/>
    <w:rsid w:val="00736B6B"/>
    <w:rsid w:val="00736B79"/>
    <w:rsid w:val="00736D30"/>
    <w:rsid w:val="00736F07"/>
    <w:rsid w:val="00737176"/>
    <w:rsid w:val="00737202"/>
    <w:rsid w:val="00737257"/>
    <w:rsid w:val="00737517"/>
    <w:rsid w:val="00737990"/>
    <w:rsid w:val="007379B2"/>
    <w:rsid w:val="00737D47"/>
    <w:rsid w:val="00740338"/>
    <w:rsid w:val="00740976"/>
    <w:rsid w:val="00741126"/>
    <w:rsid w:val="00741502"/>
    <w:rsid w:val="007418BB"/>
    <w:rsid w:val="00742039"/>
    <w:rsid w:val="00742094"/>
    <w:rsid w:val="0074221E"/>
    <w:rsid w:val="00742678"/>
    <w:rsid w:val="00742686"/>
    <w:rsid w:val="00742783"/>
    <w:rsid w:val="00742D14"/>
    <w:rsid w:val="00742DC8"/>
    <w:rsid w:val="0074393F"/>
    <w:rsid w:val="007443A6"/>
    <w:rsid w:val="00744439"/>
    <w:rsid w:val="00744836"/>
    <w:rsid w:val="0074486E"/>
    <w:rsid w:val="00744B73"/>
    <w:rsid w:val="0074507B"/>
    <w:rsid w:val="007450CC"/>
    <w:rsid w:val="0074546B"/>
    <w:rsid w:val="007454A0"/>
    <w:rsid w:val="00745553"/>
    <w:rsid w:val="00745593"/>
    <w:rsid w:val="0074568D"/>
    <w:rsid w:val="00745A45"/>
    <w:rsid w:val="00745BDA"/>
    <w:rsid w:val="00745F96"/>
    <w:rsid w:val="00746010"/>
    <w:rsid w:val="007460EA"/>
    <w:rsid w:val="0074653C"/>
    <w:rsid w:val="00746558"/>
    <w:rsid w:val="00746959"/>
    <w:rsid w:val="00746AF6"/>
    <w:rsid w:val="00746C8F"/>
    <w:rsid w:val="00746F21"/>
    <w:rsid w:val="00747521"/>
    <w:rsid w:val="00747599"/>
    <w:rsid w:val="007475D3"/>
    <w:rsid w:val="00747CF8"/>
    <w:rsid w:val="00750145"/>
    <w:rsid w:val="00750162"/>
    <w:rsid w:val="007507A5"/>
    <w:rsid w:val="00750B86"/>
    <w:rsid w:val="00750C8E"/>
    <w:rsid w:val="00750CF6"/>
    <w:rsid w:val="007510A1"/>
    <w:rsid w:val="007511F9"/>
    <w:rsid w:val="007512EA"/>
    <w:rsid w:val="007517B2"/>
    <w:rsid w:val="00751DB1"/>
    <w:rsid w:val="00752040"/>
    <w:rsid w:val="007521DE"/>
    <w:rsid w:val="0075223F"/>
    <w:rsid w:val="00752491"/>
    <w:rsid w:val="00752C43"/>
    <w:rsid w:val="00752D13"/>
    <w:rsid w:val="00753858"/>
    <w:rsid w:val="00753925"/>
    <w:rsid w:val="00753C9E"/>
    <w:rsid w:val="00753CC7"/>
    <w:rsid w:val="007542FC"/>
    <w:rsid w:val="0075441D"/>
    <w:rsid w:val="0075447F"/>
    <w:rsid w:val="00754DAA"/>
    <w:rsid w:val="0075527D"/>
    <w:rsid w:val="00755316"/>
    <w:rsid w:val="00755390"/>
    <w:rsid w:val="0075561B"/>
    <w:rsid w:val="00755726"/>
    <w:rsid w:val="00755DB8"/>
    <w:rsid w:val="00755E45"/>
    <w:rsid w:val="00755F13"/>
    <w:rsid w:val="00755F70"/>
    <w:rsid w:val="007560C8"/>
    <w:rsid w:val="00756159"/>
    <w:rsid w:val="00756319"/>
    <w:rsid w:val="0075636B"/>
    <w:rsid w:val="00756393"/>
    <w:rsid w:val="007564DC"/>
    <w:rsid w:val="00756588"/>
    <w:rsid w:val="007565A5"/>
    <w:rsid w:val="007565BE"/>
    <w:rsid w:val="007568C8"/>
    <w:rsid w:val="00756DF1"/>
    <w:rsid w:val="007601C6"/>
    <w:rsid w:val="00760A9A"/>
    <w:rsid w:val="00760CFE"/>
    <w:rsid w:val="00761099"/>
    <w:rsid w:val="00761718"/>
    <w:rsid w:val="007618F1"/>
    <w:rsid w:val="00761980"/>
    <w:rsid w:val="007619E1"/>
    <w:rsid w:val="0076240C"/>
    <w:rsid w:val="00762C55"/>
    <w:rsid w:val="00763491"/>
    <w:rsid w:val="00763816"/>
    <w:rsid w:val="00763960"/>
    <w:rsid w:val="00763A66"/>
    <w:rsid w:val="00763AC8"/>
    <w:rsid w:val="00764038"/>
    <w:rsid w:val="00765112"/>
    <w:rsid w:val="0076516A"/>
    <w:rsid w:val="00765728"/>
    <w:rsid w:val="00765CAD"/>
    <w:rsid w:val="00765D4D"/>
    <w:rsid w:val="007661BC"/>
    <w:rsid w:val="00766444"/>
    <w:rsid w:val="00766C5D"/>
    <w:rsid w:val="0076785B"/>
    <w:rsid w:val="00767B74"/>
    <w:rsid w:val="0077005F"/>
    <w:rsid w:val="007702CD"/>
    <w:rsid w:val="0077045F"/>
    <w:rsid w:val="00770715"/>
    <w:rsid w:val="00770B28"/>
    <w:rsid w:val="00770FB7"/>
    <w:rsid w:val="00771050"/>
    <w:rsid w:val="00771F63"/>
    <w:rsid w:val="00771FEC"/>
    <w:rsid w:val="0077228E"/>
    <w:rsid w:val="007722BB"/>
    <w:rsid w:val="00772747"/>
    <w:rsid w:val="00772E07"/>
    <w:rsid w:val="007730E4"/>
    <w:rsid w:val="00773A19"/>
    <w:rsid w:val="00773DCB"/>
    <w:rsid w:val="00774434"/>
    <w:rsid w:val="00774BE4"/>
    <w:rsid w:val="00774DA3"/>
    <w:rsid w:val="00775447"/>
    <w:rsid w:val="007756AB"/>
    <w:rsid w:val="00775707"/>
    <w:rsid w:val="00775D5B"/>
    <w:rsid w:val="0077646E"/>
    <w:rsid w:val="00776480"/>
    <w:rsid w:val="00776773"/>
    <w:rsid w:val="00776B13"/>
    <w:rsid w:val="00776F99"/>
    <w:rsid w:val="0077702E"/>
    <w:rsid w:val="007779A0"/>
    <w:rsid w:val="007779D3"/>
    <w:rsid w:val="007779F5"/>
    <w:rsid w:val="00780205"/>
    <w:rsid w:val="0078025F"/>
    <w:rsid w:val="0078029B"/>
    <w:rsid w:val="00780E4F"/>
    <w:rsid w:val="007810F3"/>
    <w:rsid w:val="00781169"/>
    <w:rsid w:val="0078128D"/>
    <w:rsid w:val="0078137B"/>
    <w:rsid w:val="007818FC"/>
    <w:rsid w:val="00781962"/>
    <w:rsid w:val="00781C6F"/>
    <w:rsid w:val="00781D15"/>
    <w:rsid w:val="00781D67"/>
    <w:rsid w:val="0078234F"/>
    <w:rsid w:val="007826F4"/>
    <w:rsid w:val="00782AF7"/>
    <w:rsid w:val="0078387C"/>
    <w:rsid w:val="00783A66"/>
    <w:rsid w:val="0078418B"/>
    <w:rsid w:val="00784324"/>
    <w:rsid w:val="0078488F"/>
    <w:rsid w:val="00784B33"/>
    <w:rsid w:val="00785027"/>
    <w:rsid w:val="0078520A"/>
    <w:rsid w:val="00785423"/>
    <w:rsid w:val="00785774"/>
    <w:rsid w:val="00785949"/>
    <w:rsid w:val="00785B6A"/>
    <w:rsid w:val="00785F56"/>
    <w:rsid w:val="007860C4"/>
    <w:rsid w:val="0078652B"/>
    <w:rsid w:val="007867A9"/>
    <w:rsid w:val="00786A0D"/>
    <w:rsid w:val="00786F05"/>
    <w:rsid w:val="00790003"/>
    <w:rsid w:val="00790113"/>
    <w:rsid w:val="00790145"/>
    <w:rsid w:val="0079073C"/>
    <w:rsid w:val="00790BC6"/>
    <w:rsid w:val="0079120D"/>
    <w:rsid w:val="007917D5"/>
    <w:rsid w:val="00791977"/>
    <w:rsid w:val="00791A28"/>
    <w:rsid w:val="00791FE8"/>
    <w:rsid w:val="00792937"/>
    <w:rsid w:val="00792C11"/>
    <w:rsid w:val="00792F98"/>
    <w:rsid w:val="007934C3"/>
    <w:rsid w:val="007939B0"/>
    <w:rsid w:val="00793A68"/>
    <w:rsid w:val="00793B31"/>
    <w:rsid w:val="00793D94"/>
    <w:rsid w:val="00793F4B"/>
    <w:rsid w:val="00794161"/>
    <w:rsid w:val="007944B1"/>
    <w:rsid w:val="007946BC"/>
    <w:rsid w:val="00794AF4"/>
    <w:rsid w:val="0079503C"/>
    <w:rsid w:val="007952E5"/>
    <w:rsid w:val="00795FEC"/>
    <w:rsid w:val="007960FE"/>
    <w:rsid w:val="00796775"/>
    <w:rsid w:val="00796C15"/>
    <w:rsid w:val="00797412"/>
    <w:rsid w:val="00797FC2"/>
    <w:rsid w:val="007A0294"/>
    <w:rsid w:val="007A0553"/>
    <w:rsid w:val="007A0571"/>
    <w:rsid w:val="007A0881"/>
    <w:rsid w:val="007A08D6"/>
    <w:rsid w:val="007A0995"/>
    <w:rsid w:val="007A0ABF"/>
    <w:rsid w:val="007A0C82"/>
    <w:rsid w:val="007A0EEC"/>
    <w:rsid w:val="007A1389"/>
    <w:rsid w:val="007A153B"/>
    <w:rsid w:val="007A1589"/>
    <w:rsid w:val="007A15CE"/>
    <w:rsid w:val="007A1BB5"/>
    <w:rsid w:val="007A2178"/>
    <w:rsid w:val="007A2B9F"/>
    <w:rsid w:val="007A2C0F"/>
    <w:rsid w:val="007A37E5"/>
    <w:rsid w:val="007A3A25"/>
    <w:rsid w:val="007A4283"/>
    <w:rsid w:val="007A42E6"/>
    <w:rsid w:val="007A459D"/>
    <w:rsid w:val="007A4629"/>
    <w:rsid w:val="007A4965"/>
    <w:rsid w:val="007A4E6D"/>
    <w:rsid w:val="007A4E96"/>
    <w:rsid w:val="007A4F09"/>
    <w:rsid w:val="007A5061"/>
    <w:rsid w:val="007A5DC4"/>
    <w:rsid w:val="007A6004"/>
    <w:rsid w:val="007A6201"/>
    <w:rsid w:val="007A6782"/>
    <w:rsid w:val="007A6A16"/>
    <w:rsid w:val="007A702A"/>
    <w:rsid w:val="007A70F6"/>
    <w:rsid w:val="007A719B"/>
    <w:rsid w:val="007A7392"/>
    <w:rsid w:val="007A7593"/>
    <w:rsid w:val="007A7630"/>
    <w:rsid w:val="007A76E4"/>
    <w:rsid w:val="007A78B6"/>
    <w:rsid w:val="007A7CD6"/>
    <w:rsid w:val="007A7D28"/>
    <w:rsid w:val="007B0105"/>
    <w:rsid w:val="007B0157"/>
    <w:rsid w:val="007B0353"/>
    <w:rsid w:val="007B1000"/>
    <w:rsid w:val="007B1339"/>
    <w:rsid w:val="007B1898"/>
    <w:rsid w:val="007B19D7"/>
    <w:rsid w:val="007B1F59"/>
    <w:rsid w:val="007B1FC7"/>
    <w:rsid w:val="007B208B"/>
    <w:rsid w:val="007B2092"/>
    <w:rsid w:val="007B278E"/>
    <w:rsid w:val="007B29FE"/>
    <w:rsid w:val="007B2DE1"/>
    <w:rsid w:val="007B30CE"/>
    <w:rsid w:val="007B32C0"/>
    <w:rsid w:val="007B39BE"/>
    <w:rsid w:val="007B3B7D"/>
    <w:rsid w:val="007B4471"/>
    <w:rsid w:val="007B463F"/>
    <w:rsid w:val="007B4A54"/>
    <w:rsid w:val="007B4E14"/>
    <w:rsid w:val="007B4E4C"/>
    <w:rsid w:val="007B5553"/>
    <w:rsid w:val="007B64FE"/>
    <w:rsid w:val="007B69A8"/>
    <w:rsid w:val="007B6CDC"/>
    <w:rsid w:val="007B6E12"/>
    <w:rsid w:val="007B750E"/>
    <w:rsid w:val="007B75A2"/>
    <w:rsid w:val="007B7AC7"/>
    <w:rsid w:val="007C1C71"/>
    <w:rsid w:val="007C270E"/>
    <w:rsid w:val="007C2EBC"/>
    <w:rsid w:val="007C346E"/>
    <w:rsid w:val="007C3950"/>
    <w:rsid w:val="007C39A0"/>
    <w:rsid w:val="007C3C41"/>
    <w:rsid w:val="007C447B"/>
    <w:rsid w:val="007C4569"/>
    <w:rsid w:val="007C46C5"/>
    <w:rsid w:val="007C4988"/>
    <w:rsid w:val="007C4ABB"/>
    <w:rsid w:val="007C54C8"/>
    <w:rsid w:val="007C58AC"/>
    <w:rsid w:val="007C599A"/>
    <w:rsid w:val="007C5A46"/>
    <w:rsid w:val="007C5AFC"/>
    <w:rsid w:val="007C5B92"/>
    <w:rsid w:val="007C5C8D"/>
    <w:rsid w:val="007C6052"/>
    <w:rsid w:val="007C6582"/>
    <w:rsid w:val="007C67B0"/>
    <w:rsid w:val="007C73BB"/>
    <w:rsid w:val="007C7BDB"/>
    <w:rsid w:val="007D01F5"/>
    <w:rsid w:val="007D0374"/>
    <w:rsid w:val="007D063C"/>
    <w:rsid w:val="007D07D5"/>
    <w:rsid w:val="007D0837"/>
    <w:rsid w:val="007D0C02"/>
    <w:rsid w:val="007D15C3"/>
    <w:rsid w:val="007D1689"/>
    <w:rsid w:val="007D178F"/>
    <w:rsid w:val="007D1D27"/>
    <w:rsid w:val="007D1FD5"/>
    <w:rsid w:val="007D318C"/>
    <w:rsid w:val="007D31B5"/>
    <w:rsid w:val="007D35C1"/>
    <w:rsid w:val="007D3673"/>
    <w:rsid w:val="007D36CF"/>
    <w:rsid w:val="007D3C7D"/>
    <w:rsid w:val="007D4382"/>
    <w:rsid w:val="007D4760"/>
    <w:rsid w:val="007D47D1"/>
    <w:rsid w:val="007D4CA5"/>
    <w:rsid w:val="007D4D5D"/>
    <w:rsid w:val="007D526B"/>
    <w:rsid w:val="007D52DE"/>
    <w:rsid w:val="007D53B1"/>
    <w:rsid w:val="007D58E2"/>
    <w:rsid w:val="007D5F95"/>
    <w:rsid w:val="007D5FC1"/>
    <w:rsid w:val="007D6357"/>
    <w:rsid w:val="007D6A71"/>
    <w:rsid w:val="007D6D0D"/>
    <w:rsid w:val="007D7BB9"/>
    <w:rsid w:val="007E01B5"/>
    <w:rsid w:val="007E02E7"/>
    <w:rsid w:val="007E0313"/>
    <w:rsid w:val="007E0B7B"/>
    <w:rsid w:val="007E1121"/>
    <w:rsid w:val="007E14AD"/>
    <w:rsid w:val="007E1581"/>
    <w:rsid w:val="007E18D2"/>
    <w:rsid w:val="007E1AE6"/>
    <w:rsid w:val="007E1E57"/>
    <w:rsid w:val="007E2233"/>
    <w:rsid w:val="007E230F"/>
    <w:rsid w:val="007E2601"/>
    <w:rsid w:val="007E2A56"/>
    <w:rsid w:val="007E2E9B"/>
    <w:rsid w:val="007E2EEC"/>
    <w:rsid w:val="007E308C"/>
    <w:rsid w:val="007E31D7"/>
    <w:rsid w:val="007E33A4"/>
    <w:rsid w:val="007E3499"/>
    <w:rsid w:val="007E35DF"/>
    <w:rsid w:val="007E3D1F"/>
    <w:rsid w:val="007E3EFA"/>
    <w:rsid w:val="007E403B"/>
    <w:rsid w:val="007E427B"/>
    <w:rsid w:val="007E4720"/>
    <w:rsid w:val="007E4AE4"/>
    <w:rsid w:val="007E4DC3"/>
    <w:rsid w:val="007E527D"/>
    <w:rsid w:val="007E536C"/>
    <w:rsid w:val="007E5D10"/>
    <w:rsid w:val="007E5E04"/>
    <w:rsid w:val="007E6720"/>
    <w:rsid w:val="007E67C7"/>
    <w:rsid w:val="007E6C75"/>
    <w:rsid w:val="007E6E8C"/>
    <w:rsid w:val="007E7037"/>
    <w:rsid w:val="007E7170"/>
    <w:rsid w:val="007E77B8"/>
    <w:rsid w:val="007E7F9B"/>
    <w:rsid w:val="007F0078"/>
    <w:rsid w:val="007F0335"/>
    <w:rsid w:val="007F0980"/>
    <w:rsid w:val="007F0BAB"/>
    <w:rsid w:val="007F0E32"/>
    <w:rsid w:val="007F0F22"/>
    <w:rsid w:val="007F1013"/>
    <w:rsid w:val="007F12A5"/>
    <w:rsid w:val="007F13D1"/>
    <w:rsid w:val="007F19B3"/>
    <w:rsid w:val="007F2235"/>
    <w:rsid w:val="007F276E"/>
    <w:rsid w:val="007F29AE"/>
    <w:rsid w:val="007F2A2E"/>
    <w:rsid w:val="007F2DFF"/>
    <w:rsid w:val="007F388C"/>
    <w:rsid w:val="007F3A9A"/>
    <w:rsid w:val="007F3D73"/>
    <w:rsid w:val="007F3FD3"/>
    <w:rsid w:val="007F4058"/>
    <w:rsid w:val="007F426A"/>
    <w:rsid w:val="007F46DF"/>
    <w:rsid w:val="007F4706"/>
    <w:rsid w:val="007F4836"/>
    <w:rsid w:val="007F4BB5"/>
    <w:rsid w:val="007F4E5E"/>
    <w:rsid w:val="007F4F4A"/>
    <w:rsid w:val="007F5764"/>
    <w:rsid w:val="007F6083"/>
    <w:rsid w:val="007F7138"/>
    <w:rsid w:val="007F735C"/>
    <w:rsid w:val="007F750E"/>
    <w:rsid w:val="007F7A8F"/>
    <w:rsid w:val="007F7F38"/>
    <w:rsid w:val="008003EB"/>
    <w:rsid w:val="0080099A"/>
    <w:rsid w:val="00800CDB"/>
    <w:rsid w:val="0080111A"/>
    <w:rsid w:val="008013EA"/>
    <w:rsid w:val="00801403"/>
    <w:rsid w:val="0080149C"/>
    <w:rsid w:val="00801788"/>
    <w:rsid w:val="00801EC6"/>
    <w:rsid w:val="00801F92"/>
    <w:rsid w:val="00802559"/>
    <w:rsid w:val="008025F9"/>
    <w:rsid w:val="008030C4"/>
    <w:rsid w:val="008037A7"/>
    <w:rsid w:val="0080412F"/>
    <w:rsid w:val="008049B2"/>
    <w:rsid w:val="00804CFA"/>
    <w:rsid w:val="00804DE3"/>
    <w:rsid w:val="00804E5C"/>
    <w:rsid w:val="00804FD7"/>
    <w:rsid w:val="008051B6"/>
    <w:rsid w:val="00805C40"/>
    <w:rsid w:val="00805C91"/>
    <w:rsid w:val="00805EB7"/>
    <w:rsid w:val="00805F2C"/>
    <w:rsid w:val="00806017"/>
    <w:rsid w:val="00806718"/>
    <w:rsid w:val="008067EF"/>
    <w:rsid w:val="00807090"/>
    <w:rsid w:val="00807501"/>
    <w:rsid w:val="008079C8"/>
    <w:rsid w:val="00807DEE"/>
    <w:rsid w:val="00807E48"/>
    <w:rsid w:val="008107EB"/>
    <w:rsid w:val="00810859"/>
    <w:rsid w:val="00810D78"/>
    <w:rsid w:val="00811364"/>
    <w:rsid w:val="0081146A"/>
    <w:rsid w:val="00811696"/>
    <w:rsid w:val="00811A19"/>
    <w:rsid w:val="00811B08"/>
    <w:rsid w:val="00812634"/>
    <w:rsid w:val="00812777"/>
    <w:rsid w:val="008129AA"/>
    <w:rsid w:val="00812F25"/>
    <w:rsid w:val="008130F6"/>
    <w:rsid w:val="0081370F"/>
    <w:rsid w:val="00813B14"/>
    <w:rsid w:val="00813BEB"/>
    <w:rsid w:val="00813C7D"/>
    <w:rsid w:val="00813EB1"/>
    <w:rsid w:val="008140DF"/>
    <w:rsid w:val="008151F6"/>
    <w:rsid w:val="0081526F"/>
    <w:rsid w:val="0081566C"/>
    <w:rsid w:val="008156F3"/>
    <w:rsid w:val="0081594A"/>
    <w:rsid w:val="00815961"/>
    <w:rsid w:val="00815CC5"/>
    <w:rsid w:val="00816654"/>
    <w:rsid w:val="008166F2"/>
    <w:rsid w:val="00816D6B"/>
    <w:rsid w:val="00816EC1"/>
    <w:rsid w:val="00816F43"/>
    <w:rsid w:val="008173AD"/>
    <w:rsid w:val="008174C9"/>
    <w:rsid w:val="00817A1E"/>
    <w:rsid w:val="0082031B"/>
    <w:rsid w:val="008209AC"/>
    <w:rsid w:val="00821003"/>
    <w:rsid w:val="0082138D"/>
    <w:rsid w:val="008221BD"/>
    <w:rsid w:val="00822296"/>
    <w:rsid w:val="008226DF"/>
    <w:rsid w:val="00822B4F"/>
    <w:rsid w:val="00822FD3"/>
    <w:rsid w:val="00822FDC"/>
    <w:rsid w:val="00823092"/>
    <w:rsid w:val="00823107"/>
    <w:rsid w:val="008233F0"/>
    <w:rsid w:val="008235D7"/>
    <w:rsid w:val="00823737"/>
    <w:rsid w:val="0082388F"/>
    <w:rsid w:val="008239FA"/>
    <w:rsid w:val="00824156"/>
    <w:rsid w:val="008242A6"/>
    <w:rsid w:val="008242BD"/>
    <w:rsid w:val="00824A00"/>
    <w:rsid w:val="00824AD5"/>
    <w:rsid w:val="00824F6C"/>
    <w:rsid w:val="00825A41"/>
    <w:rsid w:val="008265CC"/>
    <w:rsid w:val="00826612"/>
    <w:rsid w:val="00826AAA"/>
    <w:rsid w:val="00826C5C"/>
    <w:rsid w:val="00826D9D"/>
    <w:rsid w:val="008271E4"/>
    <w:rsid w:val="008274A9"/>
    <w:rsid w:val="008275C4"/>
    <w:rsid w:val="0082769D"/>
    <w:rsid w:val="00827937"/>
    <w:rsid w:val="00827989"/>
    <w:rsid w:val="00827F61"/>
    <w:rsid w:val="0083068A"/>
    <w:rsid w:val="008306EC"/>
    <w:rsid w:val="008307EB"/>
    <w:rsid w:val="008308BD"/>
    <w:rsid w:val="00831767"/>
    <w:rsid w:val="0083184A"/>
    <w:rsid w:val="0083194F"/>
    <w:rsid w:val="00831A3E"/>
    <w:rsid w:val="00832135"/>
    <w:rsid w:val="008322D5"/>
    <w:rsid w:val="00832357"/>
    <w:rsid w:val="008324B0"/>
    <w:rsid w:val="00832669"/>
    <w:rsid w:val="00832A8F"/>
    <w:rsid w:val="00832BDE"/>
    <w:rsid w:val="00832FB0"/>
    <w:rsid w:val="00833135"/>
    <w:rsid w:val="008335E2"/>
    <w:rsid w:val="008336D9"/>
    <w:rsid w:val="0083377C"/>
    <w:rsid w:val="00833C9B"/>
    <w:rsid w:val="008342F0"/>
    <w:rsid w:val="00834321"/>
    <w:rsid w:val="008343E2"/>
    <w:rsid w:val="0083472C"/>
    <w:rsid w:val="00834B09"/>
    <w:rsid w:val="008351D0"/>
    <w:rsid w:val="00835224"/>
    <w:rsid w:val="00835528"/>
    <w:rsid w:val="00835C32"/>
    <w:rsid w:val="00835D47"/>
    <w:rsid w:val="0083602A"/>
    <w:rsid w:val="008362B7"/>
    <w:rsid w:val="00836434"/>
    <w:rsid w:val="008369D0"/>
    <w:rsid w:val="008369F5"/>
    <w:rsid w:val="00836AEA"/>
    <w:rsid w:val="00836B56"/>
    <w:rsid w:val="00836B73"/>
    <w:rsid w:val="008378B5"/>
    <w:rsid w:val="00837A75"/>
    <w:rsid w:val="00837AC5"/>
    <w:rsid w:val="00837D61"/>
    <w:rsid w:val="0084015E"/>
    <w:rsid w:val="0084024F"/>
    <w:rsid w:val="008403C3"/>
    <w:rsid w:val="0084046F"/>
    <w:rsid w:val="008404C3"/>
    <w:rsid w:val="00840CAC"/>
    <w:rsid w:val="008411D6"/>
    <w:rsid w:val="008418A3"/>
    <w:rsid w:val="00841AF0"/>
    <w:rsid w:val="008429C4"/>
    <w:rsid w:val="00842A25"/>
    <w:rsid w:val="00842C40"/>
    <w:rsid w:val="00842CF1"/>
    <w:rsid w:val="0084311F"/>
    <w:rsid w:val="00843664"/>
    <w:rsid w:val="00843AE1"/>
    <w:rsid w:val="00843E79"/>
    <w:rsid w:val="008444A1"/>
    <w:rsid w:val="00844520"/>
    <w:rsid w:val="00844A66"/>
    <w:rsid w:val="00844A8A"/>
    <w:rsid w:val="00844C0D"/>
    <w:rsid w:val="00845095"/>
    <w:rsid w:val="008451E7"/>
    <w:rsid w:val="00846129"/>
    <w:rsid w:val="00846323"/>
    <w:rsid w:val="0084650A"/>
    <w:rsid w:val="00846801"/>
    <w:rsid w:val="00847123"/>
    <w:rsid w:val="0084775A"/>
    <w:rsid w:val="00850480"/>
    <w:rsid w:val="00850608"/>
    <w:rsid w:val="0085096A"/>
    <w:rsid w:val="00851261"/>
    <w:rsid w:val="008513E7"/>
    <w:rsid w:val="00851433"/>
    <w:rsid w:val="008514A0"/>
    <w:rsid w:val="00851625"/>
    <w:rsid w:val="008519DE"/>
    <w:rsid w:val="00851C8E"/>
    <w:rsid w:val="00852403"/>
    <w:rsid w:val="008525D3"/>
    <w:rsid w:val="0085281B"/>
    <w:rsid w:val="00852888"/>
    <w:rsid w:val="0085312F"/>
    <w:rsid w:val="00854E94"/>
    <w:rsid w:val="00855297"/>
    <w:rsid w:val="00855367"/>
    <w:rsid w:val="0085575A"/>
    <w:rsid w:val="00856B4C"/>
    <w:rsid w:val="00856C9A"/>
    <w:rsid w:val="00856F9F"/>
    <w:rsid w:val="00857552"/>
    <w:rsid w:val="008576CD"/>
    <w:rsid w:val="008578B6"/>
    <w:rsid w:val="008579BB"/>
    <w:rsid w:val="00860067"/>
    <w:rsid w:val="00860ACA"/>
    <w:rsid w:val="00860B2E"/>
    <w:rsid w:val="00860C4C"/>
    <w:rsid w:val="00860CEF"/>
    <w:rsid w:val="008612D0"/>
    <w:rsid w:val="00861345"/>
    <w:rsid w:val="008613C3"/>
    <w:rsid w:val="00861AB0"/>
    <w:rsid w:val="00861B0D"/>
    <w:rsid w:val="00862064"/>
    <w:rsid w:val="008621A4"/>
    <w:rsid w:val="00862346"/>
    <w:rsid w:val="00862421"/>
    <w:rsid w:val="0086287C"/>
    <w:rsid w:val="00862C53"/>
    <w:rsid w:val="00862C75"/>
    <w:rsid w:val="00862F42"/>
    <w:rsid w:val="00863320"/>
    <w:rsid w:val="00863663"/>
    <w:rsid w:val="00863701"/>
    <w:rsid w:val="00863C20"/>
    <w:rsid w:val="0086400C"/>
    <w:rsid w:val="0086452E"/>
    <w:rsid w:val="0086472E"/>
    <w:rsid w:val="008649E4"/>
    <w:rsid w:val="00864A5F"/>
    <w:rsid w:val="00864E23"/>
    <w:rsid w:val="00864E30"/>
    <w:rsid w:val="00865715"/>
    <w:rsid w:val="00865D62"/>
    <w:rsid w:val="00865F92"/>
    <w:rsid w:val="008664B1"/>
    <w:rsid w:val="00866A3A"/>
    <w:rsid w:val="00866BB9"/>
    <w:rsid w:val="00867135"/>
    <w:rsid w:val="00867336"/>
    <w:rsid w:val="008673D0"/>
    <w:rsid w:val="00867FB2"/>
    <w:rsid w:val="00870040"/>
    <w:rsid w:val="00870064"/>
    <w:rsid w:val="008702AE"/>
    <w:rsid w:val="008705CD"/>
    <w:rsid w:val="008707F7"/>
    <w:rsid w:val="0087080A"/>
    <w:rsid w:val="00871182"/>
    <w:rsid w:val="00871820"/>
    <w:rsid w:val="00871838"/>
    <w:rsid w:val="00871905"/>
    <w:rsid w:val="00871D39"/>
    <w:rsid w:val="00871E05"/>
    <w:rsid w:val="0087201F"/>
    <w:rsid w:val="0087227E"/>
    <w:rsid w:val="00872585"/>
    <w:rsid w:val="00872C64"/>
    <w:rsid w:val="00873311"/>
    <w:rsid w:val="00873351"/>
    <w:rsid w:val="008733FE"/>
    <w:rsid w:val="00873608"/>
    <w:rsid w:val="00873D8C"/>
    <w:rsid w:val="00873F25"/>
    <w:rsid w:val="008746F0"/>
    <w:rsid w:val="00875DF7"/>
    <w:rsid w:val="00875E64"/>
    <w:rsid w:val="008760D2"/>
    <w:rsid w:val="00876523"/>
    <w:rsid w:val="0087654F"/>
    <w:rsid w:val="00876615"/>
    <w:rsid w:val="008778A2"/>
    <w:rsid w:val="00877C47"/>
    <w:rsid w:val="00877EDF"/>
    <w:rsid w:val="0088046B"/>
    <w:rsid w:val="008808CB"/>
    <w:rsid w:val="00880ADB"/>
    <w:rsid w:val="00880D07"/>
    <w:rsid w:val="008813DF"/>
    <w:rsid w:val="00881F62"/>
    <w:rsid w:val="00881FE0"/>
    <w:rsid w:val="00882011"/>
    <w:rsid w:val="00882500"/>
    <w:rsid w:val="00882A85"/>
    <w:rsid w:val="00882AC8"/>
    <w:rsid w:val="00883398"/>
    <w:rsid w:val="00883506"/>
    <w:rsid w:val="0088358A"/>
    <w:rsid w:val="0088380D"/>
    <w:rsid w:val="0088395E"/>
    <w:rsid w:val="00883D22"/>
    <w:rsid w:val="00883EE8"/>
    <w:rsid w:val="008846BE"/>
    <w:rsid w:val="00884981"/>
    <w:rsid w:val="00884AE8"/>
    <w:rsid w:val="00884E41"/>
    <w:rsid w:val="00884FCF"/>
    <w:rsid w:val="008851DA"/>
    <w:rsid w:val="008857C9"/>
    <w:rsid w:val="0088658C"/>
    <w:rsid w:val="0088664E"/>
    <w:rsid w:val="008867CC"/>
    <w:rsid w:val="00886A42"/>
    <w:rsid w:val="008870AA"/>
    <w:rsid w:val="00887100"/>
    <w:rsid w:val="008872CB"/>
    <w:rsid w:val="008876C2"/>
    <w:rsid w:val="00887A18"/>
    <w:rsid w:val="00887A5F"/>
    <w:rsid w:val="00887D2B"/>
    <w:rsid w:val="00887F00"/>
    <w:rsid w:val="00887F16"/>
    <w:rsid w:val="00887F91"/>
    <w:rsid w:val="00887FB3"/>
    <w:rsid w:val="00890BD8"/>
    <w:rsid w:val="00891258"/>
    <w:rsid w:val="008912BD"/>
    <w:rsid w:val="0089141E"/>
    <w:rsid w:val="0089148F"/>
    <w:rsid w:val="00891EE6"/>
    <w:rsid w:val="00891F70"/>
    <w:rsid w:val="00892143"/>
    <w:rsid w:val="008923F0"/>
    <w:rsid w:val="0089301E"/>
    <w:rsid w:val="00893BC7"/>
    <w:rsid w:val="00893C93"/>
    <w:rsid w:val="00893CCE"/>
    <w:rsid w:val="0089407F"/>
    <w:rsid w:val="00894768"/>
    <w:rsid w:val="008948D0"/>
    <w:rsid w:val="00894C59"/>
    <w:rsid w:val="00894EBC"/>
    <w:rsid w:val="008953F1"/>
    <w:rsid w:val="008954E1"/>
    <w:rsid w:val="008962D4"/>
    <w:rsid w:val="00896320"/>
    <w:rsid w:val="0089634A"/>
    <w:rsid w:val="008967C3"/>
    <w:rsid w:val="008967CF"/>
    <w:rsid w:val="00896C43"/>
    <w:rsid w:val="00897109"/>
    <w:rsid w:val="00897284"/>
    <w:rsid w:val="00897657"/>
    <w:rsid w:val="0089780A"/>
    <w:rsid w:val="00897AA8"/>
    <w:rsid w:val="00897F3E"/>
    <w:rsid w:val="008A017F"/>
    <w:rsid w:val="008A02E3"/>
    <w:rsid w:val="008A0783"/>
    <w:rsid w:val="008A0E33"/>
    <w:rsid w:val="008A0F17"/>
    <w:rsid w:val="008A12B9"/>
    <w:rsid w:val="008A176F"/>
    <w:rsid w:val="008A1980"/>
    <w:rsid w:val="008A1B55"/>
    <w:rsid w:val="008A1B7C"/>
    <w:rsid w:val="008A1F5C"/>
    <w:rsid w:val="008A2312"/>
    <w:rsid w:val="008A27D3"/>
    <w:rsid w:val="008A2901"/>
    <w:rsid w:val="008A2B3C"/>
    <w:rsid w:val="008A33D8"/>
    <w:rsid w:val="008A366E"/>
    <w:rsid w:val="008A3D75"/>
    <w:rsid w:val="008A3E6D"/>
    <w:rsid w:val="008A41F5"/>
    <w:rsid w:val="008A426E"/>
    <w:rsid w:val="008A4270"/>
    <w:rsid w:val="008A48C3"/>
    <w:rsid w:val="008A497D"/>
    <w:rsid w:val="008A4A84"/>
    <w:rsid w:val="008A5103"/>
    <w:rsid w:val="008A52B1"/>
    <w:rsid w:val="008A539D"/>
    <w:rsid w:val="008A5999"/>
    <w:rsid w:val="008A5C2A"/>
    <w:rsid w:val="008A5EE9"/>
    <w:rsid w:val="008A6069"/>
    <w:rsid w:val="008A61A2"/>
    <w:rsid w:val="008A61CE"/>
    <w:rsid w:val="008A651B"/>
    <w:rsid w:val="008A6967"/>
    <w:rsid w:val="008A6EE4"/>
    <w:rsid w:val="008A6FCE"/>
    <w:rsid w:val="008A730E"/>
    <w:rsid w:val="008A7575"/>
    <w:rsid w:val="008A76AF"/>
    <w:rsid w:val="008A773C"/>
    <w:rsid w:val="008A783D"/>
    <w:rsid w:val="008A7E4C"/>
    <w:rsid w:val="008A7E94"/>
    <w:rsid w:val="008A7F2D"/>
    <w:rsid w:val="008B001B"/>
    <w:rsid w:val="008B008B"/>
    <w:rsid w:val="008B00B6"/>
    <w:rsid w:val="008B01C4"/>
    <w:rsid w:val="008B065E"/>
    <w:rsid w:val="008B0AD3"/>
    <w:rsid w:val="008B0DCB"/>
    <w:rsid w:val="008B1934"/>
    <w:rsid w:val="008B2789"/>
    <w:rsid w:val="008B2B95"/>
    <w:rsid w:val="008B2BED"/>
    <w:rsid w:val="008B32CE"/>
    <w:rsid w:val="008B3C10"/>
    <w:rsid w:val="008B3C59"/>
    <w:rsid w:val="008B3D63"/>
    <w:rsid w:val="008B3F41"/>
    <w:rsid w:val="008B3F79"/>
    <w:rsid w:val="008B4263"/>
    <w:rsid w:val="008B43E3"/>
    <w:rsid w:val="008B4531"/>
    <w:rsid w:val="008B4C86"/>
    <w:rsid w:val="008B4E2E"/>
    <w:rsid w:val="008B4F96"/>
    <w:rsid w:val="008B5072"/>
    <w:rsid w:val="008B61A8"/>
    <w:rsid w:val="008B6452"/>
    <w:rsid w:val="008B6503"/>
    <w:rsid w:val="008B651F"/>
    <w:rsid w:val="008B6A9A"/>
    <w:rsid w:val="008B70A1"/>
    <w:rsid w:val="008B7A9A"/>
    <w:rsid w:val="008B7D46"/>
    <w:rsid w:val="008B7EFA"/>
    <w:rsid w:val="008C00AE"/>
    <w:rsid w:val="008C0151"/>
    <w:rsid w:val="008C0750"/>
    <w:rsid w:val="008C089D"/>
    <w:rsid w:val="008C0C1A"/>
    <w:rsid w:val="008C0EF3"/>
    <w:rsid w:val="008C0F5E"/>
    <w:rsid w:val="008C1298"/>
    <w:rsid w:val="008C13B1"/>
    <w:rsid w:val="008C19DB"/>
    <w:rsid w:val="008C1B01"/>
    <w:rsid w:val="008C1C6E"/>
    <w:rsid w:val="008C1D95"/>
    <w:rsid w:val="008C209B"/>
    <w:rsid w:val="008C26B7"/>
    <w:rsid w:val="008C2844"/>
    <w:rsid w:val="008C2B75"/>
    <w:rsid w:val="008C2C8B"/>
    <w:rsid w:val="008C3164"/>
    <w:rsid w:val="008C3213"/>
    <w:rsid w:val="008C3A66"/>
    <w:rsid w:val="008C3AE2"/>
    <w:rsid w:val="008C408D"/>
    <w:rsid w:val="008C465C"/>
    <w:rsid w:val="008C4A67"/>
    <w:rsid w:val="008C50E4"/>
    <w:rsid w:val="008C53DD"/>
    <w:rsid w:val="008C5451"/>
    <w:rsid w:val="008C55CC"/>
    <w:rsid w:val="008C577E"/>
    <w:rsid w:val="008C5B18"/>
    <w:rsid w:val="008C5C4B"/>
    <w:rsid w:val="008C5DF1"/>
    <w:rsid w:val="008C658A"/>
    <w:rsid w:val="008C65D5"/>
    <w:rsid w:val="008C68C5"/>
    <w:rsid w:val="008C6A2E"/>
    <w:rsid w:val="008C6D92"/>
    <w:rsid w:val="008C7928"/>
    <w:rsid w:val="008D0203"/>
    <w:rsid w:val="008D074F"/>
    <w:rsid w:val="008D08AA"/>
    <w:rsid w:val="008D0A76"/>
    <w:rsid w:val="008D1253"/>
    <w:rsid w:val="008D129C"/>
    <w:rsid w:val="008D12CF"/>
    <w:rsid w:val="008D16A1"/>
    <w:rsid w:val="008D1807"/>
    <w:rsid w:val="008D21BA"/>
    <w:rsid w:val="008D2611"/>
    <w:rsid w:val="008D2672"/>
    <w:rsid w:val="008D2C58"/>
    <w:rsid w:val="008D30C4"/>
    <w:rsid w:val="008D30F8"/>
    <w:rsid w:val="008D3296"/>
    <w:rsid w:val="008D3442"/>
    <w:rsid w:val="008D3F31"/>
    <w:rsid w:val="008D3F60"/>
    <w:rsid w:val="008D3F9E"/>
    <w:rsid w:val="008D3F9F"/>
    <w:rsid w:val="008D4172"/>
    <w:rsid w:val="008D4200"/>
    <w:rsid w:val="008D428B"/>
    <w:rsid w:val="008D45FB"/>
    <w:rsid w:val="008D460E"/>
    <w:rsid w:val="008D4BBC"/>
    <w:rsid w:val="008D50B6"/>
    <w:rsid w:val="008D511F"/>
    <w:rsid w:val="008D54D6"/>
    <w:rsid w:val="008D5527"/>
    <w:rsid w:val="008D5A77"/>
    <w:rsid w:val="008D5B63"/>
    <w:rsid w:val="008D683D"/>
    <w:rsid w:val="008D7C8A"/>
    <w:rsid w:val="008E0112"/>
    <w:rsid w:val="008E01BF"/>
    <w:rsid w:val="008E03C6"/>
    <w:rsid w:val="008E04AE"/>
    <w:rsid w:val="008E0589"/>
    <w:rsid w:val="008E0758"/>
    <w:rsid w:val="008E0DBA"/>
    <w:rsid w:val="008E12A9"/>
    <w:rsid w:val="008E1B57"/>
    <w:rsid w:val="008E1F7B"/>
    <w:rsid w:val="008E1F90"/>
    <w:rsid w:val="008E1FE3"/>
    <w:rsid w:val="008E249F"/>
    <w:rsid w:val="008E25CF"/>
    <w:rsid w:val="008E2B33"/>
    <w:rsid w:val="008E2C44"/>
    <w:rsid w:val="008E32C8"/>
    <w:rsid w:val="008E3650"/>
    <w:rsid w:val="008E3ABD"/>
    <w:rsid w:val="008E3B76"/>
    <w:rsid w:val="008E3C0D"/>
    <w:rsid w:val="008E3E20"/>
    <w:rsid w:val="008E3F7F"/>
    <w:rsid w:val="008E4357"/>
    <w:rsid w:val="008E45B3"/>
    <w:rsid w:val="008E4833"/>
    <w:rsid w:val="008E57CD"/>
    <w:rsid w:val="008E5B52"/>
    <w:rsid w:val="008E6040"/>
    <w:rsid w:val="008E60A6"/>
    <w:rsid w:val="008E65C1"/>
    <w:rsid w:val="008E67AF"/>
    <w:rsid w:val="008E67EC"/>
    <w:rsid w:val="008E6AB9"/>
    <w:rsid w:val="008E6DBF"/>
    <w:rsid w:val="008E7066"/>
    <w:rsid w:val="008E7114"/>
    <w:rsid w:val="008E7817"/>
    <w:rsid w:val="008E78E7"/>
    <w:rsid w:val="008E7C53"/>
    <w:rsid w:val="008E7F87"/>
    <w:rsid w:val="008E9ED7"/>
    <w:rsid w:val="008F03C9"/>
    <w:rsid w:val="008F0420"/>
    <w:rsid w:val="008F088E"/>
    <w:rsid w:val="008F0C7D"/>
    <w:rsid w:val="008F116C"/>
    <w:rsid w:val="008F16E5"/>
    <w:rsid w:val="008F2288"/>
    <w:rsid w:val="008F24AB"/>
    <w:rsid w:val="008F26B1"/>
    <w:rsid w:val="008F2880"/>
    <w:rsid w:val="008F2B95"/>
    <w:rsid w:val="008F2D1A"/>
    <w:rsid w:val="008F2DB5"/>
    <w:rsid w:val="008F2E28"/>
    <w:rsid w:val="008F337E"/>
    <w:rsid w:val="008F366A"/>
    <w:rsid w:val="008F3C81"/>
    <w:rsid w:val="008F3D5F"/>
    <w:rsid w:val="008F4003"/>
    <w:rsid w:val="008F4229"/>
    <w:rsid w:val="008F42D1"/>
    <w:rsid w:val="008F46E6"/>
    <w:rsid w:val="008F4EC0"/>
    <w:rsid w:val="008F4F93"/>
    <w:rsid w:val="008F50CB"/>
    <w:rsid w:val="008F54BE"/>
    <w:rsid w:val="008F5738"/>
    <w:rsid w:val="008F5CEA"/>
    <w:rsid w:val="008F5FA4"/>
    <w:rsid w:val="008F63AA"/>
    <w:rsid w:val="008F6882"/>
    <w:rsid w:val="008F78D3"/>
    <w:rsid w:val="008F7A17"/>
    <w:rsid w:val="008F7CA8"/>
    <w:rsid w:val="008F7E0F"/>
    <w:rsid w:val="008F7FCE"/>
    <w:rsid w:val="009006E0"/>
    <w:rsid w:val="00900918"/>
    <w:rsid w:val="00900B2F"/>
    <w:rsid w:val="00900E3D"/>
    <w:rsid w:val="00901241"/>
    <w:rsid w:val="00901266"/>
    <w:rsid w:val="00901715"/>
    <w:rsid w:val="00901A32"/>
    <w:rsid w:val="00902397"/>
    <w:rsid w:val="009026B8"/>
    <w:rsid w:val="00902F23"/>
    <w:rsid w:val="00902F24"/>
    <w:rsid w:val="0090328F"/>
    <w:rsid w:val="00903589"/>
    <w:rsid w:val="00903647"/>
    <w:rsid w:val="00903884"/>
    <w:rsid w:val="009045D3"/>
    <w:rsid w:val="00904662"/>
    <w:rsid w:val="00904AEE"/>
    <w:rsid w:val="00905101"/>
    <w:rsid w:val="009052D1"/>
    <w:rsid w:val="00905534"/>
    <w:rsid w:val="00905587"/>
    <w:rsid w:val="00905642"/>
    <w:rsid w:val="00906280"/>
    <w:rsid w:val="00906404"/>
    <w:rsid w:val="00906455"/>
    <w:rsid w:val="00906674"/>
    <w:rsid w:val="009066C6"/>
    <w:rsid w:val="00906748"/>
    <w:rsid w:val="009078B0"/>
    <w:rsid w:val="00907A3C"/>
    <w:rsid w:val="00907AB7"/>
    <w:rsid w:val="00907E7B"/>
    <w:rsid w:val="009103D8"/>
    <w:rsid w:val="0091055C"/>
    <w:rsid w:val="00910A24"/>
    <w:rsid w:val="00910FFA"/>
    <w:rsid w:val="00911322"/>
    <w:rsid w:val="00911B4D"/>
    <w:rsid w:val="00911CD6"/>
    <w:rsid w:val="009123AB"/>
    <w:rsid w:val="0091250E"/>
    <w:rsid w:val="00912B9D"/>
    <w:rsid w:val="00913517"/>
    <w:rsid w:val="009135C1"/>
    <w:rsid w:val="00913D04"/>
    <w:rsid w:val="00913FE1"/>
    <w:rsid w:val="00914A5C"/>
    <w:rsid w:val="00914E33"/>
    <w:rsid w:val="00914EFB"/>
    <w:rsid w:val="009152D0"/>
    <w:rsid w:val="00915302"/>
    <w:rsid w:val="009161D3"/>
    <w:rsid w:val="009163B5"/>
    <w:rsid w:val="00916FCD"/>
    <w:rsid w:val="0091706E"/>
    <w:rsid w:val="0091709C"/>
    <w:rsid w:val="0091731F"/>
    <w:rsid w:val="00917366"/>
    <w:rsid w:val="009175AB"/>
    <w:rsid w:val="00920236"/>
    <w:rsid w:val="00920A85"/>
    <w:rsid w:val="00920EB3"/>
    <w:rsid w:val="0092167C"/>
    <w:rsid w:val="0092172D"/>
    <w:rsid w:val="009219FC"/>
    <w:rsid w:val="00921D3D"/>
    <w:rsid w:val="009223A0"/>
    <w:rsid w:val="00922D73"/>
    <w:rsid w:val="00923022"/>
    <w:rsid w:val="009232C8"/>
    <w:rsid w:val="0092391A"/>
    <w:rsid w:val="0092396F"/>
    <w:rsid w:val="00923AF3"/>
    <w:rsid w:val="00923D22"/>
    <w:rsid w:val="00923F65"/>
    <w:rsid w:val="0092458F"/>
    <w:rsid w:val="0092478D"/>
    <w:rsid w:val="00924DE2"/>
    <w:rsid w:val="00924F0F"/>
    <w:rsid w:val="00924F97"/>
    <w:rsid w:val="00925080"/>
    <w:rsid w:val="009251EB"/>
    <w:rsid w:val="00925451"/>
    <w:rsid w:val="00925DB5"/>
    <w:rsid w:val="00925E28"/>
    <w:rsid w:val="00926193"/>
    <w:rsid w:val="00926236"/>
    <w:rsid w:val="00926265"/>
    <w:rsid w:val="00926339"/>
    <w:rsid w:val="009266D6"/>
    <w:rsid w:val="009268F5"/>
    <w:rsid w:val="00926A76"/>
    <w:rsid w:val="00926A8F"/>
    <w:rsid w:val="00926F31"/>
    <w:rsid w:val="009272CA"/>
    <w:rsid w:val="009273B5"/>
    <w:rsid w:val="009274AA"/>
    <w:rsid w:val="00927547"/>
    <w:rsid w:val="009276BF"/>
    <w:rsid w:val="009276EA"/>
    <w:rsid w:val="009277AB"/>
    <w:rsid w:val="009277E1"/>
    <w:rsid w:val="0092788F"/>
    <w:rsid w:val="009279E2"/>
    <w:rsid w:val="00927A7C"/>
    <w:rsid w:val="00927B44"/>
    <w:rsid w:val="0093052D"/>
    <w:rsid w:val="009310F5"/>
    <w:rsid w:val="009311E8"/>
    <w:rsid w:val="00931450"/>
    <w:rsid w:val="009319A2"/>
    <w:rsid w:val="00931FDA"/>
    <w:rsid w:val="009327EE"/>
    <w:rsid w:val="00932A07"/>
    <w:rsid w:val="00932AB6"/>
    <w:rsid w:val="00932B1D"/>
    <w:rsid w:val="00932B6C"/>
    <w:rsid w:val="00932D83"/>
    <w:rsid w:val="00932DEF"/>
    <w:rsid w:val="00933012"/>
    <w:rsid w:val="00933028"/>
    <w:rsid w:val="00933636"/>
    <w:rsid w:val="009338A2"/>
    <w:rsid w:val="009338D1"/>
    <w:rsid w:val="00933A05"/>
    <w:rsid w:val="0093422D"/>
    <w:rsid w:val="00934392"/>
    <w:rsid w:val="009347E8"/>
    <w:rsid w:val="00934ED2"/>
    <w:rsid w:val="009350D2"/>
    <w:rsid w:val="009350DC"/>
    <w:rsid w:val="00935160"/>
    <w:rsid w:val="0093573B"/>
    <w:rsid w:val="00935ADD"/>
    <w:rsid w:val="00935F69"/>
    <w:rsid w:val="009360C5"/>
    <w:rsid w:val="00936210"/>
    <w:rsid w:val="0093630F"/>
    <w:rsid w:val="0093632A"/>
    <w:rsid w:val="00936B0C"/>
    <w:rsid w:val="00936E16"/>
    <w:rsid w:val="00936EF9"/>
    <w:rsid w:val="00937049"/>
    <w:rsid w:val="00937990"/>
    <w:rsid w:val="00937E16"/>
    <w:rsid w:val="00937E9E"/>
    <w:rsid w:val="00937EBC"/>
    <w:rsid w:val="00940486"/>
    <w:rsid w:val="0094129F"/>
    <w:rsid w:val="00941F49"/>
    <w:rsid w:val="00942033"/>
    <w:rsid w:val="00942599"/>
    <w:rsid w:val="00942698"/>
    <w:rsid w:val="00942895"/>
    <w:rsid w:val="00942DE8"/>
    <w:rsid w:val="009432E9"/>
    <w:rsid w:val="0094343D"/>
    <w:rsid w:val="009434E3"/>
    <w:rsid w:val="009434F7"/>
    <w:rsid w:val="00943907"/>
    <w:rsid w:val="009439C1"/>
    <w:rsid w:val="00943ACA"/>
    <w:rsid w:val="009440F6"/>
    <w:rsid w:val="00944AE7"/>
    <w:rsid w:val="00944D52"/>
    <w:rsid w:val="0094525B"/>
    <w:rsid w:val="00945687"/>
    <w:rsid w:val="00945EC5"/>
    <w:rsid w:val="00946081"/>
    <w:rsid w:val="00946147"/>
    <w:rsid w:val="00946C1B"/>
    <w:rsid w:val="00946D9C"/>
    <w:rsid w:val="00947338"/>
    <w:rsid w:val="0094756D"/>
    <w:rsid w:val="00947611"/>
    <w:rsid w:val="009478E5"/>
    <w:rsid w:val="00947DBC"/>
    <w:rsid w:val="009500B5"/>
    <w:rsid w:val="009500D5"/>
    <w:rsid w:val="0095012F"/>
    <w:rsid w:val="009505D6"/>
    <w:rsid w:val="009515B8"/>
    <w:rsid w:val="00951CE6"/>
    <w:rsid w:val="00951D28"/>
    <w:rsid w:val="00951DD9"/>
    <w:rsid w:val="00952595"/>
    <w:rsid w:val="00952823"/>
    <w:rsid w:val="00952869"/>
    <w:rsid w:val="00952C1C"/>
    <w:rsid w:val="00952EA7"/>
    <w:rsid w:val="00952FD9"/>
    <w:rsid w:val="009538E9"/>
    <w:rsid w:val="00953FE0"/>
    <w:rsid w:val="00954217"/>
    <w:rsid w:val="00954AB3"/>
    <w:rsid w:val="00955370"/>
    <w:rsid w:val="00955613"/>
    <w:rsid w:val="00955A72"/>
    <w:rsid w:val="00955DD4"/>
    <w:rsid w:val="00955E76"/>
    <w:rsid w:val="009560BE"/>
    <w:rsid w:val="0095638C"/>
    <w:rsid w:val="009566EC"/>
    <w:rsid w:val="0095673D"/>
    <w:rsid w:val="00956742"/>
    <w:rsid w:val="00956888"/>
    <w:rsid w:val="00956D0C"/>
    <w:rsid w:val="00956E67"/>
    <w:rsid w:val="00956EAF"/>
    <w:rsid w:val="00957B82"/>
    <w:rsid w:val="00957BEB"/>
    <w:rsid w:val="00957CD6"/>
    <w:rsid w:val="00957D88"/>
    <w:rsid w:val="00960102"/>
    <w:rsid w:val="0096026C"/>
    <w:rsid w:val="00960952"/>
    <w:rsid w:val="0096096F"/>
    <w:rsid w:val="00960D2C"/>
    <w:rsid w:val="00960FEB"/>
    <w:rsid w:val="009610ED"/>
    <w:rsid w:val="00961F86"/>
    <w:rsid w:val="00962020"/>
    <w:rsid w:val="009620FA"/>
    <w:rsid w:val="009622BE"/>
    <w:rsid w:val="00962AA8"/>
    <w:rsid w:val="00962D7F"/>
    <w:rsid w:val="0096310B"/>
    <w:rsid w:val="00963471"/>
    <w:rsid w:val="009638E7"/>
    <w:rsid w:val="00963C54"/>
    <w:rsid w:val="00963E37"/>
    <w:rsid w:val="00963E9E"/>
    <w:rsid w:val="00963F1F"/>
    <w:rsid w:val="00964221"/>
    <w:rsid w:val="00964743"/>
    <w:rsid w:val="00964DF5"/>
    <w:rsid w:val="0096506E"/>
    <w:rsid w:val="00965085"/>
    <w:rsid w:val="00965273"/>
    <w:rsid w:val="00965402"/>
    <w:rsid w:val="009654C2"/>
    <w:rsid w:val="009655BE"/>
    <w:rsid w:val="00965686"/>
    <w:rsid w:val="00965B74"/>
    <w:rsid w:val="00965CC5"/>
    <w:rsid w:val="00965E70"/>
    <w:rsid w:val="00967290"/>
    <w:rsid w:val="00967609"/>
    <w:rsid w:val="0096763E"/>
    <w:rsid w:val="00967C98"/>
    <w:rsid w:val="00967EFC"/>
    <w:rsid w:val="00970548"/>
    <w:rsid w:val="009707D1"/>
    <w:rsid w:val="009707F9"/>
    <w:rsid w:val="00970C7D"/>
    <w:rsid w:val="00971397"/>
    <w:rsid w:val="00971AEA"/>
    <w:rsid w:val="009721DE"/>
    <w:rsid w:val="00972401"/>
    <w:rsid w:val="00972473"/>
    <w:rsid w:val="00972B8A"/>
    <w:rsid w:val="00973209"/>
    <w:rsid w:val="0097323F"/>
    <w:rsid w:val="00973409"/>
    <w:rsid w:val="00973726"/>
    <w:rsid w:val="00973832"/>
    <w:rsid w:val="00974C82"/>
    <w:rsid w:val="00974FB6"/>
    <w:rsid w:val="00975138"/>
    <w:rsid w:val="00975313"/>
    <w:rsid w:val="009756C6"/>
    <w:rsid w:val="00975BA9"/>
    <w:rsid w:val="00975DE5"/>
    <w:rsid w:val="009762C2"/>
    <w:rsid w:val="00976411"/>
    <w:rsid w:val="00976E9B"/>
    <w:rsid w:val="00976EF1"/>
    <w:rsid w:val="009775A4"/>
    <w:rsid w:val="0097786B"/>
    <w:rsid w:val="00977999"/>
    <w:rsid w:val="00977F4B"/>
    <w:rsid w:val="00980577"/>
    <w:rsid w:val="009805CD"/>
    <w:rsid w:val="00980868"/>
    <w:rsid w:val="00980F92"/>
    <w:rsid w:val="009811BE"/>
    <w:rsid w:val="0098162C"/>
    <w:rsid w:val="0098164A"/>
    <w:rsid w:val="00981EA9"/>
    <w:rsid w:val="00982445"/>
    <w:rsid w:val="0098261E"/>
    <w:rsid w:val="00982781"/>
    <w:rsid w:val="00983128"/>
    <w:rsid w:val="009832F1"/>
    <w:rsid w:val="00983556"/>
    <w:rsid w:val="00983763"/>
    <w:rsid w:val="009837E1"/>
    <w:rsid w:val="009840C2"/>
    <w:rsid w:val="009848A7"/>
    <w:rsid w:val="00984AF3"/>
    <w:rsid w:val="00984DB0"/>
    <w:rsid w:val="00984FDB"/>
    <w:rsid w:val="00985207"/>
    <w:rsid w:val="009852D0"/>
    <w:rsid w:val="00985500"/>
    <w:rsid w:val="0098568D"/>
    <w:rsid w:val="00985AFE"/>
    <w:rsid w:val="00985B60"/>
    <w:rsid w:val="00985C3C"/>
    <w:rsid w:val="00987074"/>
    <w:rsid w:val="00987680"/>
    <w:rsid w:val="00987B29"/>
    <w:rsid w:val="00987D3A"/>
    <w:rsid w:val="00987F15"/>
    <w:rsid w:val="00987FAD"/>
    <w:rsid w:val="009904EF"/>
    <w:rsid w:val="00991415"/>
    <w:rsid w:val="00991473"/>
    <w:rsid w:val="00991733"/>
    <w:rsid w:val="00991E02"/>
    <w:rsid w:val="00992060"/>
    <w:rsid w:val="00992293"/>
    <w:rsid w:val="009923B6"/>
    <w:rsid w:val="009924B0"/>
    <w:rsid w:val="009927CE"/>
    <w:rsid w:val="00992C6B"/>
    <w:rsid w:val="00992D4F"/>
    <w:rsid w:val="00992F32"/>
    <w:rsid w:val="009933AB"/>
    <w:rsid w:val="009938C1"/>
    <w:rsid w:val="009941B7"/>
    <w:rsid w:val="009942BD"/>
    <w:rsid w:val="00994F4C"/>
    <w:rsid w:val="00995118"/>
    <w:rsid w:val="009952AE"/>
    <w:rsid w:val="00995545"/>
    <w:rsid w:val="00995775"/>
    <w:rsid w:val="009958EF"/>
    <w:rsid w:val="00995DB2"/>
    <w:rsid w:val="00995FCD"/>
    <w:rsid w:val="00996166"/>
    <w:rsid w:val="0099661C"/>
    <w:rsid w:val="00996878"/>
    <w:rsid w:val="00996B00"/>
    <w:rsid w:val="00996D33"/>
    <w:rsid w:val="00996EAA"/>
    <w:rsid w:val="0099705E"/>
    <w:rsid w:val="00997283"/>
    <w:rsid w:val="00997471"/>
    <w:rsid w:val="00997D89"/>
    <w:rsid w:val="009A020E"/>
    <w:rsid w:val="009A0326"/>
    <w:rsid w:val="009A0374"/>
    <w:rsid w:val="009A0485"/>
    <w:rsid w:val="009A0B6C"/>
    <w:rsid w:val="009A0C03"/>
    <w:rsid w:val="009A0CB9"/>
    <w:rsid w:val="009A0FE1"/>
    <w:rsid w:val="009A111A"/>
    <w:rsid w:val="009A16EC"/>
    <w:rsid w:val="009A1C2C"/>
    <w:rsid w:val="009A221E"/>
    <w:rsid w:val="009A262F"/>
    <w:rsid w:val="009A263E"/>
    <w:rsid w:val="009A29C1"/>
    <w:rsid w:val="009A2EAD"/>
    <w:rsid w:val="009A2F8E"/>
    <w:rsid w:val="009A3064"/>
    <w:rsid w:val="009A31B1"/>
    <w:rsid w:val="009A33EE"/>
    <w:rsid w:val="009A347F"/>
    <w:rsid w:val="009A3B01"/>
    <w:rsid w:val="009A3C8B"/>
    <w:rsid w:val="009A3EA2"/>
    <w:rsid w:val="009A41C2"/>
    <w:rsid w:val="009A44C0"/>
    <w:rsid w:val="009A48C6"/>
    <w:rsid w:val="009A503F"/>
    <w:rsid w:val="009A5305"/>
    <w:rsid w:val="009A5600"/>
    <w:rsid w:val="009A5669"/>
    <w:rsid w:val="009A59D3"/>
    <w:rsid w:val="009A5F30"/>
    <w:rsid w:val="009A5FA9"/>
    <w:rsid w:val="009A6134"/>
    <w:rsid w:val="009A6259"/>
    <w:rsid w:val="009A6960"/>
    <w:rsid w:val="009A733C"/>
    <w:rsid w:val="009A73C8"/>
    <w:rsid w:val="009A7C30"/>
    <w:rsid w:val="009A7E55"/>
    <w:rsid w:val="009A7E85"/>
    <w:rsid w:val="009B0096"/>
    <w:rsid w:val="009B0734"/>
    <w:rsid w:val="009B0986"/>
    <w:rsid w:val="009B0B59"/>
    <w:rsid w:val="009B0BF1"/>
    <w:rsid w:val="009B13E9"/>
    <w:rsid w:val="009B148C"/>
    <w:rsid w:val="009B156C"/>
    <w:rsid w:val="009B15D6"/>
    <w:rsid w:val="009B1A48"/>
    <w:rsid w:val="009B1C04"/>
    <w:rsid w:val="009B22DB"/>
    <w:rsid w:val="009B2CEA"/>
    <w:rsid w:val="009B2DE0"/>
    <w:rsid w:val="009B2E24"/>
    <w:rsid w:val="009B3897"/>
    <w:rsid w:val="009B3AD6"/>
    <w:rsid w:val="009B3AFD"/>
    <w:rsid w:val="009B3EA5"/>
    <w:rsid w:val="009B3EA8"/>
    <w:rsid w:val="009B4070"/>
    <w:rsid w:val="009B4151"/>
    <w:rsid w:val="009B426A"/>
    <w:rsid w:val="009B4713"/>
    <w:rsid w:val="009B4993"/>
    <w:rsid w:val="009B49B8"/>
    <w:rsid w:val="009B589C"/>
    <w:rsid w:val="009B5C3E"/>
    <w:rsid w:val="009B5F0E"/>
    <w:rsid w:val="009B6024"/>
    <w:rsid w:val="009B65E5"/>
    <w:rsid w:val="009B7752"/>
    <w:rsid w:val="009B7D59"/>
    <w:rsid w:val="009B7DE0"/>
    <w:rsid w:val="009C0008"/>
    <w:rsid w:val="009C0240"/>
    <w:rsid w:val="009C083A"/>
    <w:rsid w:val="009C106F"/>
    <w:rsid w:val="009C11E1"/>
    <w:rsid w:val="009C11EE"/>
    <w:rsid w:val="009C1475"/>
    <w:rsid w:val="009C1A76"/>
    <w:rsid w:val="009C2201"/>
    <w:rsid w:val="009C233B"/>
    <w:rsid w:val="009C23DC"/>
    <w:rsid w:val="009C25C3"/>
    <w:rsid w:val="009C29E3"/>
    <w:rsid w:val="009C2A1F"/>
    <w:rsid w:val="009C2FE8"/>
    <w:rsid w:val="009C3448"/>
    <w:rsid w:val="009C3512"/>
    <w:rsid w:val="009C3768"/>
    <w:rsid w:val="009C3B76"/>
    <w:rsid w:val="009C3BCF"/>
    <w:rsid w:val="009C4319"/>
    <w:rsid w:val="009C446F"/>
    <w:rsid w:val="009C45F1"/>
    <w:rsid w:val="009C46D8"/>
    <w:rsid w:val="009C4726"/>
    <w:rsid w:val="009C4F59"/>
    <w:rsid w:val="009C4F8D"/>
    <w:rsid w:val="009C5579"/>
    <w:rsid w:val="009C55CA"/>
    <w:rsid w:val="009C5773"/>
    <w:rsid w:val="009C5A02"/>
    <w:rsid w:val="009C5A9B"/>
    <w:rsid w:val="009C5F28"/>
    <w:rsid w:val="009C6081"/>
    <w:rsid w:val="009C627C"/>
    <w:rsid w:val="009C6555"/>
    <w:rsid w:val="009C6D94"/>
    <w:rsid w:val="009C7262"/>
    <w:rsid w:val="009C739A"/>
    <w:rsid w:val="009C74FE"/>
    <w:rsid w:val="009D0249"/>
    <w:rsid w:val="009D158F"/>
    <w:rsid w:val="009D1E40"/>
    <w:rsid w:val="009D1E75"/>
    <w:rsid w:val="009D2369"/>
    <w:rsid w:val="009D24A7"/>
    <w:rsid w:val="009D2ABB"/>
    <w:rsid w:val="009D2B39"/>
    <w:rsid w:val="009D2B3F"/>
    <w:rsid w:val="009D2C56"/>
    <w:rsid w:val="009D2E43"/>
    <w:rsid w:val="009D2F88"/>
    <w:rsid w:val="009D339C"/>
    <w:rsid w:val="009D3A06"/>
    <w:rsid w:val="009D3B03"/>
    <w:rsid w:val="009D4883"/>
    <w:rsid w:val="009D48CD"/>
    <w:rsid w:val="009D4902"/>
    <w:rsid w:val="009D4B47"/>
    <w:rsid w:val="009D5076"/>
    <w:rsid w:val="009D50A4"/>
    <w:rsid w:val="009D5513"/>
    <w:rsid w:val="009D5D0E"/>
    <w:rsid w:val="009D631A"/>
    <w:rsid w:val="009D63DA"/>
    <w:rsid w:val="009D6C9D"/>
    <w:rsid w:val="009D6F6A"/>
    <w:rsid w:val="009D76F5"/>
    <w:rsid w:val="009D780B"/>
    <w:rsid w:val="009D7ACB"/>
    <w:rsid w:val="009D7B25"/>
    <w:rsid w:val="009E0360"/>
    <w:rsid w:val="009E042E"/>
    <w:rsid w:val="009E0552"/>
    <w:rsid w:val="009E057D"/>
    <w:rsid w:val="009E0742"/>
    <w:rsid w:val="009E138F"/>
    <w:rsid w:val="009E1577"/>
    <w:rsid w:val="009E16E9"/>
    <w:rsid w:val="009E17AC"/>
    <w:rsid w:val="009E18D4"/>
    <w:rsid w:val="009E20AC"/>
    <w:rsid w:val="009E2928"/>
    <w:rsid w:val="009E29F4"/>
    <w:rsid w:val="009E2E6D"/>
    <w:rsid w:val="009E2F26"/>
    <w:rsid w:val="009E3019"/>
    <w:rsid w:val="009E3420"/>
    <w:rsid w:val="009E3AD9"/>
    <w:rsid w:val="009E3E16"/>
    <w:rsid w:val="009E4157"/>
    <w:rsid w:val="009E446D"/>
    <w:rsid w:val="009E47A4"/>
    <w:rsid w:val="009E526A"/>
    <w:rsid w:val="009E5352"/>
    <w:rsid w:val="009E54AF"/>
    <w:rsid w:val="009E5836"/>
    <w:rsid w:val="009E5892"/>
    <w:rsid w:val="009E593D"/>
    <w:rsid w:val="009E5BB1"/>
    <w:rsid w:val="009E5F8E"/>
    <w:rsid w:val="009E6619"/>
    <w:rsid w:val="009E6883"/>
    <w:rsid w:val="009E730E"/>
    <w:rsid w:val="009E731A"/>
    <w:rsid w:val="009E74F9"/>
    <w:rsid w:val="009E7653"/>
    <w:rsid w:val="009E77AE"/>
    <w:rsid w:val="009E7E1F"/>
    <w:rsid w:val="009F05DC"/>
    <w:rsid w:val="009F07EB"/>
    <w:rsid w:val="009F0D43"/>
    <w:rsid w:val="009F0DD4"/>
    <w:rsid w:val="009F0FBF"/>
    <w:rsid w:val="009F0FD4"/>
    <w:rsid w:val="009F14EF"/>
    <w:rsid w:val="009F151F"/>
    <w:rsid w:val="009F16E0"/>
    <w:rsid w:val="009F1BEF"/>
    <w:rsid w:val="009F2191"/>
    <w:rsid w:val="009F2D42"/>
    <w:rsid w:val="009F2F8D"/>
    <w:rsid w:val="009F32A2"/>
    <w:rsid w:val="009F35CB"/>
    <w:rsid w:val="009F3696"/>
    <w:rsid w:val="009F3709"/>
    <w:rsid w:val="009F39ED"/>
    <w:rsid w:val="009F3A1E"/>
    <w:rsid w:val="009F3A25"/>
    <w:rsid w:val="009F423D"/>
    <w:rsid w:val="009F46A6"/>
    <w:rsid w:val="009F4CE5"/>
    <w:rsid w:val="009F4DE8"/>
    <w:rsid w:val="009F5157"/>
    <w:rsid w:val="009F57DB"/>
    <w:rsid w:val="009F59EC"/>
    <w:rsid w:val="009F5D87"/>
    <w:rsid w:val="009F650E"/>
    <w:rsid w:val="009F65D8"/>
    <w:rsid w:val="009F68AF"/>
    <w:rsid w:val="009F6B02"/>
    <w:rsid w:val="009F6B13"/>
    <w:rsid w:val="009F6CC3"/>
    <w:rsid w:val="009F6FFF"/>
    <w:rsid w:val="009F7527"/>
    <w:rsid w:val="009F75A5"/>
    <w:rsid w:val="009F7CBB"/>
    <w:rsid w:val="00A000D9"/>
    <w:rsid w:val="00A004E0"/>
    <w:rsid w:val="00A0063A"/>
    <w:rsid w:val="00A01A11"/>
    <w:rsid w:val="00A01FF3"/>
    <w:rsid w:val="00A021BE"/>
    <w:rsid w:val="00A0250F"/>
    <w:rsid w:val="00A02820"/>
    <w:rsid w:val="00A02B25"/>
    <w:rsid w:val="00A03058"/>
    <w:rsid w:val="00A0345F"/>
    <w:rsid w:val="00A03A1A"/>
    <w:rsid w:val="00A03A84"/>
    <w:rsid w:val="00A03BA8"/>
    <w:rsid w:val="00A03BFD"/>
    <w:rsid w:val="00A0424E"/>
    <w:rsid w:val="00A0465F"/>
    <w:rsid w:val="00A046F2"/>
    <w:rsid w:val="00A04709"/>
    <w:rsid w:val="00A04A67"/>
    <w:rsid w:val="00A04D03"/>
    <w:rsid w:val="00A0593A"/>
    <w:rsid w:val="00A05E68"/>
    <w:rsid w:val="00A06A75"/>
    <w:rsid w:val="00A06FBC"/>
    <w:rsid w:val="00A072F8"/>
    <w:rsid w:val="00A07B70"/>
    <w:rsid w:val="00A07DCF"/>
    <w:rsid w:val="00A101F8"/>
    <w:rsid w:val="00A10309"/>
    <w:rsid w:val="00A109F6"/>
    <w:rsid w:val="00A10C21"/>
    <w:rsid w:val="00A10EBE"/>
    <w:rsid w:val="00A10F24"/>
    <w:rsid w:val="00A1115D"/>
    <w:rsid w:val="00A11790"/>
    <w:rsid w:val="00A1179C"/>
    <w:rsid w:val="00A11A36"/>
    <w:rsid w:val="00A11BB4"/>
    <w:rsid w:val="00A11E5B"/>
    <w:rsid w:val="00A12038"/>
    <w:rsid w:val="00A124A8"/>
    <w:rsid w:val="00A126F1"/>
    <w:rsid w:val="00A127F1"/>
    <w:rsid w:val="00A12938"/>
    <w:rsid w:val="00A12F53"/>
    <w:rsid w:val="00A12F85"/>
    <w:rsid w:val="00A13004"/>
    <w:rsid w:val="00A13026"/>
    <w:rsid w:val="00A1313C"/>
    <w:rsid w:val="00A131C4"/>
    <w:rsid w:val="00A13643"/>
    <w:rsid w:val="00A13940"/>
    <w:rsid w:val="00A13A05"/>
    <w:rsid w:val="00A13D5F"/>
    <w:rsid w:val="00A142AA"/>
    <w:rsid w:val="00A14763"/>
    <w:rsid w:val="00A147BC"/>
    <w:rsid w:val="00A14E01"/>
    <w:rsid w:val="00A1569D"/>
    <w:rsid w:val="00A15A23"/>
    <w:rsid w:val="00A15B39"/>
    <w:rsid w:val="00A15BED"/>
    <w:rsid w:val="00A16091"/>
    <w:rsid w:val="00A1645B"/>
    <w:rsid w:val="00A168C9"/>
    <w:rsid w:val="00A1694D"/>
    <w:rsid w:val="00A16D56"/>
    <w:rsid w:val="00A17063"/>
    <w:rsid w:val="00A173FB"/>
    <w:rsid w:val="00A1762E"/>
    <w:rsid w:val="00A20025"/>
    <w:rsid w:val="00A2039B"/>
    <w:rsid w:val="00A20851"/>
    <w:rsid w:val="00A20E2B"/>
    <w:rsid w:val="00A20F04"/>
    <w:rsid w:val="00A210FA"/>
    <w:rsid w:val="00A21CA3"/>
    <w:rsid w:val="00A21ED8"/>
    <w:rsid w:val="00A21FD1"/>
    <w:rsid w:val="00A22793"/>
    <w:rsid w:val="00A227A7"/>
    <w:rsid w:val="00A22B1B"/>
    <w:rsid w:val="00A22C45"/>
    <w:rsid w:val="00A231C6"/>
    <w:rsid w:val="00A231E0"/>
    <w:rsid w:val="00A233D9"/>
    <w:rsid w:val="00A23408"/>
    <w:rsid w:val="00A2359D"/>
    <w:rsid w:val="00A235BD"/>
    <w:rsid w:val="00A2364B"/>
    <w:rsid w:val="00A23771"/>
    <w:rsid w:val="00A23B6A"/>
    <w:rsid w:val="00A23B92"/>
    <w:rsid w:val="00A23D0A"/>
    <w:rsid w:val="00A23E50"/>
    <w:rsid w:val="00A248AE"/>
    <w:rsid w:val="00A24B67"/>
    <w:rsid w:val="00A255DD"/>
    <w:rsid w:val="00A25DE9"/>
    <w:rsid w:val="00A26557"/>
    <w:rsid w:val="00A279D5"/>
    <w:rsid w:val="00A27D80"/>
    <w:rsid w:val="00A30442"/>
    <w:rsid w:val="00A305CB"/>
    <w:rsid w:val="00A30737"/>
    <w:rsid w:val="00A30A15"/>
    <w:rsid w:val="00A30BCF"/>
    <w:rsid w:val="00A30EE9"/>
    <w:rsid w:val="00A31761"/>
    <w:rsid w:val="00A326EE"/>
    <w:rsid w:val="00A329A5"/>
    <w:rsid w:val="00A32A32"/>
    <w:rsid w:val="00A32C70"/>
    <w:rsid w:val="00A33355"/>
    <w:rsid w:val="00A336FE"/>
    <w:rsid w:val="00A33BC4"/>
    <w:rsid w:val="00A3417A"/>
    <w:rsid w:val="00A34502"/>
    <w:rsid w:val="00A34596"/>
    <w:rsid w:val="00A347DE"/>
    <w:rsid w:val="00A34AA5"/>
    <w:rsid w:val="00A34D5C"/>
    <w:rsid w:val="00A34E35"/>
    <w:rsid w:val="00A34E66"/>
    <w:rsid w:val="00A34F86"/>
    <w:rsid w:val="00A351E8"/>
    <w:rsid w:val="00A35A27"/>
    <w:rsid w:val="00A35DAE"/>
    <w:rsid w:val="00A36626"/>
    <w:rsid w:val="00A366C3"/>
    <w:rsid w:val="00A36E18"/>
    <w:rsid w:val="00A37422"/>
    <w:rsid w:val="00A37880"/>
    <w:rsid w:val="00A37C51"/>
    <w:rsid w:val="00A37CCB"/>
    <w:rsid w:val="00A40030"/>
    <w:rsid w:val="00A40120"/>
    <w:rsid w:val="00A40456"/>
    <w:rsid w:val="00A40BF2"/>
    <w:rsid w:val="00A4151D"/>
    <w:rsid w:val="00A41D13"/>
    <w:rsid w:val="00A41E9A"/>
    <w:rsid w:val="00A41FE6"/>
    <w:rsid w:val="00A42083"/>
    <w:rsid w:val="00A42A11"/>
    <w:rsid w:val="00A42AC6"/>
    <w:rsid w:val="00A42B04"/>
    <w:rsid w:val="00A42F12"/>
    <w:rsid w:val="00A43041"/>
    <w:rsid w:val="00A43112"/>
    <w:rsid w:val="00A43142"/>
    <w:rsid w:val="00A432FC"/>
    <w:rsid w:val="00A43B8A"/>
    <w:rsid w:val="00A43E07"/>
    <w:rsid w:val="00A440BC"/>
    <w:rsid w:val="00A441B2"/>
    <w:rsid w:val="00A44563"/>
    <w:rsid w:val="00A44F35"/>
    <w:rsid w:val="00A455B3"/>
    <w:rsid w:val="00A45B20"/>
    <w:rsid w:val="00A45DA6"/>
    <w:rsid w:val="00A45FAD"/>
    <w:rsid w:val="00A46C9E"/>
    <w:rsid w:val="00A4720D"/>
    <w:rsid w:val="00A47854"/>
    <w:rsid w:val="00A47A9E"/>
    <w:rsid w:val="00A47DE0"/>
    <w:rsid w:val="00A50893"/>
    <w:rsid w:val="00A50E19"/>
    <w:rsid w:val="00A50E4C"/>
    <w:rsid w:val="00A512E9"/>
    <w:rsid w:val="00A51435"/>
    <w:rsid w:val="00A51573"/>
    <w:rsid w:val="00A51ADD"/>
    <w:rsid w:val="00A51C7E"/>
    <w:rsid w:val="00A51DBB"/>
    <w:rsid w:val="00A51E6F"/>
    <w:rsid w:val="00A52025"/>
    <w:rsid w:val="00A52482"/>
    <w:rsid w:val="00A528F4"/>
    <w:rsid w:val="00A5298D"/>
    <w:rsid w:val="00A53022"/>
    <w:rsid w:val="00A53409"/>
    <w:rsid w:val="00A5344D"/>
    <w:rsid w:val="00A534EB"/>
    <w:rsid w:val="00A5373A"/>
    <w:rsid w:val="00A537E7"/>
    <w:rsid w:val="00A54012"/>
    <w:rsid w:val="00A5421D"/>
    <w:rsid w:val="00A547A3"/>
    <w:rsid w:val="00A548DE"/>
    <w:rsid w:val="00A54FBA"/>
    <w:rsid w:val="00A550A4"/>
    <w:rsid w:val="00A5511E"/>
    <w:rsid w:val="00A55200"/>
    <w:rsid w:val="00A5523D"/>
    <w:rsid w:val="00A5598A"/>
    <w:rsid w:val="00A55C22"/>
    <w:rsid w:val="00A56244"/>
    <w:rsid w:val="00A565DC"/>
    <w:rsid w:val="00A567D3"/>
    <w:rsid w:val="00A572BD"/>
    <w:rsid w:val="00A577F7"/>
    <w:rsid w:val="00A579D3"/>
    <w:rsid w:val="00A60438"/>
    <w:rsid w:val="00A60A2D"/>
    <w:rsid w:val="00A61180"/>
    <w:rsid w:val="00A6157F"/>
    <w:rsid w:val="00A61989"/>
    <w:rsid w:val="00A62B0E"/>
    <w:rsid w:val="00A62F9A"/>
    <w:rsid w:val="00A633AB"/>
    <w:rsid w:val="00A635C1"/>
    <w:rsid w:val="00A637A7"/>
    <w:rsid w:val="00A6392A"/>
    <w:rsid w:val="00A644BA"/>
    <w:rsid w:val="00A6461A"/>
    <w:rsid w:val="00A646C9"/>
    <w:rsid w:val="00A64778"/>
    <w:rsid w:val="00A6484D"/>
    <w:rsid w:val="00A64E95"/>
    <w:rsid w:val="00A65BB1"/>
    <w:rsid w:val="00A65DEF"/>
    <w:rsid w:val="00A6617F"/>
    <w:rsid w:val="00A6620C"/>
    <w:rsid w:val="00A6645A"/>
    <w:rsid w:val="00A66BF0"/>
    <w:rsid w:val="00A66C72"/>
    <w:rsid w:val="00A66E04"/>
    <w:rsid w:val="00A66E6B"/>
    <w:rsid w:val="00A66FB6"/>
    <w:rsid w:val="00A67095"/>
    <w:rsid w:val="00A6719B"/>
    <w:rsid w:val="00A67700"/>
    <w:rsid w:val="00A67CF2"/>
    <w:rsid w:val="00A67F9D"/>
    <w:rsid w:val="00A70493"/>
    <w:rsid w:val="00A70673"/>
    <w:rsid w:val="00A7078C"/>
    <w:rsid w:val="00A709FE"/>
    <w:rsid w:val="00A70B0E"/>
    <w:rsid w:val="00A70F5E"/>
    <w:rsid w:val="00A71167"/>
    <w:rsid w:val="00A714DD"/>
    <w:rsid w:val="00A718A5"/>
    <w:rsid w:val="00A71EC1"/>
    <w:rsid w:val="00A72084"/>
    <w:rsid w:val="00A720C6"/>
    <w:rsid w:val="00A7212C"/>
    <w:rsid w:val="00A72369"/>
    <w:rsid w:val="00A72773"/>
    <w:rsid w:val="00A729F9"/>
    <w:rsid w:val="00A72C11"/>
    <w:rsid w:val="00A72FB6"/>
    <w:rsid w:val="00A72FE1"/>
    <w:rsid w:val="00A73023"/>
    <w:rsid w:val="00A73250"/>
    <w:rsid w:val="00A7359F"/>
    <w:rsid w:val="00A73CD1"/>
    <w:rsid w:val="00A73DDE"/>
    <w:rsid w:val="00A73FA1"/>
    <w:rsid w:val="00A74171"/>
    <w:rsid w:val="00A7422F"/>
    <w:rsid w:val="00A74819"/>
    <w:rsid w:val="00A74BB0"/>
    <w:rsid w:val="00A74C7B"/>
    <w:rsid w:val="00A75230"/>
    <w:rsid w:val="00A75384"/>
    <w:rsid w:val="00A75652"/>
    <w:rsid w:val="00A75C0F"/>
    <w:rsid w:val="00A7601F"/>
    <w:rsid w:val="00A7632B"/>
    <w:rsid w:val="00A76778"/>
    <w:rsid w:val="00A76A30"/>
    <w:rsid w:val="00A76DD0"/>
    <w:rsid w:val="00A76E38"/>
    <w:rsid w:val="00A7728E"/>
    <w:rsid w:val="00A775A3"/>
    <w:rsid w:val="00A77E80"/>
    <w:rsid w:val="00A77EFE"/>
    <w:rsid w:val="00A80445"/>
    <w:rsid w:val="00A80726"/>
    <w:rsid w:val="00A8073F"/>
    <w:rsid w:val="00A8078E"/>
    <w:rsid w:val="00A80A2A"/>
    <w:rsid w:val="00A81250"/>
    <w:rsid w:val="00A816E6"/>
    <w:rsid w:val="00A81982"/>
    <w:rsid w:val="00A82271"/>
    <w:rsid w:val="00A82757"/>
    <w:rsid w:val="00A827C2"/>
    <w:rsid w:val="00A828D8"/>
    <w:rsid w:val="00A835E7"/>
    <w:rsid w:val="00A83622"/>
    <w:rsid w:val="00A83BB0"/>
    <w:rsid w:val="00A83D7C"/>
    <w:rsid w:val="00A84086"/>
    <w:rsid w:val="00A840D5"/>
    <w:rsid w:val="00A841B8"/>
    <w:rsid w:val="00A846D4"/>
    <w:rsid w:val="00A846F8"/>
    <w:rsid w:val="00A85394"/>
    <w:rsid w:val="00A853B8"/>
    <w:rsid w:val="00A853CE"/>
    <w:rsid w:val="00A856FB"/>
    <w:rsid w:val="00A857FF"/>
    <w:rsid w:val="00A8606F"/>
    <w:rsid w:val="00A86190"/>
    <w:rsid w:val="00A864AB"/>
    <w:rsid w:val="00A8653C"/>
    <w:rsid w:val="00A8665A"/>
    <w:rsid w:val="00A86973"/>
    <w:rsid w:val="00A86A53"/>
    <w:rsid w:val="00A86FEE"/>
    <w:rsid w:val="00A87045"/>
    <w:rsid w:val="00A87FC4"/>
    <w:rsid w:val="00A902C5"/>
    <w:rsid w:val="00A90C7C"/>
    <w:rsid w:val="00A91C32"/>
    <w:rsid w:val="00A91E1F"/>
    <w:rsid w:val="00A92095"/>
    <w:rsid w:val="00A920DA"/>
    <w:rsid w:val="00A92513"/>
    <w:rsid w:val="00A9255F"/>
    <w:rsid w:val="00A927F7"/>
    <w:rsid w:val="00A92C5B"/>
    <w:rsid w:val="00A92ECB"/>
    <w:rsid w:val="00A9302D"/>
    <w:rsid w:val="00A93417"/>
    <w:rsid w:val="00A93705"/>
    <w:rsid w:val="00A937DC"/>
    <w:rsid w:val="00A93A71"/>
    <w:rsid w:val="00A93BDC"/>
    <w:rsid w:val="00A9413C"/>
    <w:rsid w:val="00A94251"/>
    <w:rsid w:val="00A9514A"/>
    <w:rsid w:val="00A951AD"/>
    <w:rsid w:val="00A95297"/>
    <w:rsid w:val="00A952A9"/>
    <w:rsid w:val="00A955B1"/>
    <w:rsid w:val="00A95ACB"/>
    <w:rsid w:val="00A95DA6"/>
    <w:rsid w:val="00A95DB4"/>
    <w:rsid w:val="00A96C73"/>
    <w:rsid w:val="00A96DBD"/>
    <w:rsid w:val="00A9712A"/>
    <w:rsid w:val="00A9721F"/>
    <w:rsid w:val="00A97957"/>
    <w:rsid w:val="00A979B1"/>
    <w:rsid w:val="00A97A31"/>
    <w:rsid w:val="00A97F84"/>
    <w:rsid w:val="00AA0ADA"/>
    <w:rsid w:val="00AA0B4A"/>
    <w:rsid w:val="00AA0EF9"/>
    <w:rsid w:val="00AA1143"/>
    <w:rsid w:val="00AA11E4"/>
    <w:rsid w:val="00AA1738"/>
    <w:rsid w:val="00AA1BE3"/>
    <w:rsid w:val="00AA1D23"/>
    <w:rsid w:val="00AA23F0"/>
    <w:rsid w:val="00AA2780"/>
    <w:rsid w:val="00AA2A51"/>
    <w:rsid w:val="00AA2B91"/>
    <w:rsid w:val="00AA3A7B"/>
    <w:rsid w:val="00AA3DD2"/>
    <w:rsid w:val="00AA3F26"/>
    <w:rsid w:val="00AA3FFD"/>
    <w:rsid w:val="00AA40E0"/>
    <w:rsid w:val="00AA4741"/>
    <w:rsid w:val="00AA4B92"/>
    <w:rsid w:val="00AA4C22"/>
    <w:rsid w:val="00AA517E"/>
    <w:rsid w:val="00AA521D"/>
    <w:rsid w:val="00AA5386"/>
    <w:rsid w:val="00AA589E"/>
    <w:rsid w:val="00AA5A92"/>
    <w:rsid w:val="00AA6911"/>
    <w:rsid w:val="00AA6C12"/>
    <w:rsid w:val="00AA6E32"/>
    <w:rsid w:val="00AA737F"/>
    <w:rsid w:val="00AA73B5"/>
    <w:rsid w:val="00AA7921"/>
    <w:rsid w:val="00AB01F9"/>
    <w:rsid w:val="00AB027A"/>
    <w:rsid w:val="00AB05A2"/>
    <w:rsid w:val="00AB0719"/>
    <w:rsid w:val="00AB08C9"/>
    <w:rsid w:val="00AB14EF"/>
    <w:rsid w:val="00AB15FD"/>
    <w:rsid w:val="00AB16DF"/>
    <w:rsid w:val="00AB17AC"/>
    <w:rsid w:val="00AB189F"/>
    <w:rsid w:val="00AB1A91"/>
    <w:rsid w:val="00AB1A95"/>
    <w:rsid w:val="00AB2431"/>
    <w:rsid w:val="00AB277E"/>
    <w:rsid w:val="00AB2CF9"/>
    <w:rsid w:val="00AB2D50"/>
    <w:rsid w:val="00AB2E90"/>
    <w:rsid w:val="00AB2F78"/>
    <w:rsid w:val="00AB3BA2"/>
    <w:rsid w:val="00AB3C7D"/>
    <w:rsid w:val="00AB3EBD"/>
    <w:rsid w:val="00AB3FB2"/>
    <w:rsid w:val="00AB40A8"/>
    <w:rsid w:val="00AB434F"/>
    <w:rsid w:val="00AB492E"/>
    <w:rsid w:val="00AB4AAE"/>
    <w:rsid w:val="00AB4D02"/>
    <w:rsid w:val="00AB5078"/>
    <w:rsid w:val="00AB5692"/>
    <w:rsid w:val="00AB57FE"/>
    <w:rsid w:val="00AB59EB"/>
    <w:rsid w:val="00AB5B64"/>
    <w:rsid w:val="00AB5BF0"/>
    <w:rsid w:val="00AB6181"/>
    <w:rsid w:val="00AB630F"/>
    <w:rsid w:val="00AB63A3"/>
    <w:rsid w:val="00AB663C"/>
    <w:rsid w:val="00AB686B"/>
    <w:rsid w:val="00AB6906"/>
    <w:rsid w:val="00AB6D7B"/>
    <w:rsid w:val="00AB6FB3"/>
    <w:rsid w:val="00AB70C6"/>
    <w:rsid w:val="00AB74C6"/>
    <w:rsid w:val="00AB789C"/>
    <w:rsid w:val="00AC0335"/>
    <w:rsid w:val="00AC0378"/>
    <w:rsid w:val="00AC0404"/>
    <w:rsid w:val="00AC057A"/>
    <w:rsid w:val="00AC1064"/>
    <w:rsid w:val="00AC1451"/>
    <w:rsid w:val="00AC15AD"/>
    <w:rsid w:val="00AC16D8"/>
    <w:rsid w:val="00AC1BA4"/>
    <w:rsid w:val="00AC1C35"/>
    <w:rsid w:val="00AC1CFB"/>
    <w:rsid w:val="00AC210E"/>
    <w:rsid w:val="00AC257E"/>
    <w:rsid w:val="00AC25F5"/>
    <w:rsid w:val="00AC263D"/>
    <w:rsid w:val="00AC2958"/>
    <w:rsid w:val="00AC2D24"/>
    <w:rsid w:val="00AC2DDE"/>
    <w:rsid w:val="00AC2F05"/>
    <w:rsid w:val="00AC3BA0"/>
    <w:rsid w:val="00AC3F97"/>
    <w:rsid w:val="00AC44BD"/>
    <w:rsid w:val="00AC497A"/>
    <w:rsid w:val="00AC537D"/>
    <w:rsid w:val="00AC5C7C"/>
    <w:rsid w:val="00AC5EA0"/>
    <w:rsid w:val="00AC631E"/>
    <w:rsid w:val="00AC640A"/>
    <w:rsid w:val="00AC75A4"/>
    <w:rsid w:val="00AC76B0"/>
    <w:rsid w:val="00AC7D50"/>
    <w:rsid w:val="00AD0050"/>
    <w:rsid w:val="00AD01DB"/>
    <w:rsid w:val="00AD01DF"/>
    <w:rsid w:val="00AD0A33"/>
    <w:rsid w:val="00AD0D72"/>
    <w:rsid w:val="00AD0E08"/>
    <w:rsid w:val="00AD162D"/>
    <w:rsid w:val="00AD1C60"/>
    <w:rsid w:val="00AD206F"/>
    <w:rsid w:val="00AD2239"/>
    <w:rsid w:val="00AD24E3"/>
    <w:rsid w:val="00AD260F"/>
    <w:rsid w:val="00AD2708"/>
    <w:rsid w:val="00AD27E8"/>
    <w:rsid w:val="00AD29E0"/>
    <w:rsid w:val="00AD2D94"/>
    <w:rsid w:val="00AD2FF0"/>
    <w:rsid w:val="00AD3129"/>
    <w:rsid w:val="00AD346C"/>
    <w:rsid w:val="00AD34A8"/>
    <w:rsid w:val="00AD3765"/>
    <w:rsid w:val="00AD3C72"/>
    <w:rsid w:val="00AD3C94"/>
    <w:rsid w:val="00AD43AC"/>
    <w:rsid w:val="00AD45B7"/>
    <w:rsid w:val="00AD4629"/>
    <w:rsid w:val="00AD47CD"/>
    <w:rsid w:val="00AD4E63"/>
    <w:rsid w:val="00AD4F81"/>
    <w:rsid w:val="00AD51F2"/>
    <w:rsid w:val="00AD5913"/>
    <w:rsid w:val="00AD61C2"/>
    <w:rsid w:val="00AD65A1"/>
    <w:rsid w:val="00AD676E"/>
    <w:rsid w:val="00AD757D"/>
    <w:rsid w:val="00AD798E"/>
    <w:rsid w:val="00AD7F67"/>
    <w:rsid w:val="00AD7FDF"/>
    <w:rsid w:val="00AE0013"/>
    <w:rsid w:val="00AE0BD8"/>
    <w:rsid w:val="00AE1554"/>
    <w:rsid w:val="00AE1E95"/>
    <w:rsid w:val="00AE1F57"/>
    <w:rsid w:val="00AE20E7"/>
    <w:rsid w:val="00AE2153"/>
    <w:rsid w:val="00AE2193"/>
    <w:rsid w:val="00AE23E2"/>
    <w:rsid w:val="00AE26D2"/>
    <w:rsid w:val="00AE278B"/>
    <w:rsid w:val="00AE2C7E"/>
    <w:rsid w:val="00AE2EC1"/>
    <w:rsid w:val="00AE30C6"/>
    <w:rsid w:val="00AE35A7"/>
    <w:rsid w:val="00AE371B"/>
    <w:rsid w:val="00AE3881"/>
    <w:rsid w:val="00AE3B37"/>
    <w:rsid w:val="00AE3E12"/>
    <w:rsid w:val="00AE4235"/>
    <w:rsid w:val="00AE4A65"/>
    <w:rsid w:val="00AE52E9"/>
    <w:rsid w:val="00AE5390"/>
    <w:rsid w:val="00AE58F3"/>
    <w:rsid w:val="00AE5D7F"/>
    <w:rsid w:val="00AE613D"/>
    <w:rsid w:val="00AE6495"/>
    <w:rsid w:val="00AE67E5"/>
    <w:rsid w:val="00AE6AF6"/>
    <w:rsid w:val="00AE76E1"/>
    <w:rsid w:val="00AE7911"/>
    <w:rsid w:val="00AE7B38"/>
    <w:rsid w:val="00AE7D25"/>
    <w:rsid w:val="00AE7DA9"/>
    <w:rsid w:val="00AF0118"/>
    <w:rsid w:val="00AF017C"/>
    <w:rsid w:val="00AF020C"/>
    <w:rsid w:val="00AF0278"/>
    <w:rsid w:val="00AF058A"/>
    <w:rsid w:val="00AF06DB"/>
    <w:rsid w:val="00AF0B5B"/>
    <w:rsid w:val="00AF1108"/>
    <w:rsid w:val="00AF123C"/>
    <w:rsid w:val="00AF1589"/>
    <w:rsid w:val="00AF1894"/>
    <w:rsid w:val="00AF1C77"/>
    <w:rsid w:val="00AF257F"/>
    <w:rsid w:val="00AF269A"/>
    <w:rsid w:val="00AF2EC4"/>
    <w:rsid w:val="00AF2F9E"/>
    <w:rsid w:val="00AF325F"/>
    <w:rsid w:val="00AF364F"/>
    <w:rsid w:val="00AF3986"/>
    <w:rsid w:val="00AF3B66"/>
    <w:rsid w:val="00AF3C9D"/>
    <w:rsid w:val="00AF3EF4"/>
    <w:rsid w:val="00AF4002"/>
    <w:rsid w:val="00AF4385"/>
    <w:rsid w:val="00AF43FA"/>
    <w:rsid w:val="00AF44D5"/>
    <w:rsid w:val="00AF4AC4"/>
    <w:rsid w:val="00AF4CD3"/>
    <w:rsid w:val="00AF4E10"/>
    <w:rsid w:val="00AF500F"/>
    <w:rsid w:val="00AF5152"/>
    <w:rsid w:val="00AF5A21"/>
    <w:rsid w:val="00AF604E"/>
    <w:rsid w:val="00AF6108"/>
    <w:rsid w:val="00AF62DD"/>
    <w:rsid w:val="00AF6564"/>
    <w:rsid w:val="00AF65A6"/>
    <w:rsid w:val="00AF6647"/>
    <w:rsid w:val="00AF6AD0"/>
    <w:rsid w:val="00AF6F72"/>
    <w:rsid w:val="00AF73B5"/>
    <w:rsid w:val="00AF73B6"/>
    <w:rsid w:val="00AF744D"/>
    <w:rsid w:val="00AF776E"/>
    <w:rsid w:val="00AF780F"/>
    <w:rsid w:val="00AF7832"/>
    <w:rsid w:val="00AF7B95"/>
    <w:rsid w:val="00AF7F03"/>
    <w:rsid w:val="00B005F8"/>
    <w:rsid w:val="00B008BC"/>
    <w:rsid w:val="00B00B77"/>
    <w:rsid w:val="00B00CE9"/>
    <w:rsid w:val="00B010D3"/>
    <w:rsid w:val="00B01620"/>
    <w:rsid w:val="00B01751"/>
    <w:rsid w:val="00B0190D"/>
    <w:rsid w:val="00B01D56"/>
    <w:rsid w:val="00B01EE7"/>
    <w:rsid w:val="00B02394"/>
    <w:rsid w:val="00B024C0"/>
    <w:rsid w:val="00B025EC"/>
    <w:rsid w:val="00B02AFE"/>
    <w:rsid w:val="00B02DA6"/>
    <w:rsid w:val="00B02EE4"/>
    <w:rsid w:val="00B030FF"/>
    <w:rsid w:val="00B031A9"/>
    <w:rsid w:val="00B031EF"/>
    <w:rsid w:val="00B03AAD"/>
    <w:rsid w:val="00B03B82"/>
    <w:rsid w:val="00B03C22"/>
    <w:rsid w:val="00B042E7"/>
    <w:rsid w:val="00B047C4"/>
    <w:rsid w:val="00B0498E"/>
    <w:rsid w:val="00B04EE5"/>
    <w:rsid w:val="00B05C07"/>
    <w:rsid w:val="00B05C94"/>
    <w:rsid w:val="00B05DE7"/>
    <w:rsid w:val="00B05E08"/>
    <w:rsid w:val="00B0647F"/>
    <w:rsid w:val="00B06498"/>
    <w:rsid w:val="00B06D97"/>
    <w:rsid w:val="00B06E2B"/>
    <w:rsid w:val="00B07A28"/>
    <w:rsid w:val="00B07C10"/>
    <w:rsid w:val="00B10282"/>
    <w:rsid w:val="00B10559"/>
    <w:rsid w:val="00B11036"/>
    <w:rsid w:val="00B11175"/>
    <w:rsid w:val="00B115B7"/>
    <w:rsid w:val="00B11602"/>
    <w:rsid w:val="00B11B2C"/>
    <w:rsid w:val="00B11E70"/>
    <w:rsid w:val="00B12127"/>
    <w:rsid w:val="00B1254E"/>
    <w:rsid w:val="00B12868"/>
    <w:rsid w:val="00B12A96"/>
    <w:rsid w:val="00B12BFC"/>
    <w:rsid w:val="00B12CD6"/>
    <w:rsid w:val="00B12E2E"/>
    <w:rsid w:val="00B12E34"/>
    <w:rsid w:val="00B13040"/>
    <w:rsid w:val="00B130AD"/>
    <w:rsid w:val="00B132F5"/>
    <w:rsid w:val="00B13461"/>
    <w:rsid w:val="00B13706"/>
    <w:rsid w:val="00B13D7F"/>
    <w:rsid w:val="00B14302"/>
    <w:rsid w:val="00B1434A"/>
    <w:rsid w:val="00B1442D"/>
    <w:rsid w:val="00B14482"/>
    <w:rsid w:val="00B145DB"/>
    <w:rsid w:val="00B147CB"/>
    <w:rsid w:val="00B14B2B"/>
    <w:rsid w:val="00B14F82"/>
    <w:rsid w:val="00B1562E"/>
    <w:rsid w:val="00B15958"/>
    <w:rsid w:val="00B16A36"/>
    <w:rsid w:val="00B16C72"/>
    <w:rsid w:val="00B16CC4"/>
    <w:rsid w:val="00B16D7A"/>
    <w:rsid w:val="00B171BB"/>
    <w:rsid w:val="00B171DD"/>
    <w:rsid w:val="00B176D0"/>
    <w:rsid w:val="00B17833"/>
    <w:rsid w:val="00B1794C"/>
    <w:rsid w:val="00B17B71"/>
    <w:rsid w:val="00B17B99"/>
    <w:rsid w:val="00B20062"/>
    <w:rsid w:val="00B20792"/>
    <w:rsid w:val="00B20914"/>
    <w:rsid w:val="00B20AF3"/>
    <w:rsid w:val="00B20B6D"/>
    <w:rsid w:val="00B20DBA"/>
    <w:rsid w:val="00B20FEB"/>
    <w:rsid w:val="00B21845"/>
    <w:rsid w:val="00B21887"/>
    <w:rsid w:val="00B2194B"/>
    <w:rsid w:val="00B2199A"/>
    <w:rsid w:val="00B21A33"/>
    <w:rsid w:val="00B21D0B"/>
    <w:rsid w:val="00B224F1"/>
    <w:rsid w:val="00B2253C"/>
    <w:rsid w:val="00B2288E"/>
    <w:rsid w:val="00B22E0F"/>
    <w:rsid w:val="00B2324B"/>
    <w:rsid w:val="00B23899"/>
    <w:rsid w:val="00B23E2B"/>
    <w:rsid w:val="00B241F7"/>
    <w:rsid w:val="00B2438F"/>
    <w:rsid w:val="00B24B64"/>
    <w:rsid w:val="00B24C74"/>
    <w:rsid w:val="00B2515B"/>
    <w:rsid w:val="00B25797"/>
    <w:rsid w:val="00B2594A"/>
    <w:rsid w:val="00B26065"/>
    <w:rsid w:val="00B2610B"/>
    <w:rsid w:val="00B261D5"/>
    <w:rsid w:val="00B2648D"/>
    <w:rsid w:val="00B266A3"/>
    <w:rsid w:val="00B27207"/>
    <w:rsid w:val="00B27294"/>
    <w:rsid w:val="00B27523"/>
    <w:rsid w:val="00B277A0"/>
    <w:rsid w:val="00B27990"/>
    <w:rsid w:val="00B27A4E"/>
    <w:rsid w:val="00B27CFE"/>
    <w:rsid w:val="00B3007B"/>
    <w:rsid w:val="00B3076E"/>
    <w:rsid w:val="00B307C1"/>
    <w:rsid w:val="00B30885"/>
    <w:rsid w:val="00B313D7"/>
    <w:rsid w:val="00B315F0"/>
    <w:rsid w:val="00B316B4"/>
    <w:rsid w:val="00B31BB3"/>
    <w:rsid w:val="00B321A1"/>
    <w:rsid w:val="00B32A5B"/>
    <w:rsid w:val="00B32BD1"/>
    <w:rsid w:val="00B3363A"/>
    <w:rsid w:val="00B337A8"/>
    <w:rsid w:val="00B33A91"/>
    <w:rsid w:val="00B33CA2"/>
    <w:rsid w:val="00B33F6E"/>
    <w:rsid w:val="00B34675"/>
    <w:rsid w:val="00B346F0"/>
    <w:rsid w:val="00B34870"/>
    <w:rsid w:val="00B349AD"/>
    <w:rsid w:val="00B3522D"/>
    <w:rsid w:val="00B35457"/>
    <w:rsid w:val="00B354DD"/>
    <w:rsid w:val="00B359E5"/>
    <w:rsid w:val="00B35B71"/>
    <w:rsid w:val="00B36215"/>
    <w:rsid w:val="00B3676D"/>
    <w:rsid w:val="00B36AC6"/>
    <w:rsid w:val="00B374B2"/>
    <w:rsid w:val="00B3750B"/>
    <w:rsid w:val="00B37746"/>
    <w:rsid w:val="00B37873"/>
    <w:rsid w:val="00B37CDE"/>
    <w:rsid w:val="00B406DB"/>
    <w:rsid w:val="00B4070C"/>
    <w:rsid w:val="00B408CF"/>
    <w:rsid w:val="00B40C1C"/>
    <w:rsid w:val="00B40F1E"/>
    <w:rsid w:val="00B40F28"/>
    <w:rsid w:val="00B40FEE"/>
    <w:rsid w:val="00B415AC"/>
    <w:rsid w:val="00B41CB9"/>
    <w:rsid w:val="00B41EEE"/>
    <w:rsid w:val="00B42625"/>
    <w:rsid w:val="00B426DD"/>
    <w:rsid w:val="00B42754"/>
    <w:rsid w:val="00B42AA8"/>
    <w:rsid w:val="00B43124"/>
    <w:rsid w:val="00B43498"/>
    <w:rsid w:val="00B434FF"/>
    <w:rsid w:val="00B43624"/>
    <w:rsid w:val="00B439F1"/>
    <w:rsid w:val="00B43BB2"/>
    <w:rsid w:val="00B44141"/>
    <w:rsid w:val="00B44144"/>
    <w:rsid w:val="00B442AE"/>
    <w:rsid w:val="00B44A8C"/>
    <w:rsid w:val="00B44C4B"/>
    <w:rsid w:val="00B4534B"/>
    <w:rsid w:val="00B458AB"/>
    <w:rsid w:val="00B458B0"/>
    <w:rsid w:val="00B45D62"/>
    <w:rsid w:val="00B46024"/>
    <w:rsid w:val="00B4638A"/>
    <w:rsid w:val="00B464E7"/>
    <w:rsid w:val="00B46BC0"/>
    <w:rsid w:val="00B4714F"/>
    <w:rsid w:val="00B47D67"/>
    <w:rsid w:val="00B502DE"/>
    <w:rsid w:val="00B5037A"/>
    <w:rsid w:val="00B50798"/>
    <w:rsid w:val="00B50CEE"/>
    <w:rsid w:val="00B50DC8"/>
    <w:rsid w:val="00B50FCB"/>
    <w:rsid w:val="00B5110F"/>
    <w:rsid w:val="00B511A2"/>
    <w:rsid w:val="00B5123E"/>
    <w:rsid w:val="00B51524"/>
    <w:rsid w:val="00B515C9"/>
    <w:rsid w:val="00B5171E"/>
    <w:rsid w:val="00B51E50"/>
    <w:rsid w:val="00B51EB1"/>
    <w:rsid w:val="00B5210B"/>
    <w:rsid w:val="00B5248B"/>
    <w:rsid w:val="00B5257D"/>
    <w:rsid w:val="00B526DA"/>
    <w:rsid w:val="00B528EF"/>
    <w:rsid w:val="00B529A9"/>
    <w:rsid w:val="00B52BD6"/>
    <w:rsid w:val="00B5349B"/>
    <w:rsid w:val="00B53555"/>
    <w:rsid w:val="00B5355E"/>
    <w:rsid w:val="00B535C9"/>
    <w:rsid w:val="00B53640"/>
    <w:rsid w:val="00B53DE8"/>
    <w:rsid w:val="00B542CD"/>
    <w:rsid w:val="00B5452E"/>
    <w:rsid w:val="00B54A55"/>
    <w:rsid w:val="00B54C5E"/>
    <w:rsid w:val="00B552EA"/>
    <w:rsid w:val="00B55382"/>
    <w:rsid w:val="00B55699"/>
    <w:rsid w:val="00B55AA7"/>
    <w:rsid w:val="00B55CA6"/>
    <w:rsid w:val="00B57602"/>
    <w:rsid w:val="00B5769F"/>
    <w:rsid w:val="00B577CF"/>
    <w:rsid w:val="00B57A12"/>
    <w:rsid w:val="00B60674"/>
    <w:rsid w:val="00B60735"/>
    <w:rsid w:val="00B60885"/>
    <w:rsid w:val="00B60901"/>
    <w:rsid w:val="00B6163E"/>
    <w:rsid w:val="00B6198D"/>
    <w:rsid w:val="00B61B48"/>
    <w:rsid w:val="00B61BBE"/>
    <w:rsid w:val="00B6232B"/>
    <w:rsid w:val="00B6259C"/>
    <w:rsid w:val="00B6292B"/>
    <w:rsid w:val="00B62A79"/>
    <w:rsid w:val="00B6368F"/>
    <w:rsid w:val="00B637D9"/>
    <w:rsid w:val="00B63E07"/>
    <w:rsid w:val="00B6413B"/>
    <w:rsid w:val="00B64169"/>
    <w:rsid w:val="00B6434C"/>
    <w:rsid w:val="00B64364"/>
    <w:rsid w:val="00B6492E"/>
    <w:rsid w:val="00B64931"/>
    <w:rsid w:val="00B65049"/>
    <w:rsid w:val="00B650FE"/>
    <w:rsid w:val="00B6593A"/>
    <w:rsid w:val="00B65A46"/>
    <w:rsid w:val="00B660A9"/>
    <w:rsid w:val="00B661F3"/>
    <w:rsid w:val="00B66789"/>
    <w:rsid w:val="00B66897"/>
    <w:rsid w:val="00B6694D"/>
    <w:rsid w:val="00B66D13"/>
    <w:rsid w:val="00B6710F"/>
    <w:rsid w:val="00B67537"/>
    <w:rsid w:val="00B6775E"/>
    <w:rsid w:val="00B679D3"/>
    <w:rsid w:val="00B67D2C"/>
    <w:rsid w:val="00B67F46"/>
    <w:rsid w:val="00B70228"/>
    <w:rsid w:val="00B7022B"/>
    <w:rsid w:val="00B70329"/>
    <w:rsid w:val="00B70379"/>
    <w:rsid w:val="00B703CC"/>
    <w:rsid w:val="00B704E8"/>
    <w:rsid w:val="00B70A62"/>
    <w:rsid w:val="00B713E0"/>
    <w:rsid w:val="00B71506"/>
    <w:rsid w:val="00B71C8C"/>
    <w:rsid w:val="00B71D23"/>
    <w:rsid w:val="00B71D28"/>
    <w:rsid w:val="00B71E82"/>
    <w:rsid w:val="00B7208B"/>
    <w:rsid w:val="00B72368"/>
    <w:rsid w:val="00B7252D"/>
    <w:rsid w:val="00B7272C"/>
    <w:rsid w:val="00B73316"/>
    <w:rsid w:val="00B735D7"/>
    <w:rsid w:val="00B73AEA"/>
    <w:rsid w:val="00B74C93"/>
    <w:rsid w:val="00B75DB1"/>
    <w:rsid w:val="00B7648B"/>
    <w:rsid w:val="00B76987"/>
    <w:rsid w:val="00B76DB5"/>
    <w:rsid w:val="00B76EB0"/>
    <w:rsid w:val="00B772EE"/>
    <w:rsid w:val="00B773E3"/>
    <w:rsid w:val="00B77611"/>
    <w:rsid w:val="00B77F88"/>
    <w:rsid w:val="00B80449"/>
    <w:rsid w:val="00B807D3"/>
    <w:rsid w:val="00B80DA8"/>
    <w:rsid w:val="00B81143"/>
    <w:rsid w:val="00B8125A"/>
    <w:rsid w:val="00B81381"/>
    <w:rsid w:val="00B81EA7"/>
    <w:rsid w:val="00B81F67"/>
    <w:rsid w:val="00B820AF"/>
    <w:rsid w:val="00B82604"/>
    <w:rsid w:val="00B82C92"/>
    <w:rsid w:val="00B82E60"/>
    <w:rsid w:val="00B83021"/>
    <w:rsid w:val="00B831A8"/>
    <w:rsid w:val="00B8349D"/>
    <w:rsid w:val="00B83630"/>
    <w:rsid w:val="00B840CB"/>
    <w:rsid w:val="00B8415E"/>
    <w:rsid w:val="00B84973"/>
    <w:rsid w:val="00B84DD7"/>
    <w:rsid w:val="00B84E94"/>
    <w:rsid w:val="00B84EBE"/>
    <w:rsid w:val="00B85983"/>
    <w:rsid w:val="00B86540"/>
    <w:rsid w:val="00B8678E"/>
    <w:rsid w:val="00B86AAE"/>
    <w:rsid w:val="00B86BFB"/>
    <w:rsid w:val="00B87481"/>
    <w:rsid w:val="00B874AD"/>
    <w:rsid w:val="00B87F11"/>
    <w:rsid w:val="00B90080"/>
    <w:rsid w:val="00B9011C"/>
    <w:rsid w:val="00B9028E"/>
    <w:rsid w:val="00B907F7"/>
    <w:rsid w:val="00B90ABB"/>
    <w:rsid w:val="00B910AF"/>
    <w:rsid w:val="00B910CC"/>
    <w:rsid w:val="00B91603"/>
    <w:rsid w:val="00B91651"/>
    <w:rsid w:val="00B918D3"/>
    <w:rsid w:val="00B91905"/>
    <w:rsid w:val="00B91BB8"/>
    <w:rsid w:val="00B91EE1"/>
    <w:rsid w:val="00B925B6"/>
    <w:rsid w:val="00B92917"/>
    <w:rsid w:val="00B92CB5"/>
    <w:rsid w:val="00B92EC4"/>
    <w:rsid w:val="00B93D03"/>
    <w:rsid w:val="00B93D37"/>
    <w:rsid w:val="00B93F9B"/>
    <w:rsid w:val="00B9469F"/>
    <w:rsid w:val="00B94B10"/>
    <w:rsid w:val="00B94C63"/>
    <w:rsid w:val="00B94D58"/>
    <w:rsid w:val="00B958ED"/>
    <w:rsid w:val="00B968EF"/>
    <w:rsid w:val="00B96BB3"/>
    <w:rsid w:val="00B96EB7"/>
    <w:rsid w:val="00B97074"/>
    <w:rsid w:val="00B97250"/>
    <w:rsid w:val="00B9762D"/>
    <w:rsid w:val="00BA06B6"/>
    <w:rsid w:val="00BA0B56"/>
    <w:rsid w:val="00BA0FFF"/>
    <w:rsid w:val="00BA140B"/>
    <w:rsid w:val="00BA1884"/>
    <w:rsid w:val="00BA218B"/>
    <w:rsid w:val="00BA2A64"/>
    <w:rsid w:val="00BA2C9A"/>
    <w:rsid w:val="00BA2FF5"/>
    <w:rsid w:val="00BA319C"/>
    <w:rsid w:val="00BA32BB"/>
    <w:rsid w:val="00BA34C0"/>
    <w:rsid w:val="00BA392C"/>
    <w:rsid w:val="00BA39A7"/>
    <w:rsid w:val="00BA4904"/>
    <w:rsid w:val="00BA4BD2"/>
    <w:rsid w:val="00BA4BDC"/>
    <w:rsid w:val="00BA4BE5"/>
    <w:rsid w:val="00BA4C21"/>
    <w:rsid w:val="00BA4E9E"/>
    <w:rsid w:val="00BA5007"/>
    <w:rsid w:val="00BA5049"/>
    <w:rsid w:val="00BA51A2"/>
    <w:rsid w:val="00BA524E"/>
    <w:rsid w:val="00BA52AE"/>
    <w:rsid w:val="00BA5430"/>
    <w:rsid w:val="00BA585B"/>
    <w:rsid w:val="00BA5E18"/>
    <w:rsid w:val="00BA61DF"/>
    <w:rsid w:val="00BA6278"/>
    <w:rsid w:val="00BA6781"/>
    <w:rsid w:val="00BA72CF"/>
    <w:rsid w:val="00BA7715"/>
    <w:rsid w:val="00BA7744"/>
    <w:rsid w:val="00BB00EB"/>
    <w:rsid w:val="00BB0BD3"/>
    <w:rsid w:val="00BB1485"/>
    <w:rsid w:val="00BB18AE"/>
    <w:rsid w:val="00BB1E84"/>
    <w:rsid w:val="00BB23DB"/>
    <w:rsid w:val="00BB2837"/>
    <w:rsid w:val="00BB2B0B"/>
    <w:rsid w:val="00BB3412"/>
    <w:rsid w:val="00BB34DA"/>
    <w:rsid w:val="00BB392D"/>
    <w:rsid w:val="00BB3D29"/>
    <w:rsid w:val="00BB3FFA"/>
    <w:rsid w:val="00BB44C3"/>
    <w:rsid w:val="00BB4A97"/>
    <w:rsid w:val="00BB4DF5"/>
    <w:rsid w:val="00BB4E71"/>
    <w:rsid w:val="00BB58B4"/>
    <w:rsid w:val="00BB6344"/>
    <w:rsid w:val="00BB65B1"/>
    <w:rsid w:val="00BB6666"/>
    <w:rsid w:val="00BB6755"/>
    <w:rsid w:val="00BB6BFC"/>
    <w:rsid w:val="00BB6EB3"/>
    <w:rsid w:val="00BB72DA"/>
    <w:rsid w:val="00BB7AF0"/>
    <w:rsid w:val="00BB7B7E"/>
    <w:rsid w:val="00BB7F6A"/>
    <w:rsid w:val="00BC03A0"/>
    <w:rsid w:val="00BC068D"/>
    <w:rsid w:val="00BC0731"/>
    <w:rsid w:val="00BC0B2F"/>
    <w:rsid w:val="00BC0BA5"/>
    <w:rsid w:val="00BC0CA6"/>
    <w:rsid w:val="00BC133A"/>
    <w:rsid w:val="00BC1828"/>
    <w:rsid w:val="00BC1885"/>
    <w:rsid w:val="00BC212F"/>
    <w:rsid w:val="00BC23B9"/>
    <w:rsid w:val="00BC2D9B"/>
    <w:rsid w:val="00BC3381"/>
    <w:rsid w:val="00BC358F"/>
    <w:rsid w:val="00BC3BDF"/>
    <w:rsid w:val="00BC3DA5"/>
    <w:rsid w:val="00BC3FDC"/>
    <w:rsid w:val="00BC3FDF"/>
    <w:rsid w:val="00BC42A8"/>
    <w:rsid w:val="00BC4FFA"/>
    <w:rsid w:val="00BC5351"/>
    <w:rsid w:val="00BC543D"/>
    <w:rsid w:val="00BC59AB"/>
    <w:rsid w:val="00BC5E14"/>
    <w:rsid w:val="00BC5F40"/>
    <w:rsid w:val="00BC66EA"/>
    <w:rsid w:val="00BC670E"/>
    <w:rsid w:val="00BC67DC"/>
    <w:rsid w:val="00BC67F4"/>
    <w:rsid w:val="00BC6843"/>
    <w:rsid w:val="00BC6A10"/>
    <w:rsid w:val="00BC6A63"/>
    <w:rsid w:val="00BC6B4E"/>
    <w:rsid w:val="00BC6CB7"/>
    <w:rsid w:val="00BC6E17"/>
    <w:rsid w:val="00BC6F44"/>
    <w:rsid w:val="00BC71C2"/>
    <w:rsid w:val="00BC7823"/>
    <w:rsid w:val="00BC78F4"/>
    <w:rsid w:val="00BC7AC8"/>
    <w:rsid w:val="00BC7D7D"/>
    <w:rsid w:val="00BC7EF6"/>
    <w:rsid w:val="00BD00A3"/>
    <w:rsid w:val="00BD0392"/>
    <w:rsid w:val="00BD0EE0"/>
    <w:rsid w:val="00BD141C"/>
    <w:rsid w:val="00BD1674"/>
    <w:rsid w:val="00BD1739"/>
    <w:rsid w:val="00BD1A5F"/>
    <w:rsid w:val="00BD1C1D"/>
    <w:rsid w:val="00BD1C29"/>
    <w:rsid w:val="00BD1C60"/>
    <w:rsid w:val="00BD1EB8"/>
    <w:rsid w:val="00BD250D"/>
    <w:rsid w:val="00BD257C"/>
    <w:rsid w:val="00BD2A41"/>
    <w:rsid w:val="00BD2EFD"/>
    <w:rsid w:val="00BD302A"/>
    <w:rsid w:val="00BD329E"/>
    <w:rsid w:val="00BD3495"/>
    <w:rsid w:val="00BD3FAC"/>
    <w:rsid w:val="00BD3FD8"/>
    <w:rsid w:val="00BD47D8"/>
    <w:rsid w:val="00BD496B"/>
    <w:rsid w:val="00BD4B2F"/>
    <w:rsid w:val="00BD4D5B"/>
    <w:rsid w:val="00BD4FD8"/>
    <w:rsid w:val="00BD53AD"/>
    <w:rsid w:val="00BD5A40"/>
    <w:rsid w:val="00BD5C6E"/>
    <w:rsid w:val="00BD5F04"/>
    <w:rsid w:val="00BD61A4"/>
    <w:rsid w:val="00BD6B5E"/>
    <w:rsid w:val="00BD6F01"/>
    <w:rsid w:val="00BD6F1E"/>
    <w:rsid w:val="00BD70A1"/>
    <w:rsid w:val="00BD70FF"/>
    <w:rsid w:val="00BD74C6"/>
    <w:rsid w:val="00BD762D"/>
    <w:rsid w:val="00BD76EE"/>
    <w:rsid w:val="00BD7B0D"/>
    <w:rsid w:val="00BE083F"/>
    <w:rsid w:val="00BE0AE3"/>
    <w:rsid w:val="00BE0F60"/>
    <w:rsid w:val="00BE1087"/>
    <w:rsid w:val="00BE1335"/>
    <w:rsid w:val="00BE1487"/>
    <w:rsid w:val="00BE22AC"/>
    <w:rsid w:val="00BE26F0"/>
    <w:rsid w:val="00BE27D4"/>
    <w:rsid w:val="00BE2EE4"/>
    <w:rsid w:val="00BE3169"/>
    <w:rsid w:val="00BE403D"/>
    <w:rsid w:val="00BE4CD5"/>
    <w:rsid w:val="00BE4F30"/>
    <w:rsid w:val="00BE5094"/>
    <w:rsid w:val="00BE55EF"/>
    <w:rsid w:val="00BE5C54"/>
    <w:rsid w:val="00BE5D49"/>
    <w:rsid w:val="00BE64B2"/>
    <w:rsid w:val="00BE6882"/>
    <w:rsid w:val="00BE68F5"/>
    <w:rsid w:val="00BE6B19"/>
    <w:rsid w:val="00BE6B76"/>
    <w:rsid w:val="00BE6FAF"/>
    <w:rsid w:val="00BE73CC"/>
    <w:rsid w:val="00BE7634"/>
    <w:rsid w:val="00BE77EE"/>
    <w:rsid w:val="00BE7827"/>
    <w:rsid w:val="00BE7CDE"/>
    <w:rsid w:val="00BF050C"/>
    <w:rsid w:val="00BF0CE8"/>
    <w:rsid w:val="00BF0E47"/>
    <w:rsid w:val="00BF0EEC"/>
    <w:rsid w:val="00BF1069"/>
    <w:rsid w:val="00BF1945"/>
    <w:rsid w:val="00BF1DB1"/>
    <w:rsid w:val="00BF2123"/>
    <w:rsid w:val="00BF212F"/>
    <w:rsid w:val="00BF2136"/>
    <w:rsid w:val="00BF2690"/>
    <w:rsid w:val="00BF2986"/>
    <w:rsid w:val="00BF299D"/>
    <w:rsid w:val="00BF2E22"/>
    <w:rsid w:val="00BF2F25"/>
    <w:rsid w:val="00BF392B"/>
    <w:rsid w:val="00BF3A5B"/>
    <w:rsid w:val="00BF3D6B"/>
    <w:rsid w:val="00BF435C"/>
    <w:rsid w:val="00BF4374"/>
    <w:rsid w:val="00BF44C5"/>
    <w:rsid w:val="00BF461F"/>
    <w:rsid w:val="00BF4657"/>
    <w:rsid w:val="00BF46E5"/>
    <w:rsid w:val="00BF4E5A"/>
    <w:rsid w:val="00BF5226"/>
    <w:rsid w:val="00BF53FC"/>
    <w:rsid w:val="00BF5655"/>
    <w:rsid w:val="00BF58A7"/>
    <w:rsid w:val="00BF5A65"/>
    <w:rsid w:val="00BF5D5E"/>
    <w:rsid w:val="00BF63A6"/>
    <w:rsid w:val="00BF6493"/>
    <w:rsid w:val="00BF65E3"/>
    <w:rsid w:val="00BF6DB6"/>
    <w:rsid w:val="00BF724A"/>
    <w:rsid w:val="00BF7427"/>
    <w:rsid w:val="00BF75D0"/>
    <w:rsid w:val="00C000BC"/>
    <w:rsid w:val="00C000C8"/>
    <w:rsid w:val="00C00516"/>
    <w:rsid w:val="00C0071E"/>
    <w:rsid w:val="00C00A0D"/>
    <w:rsid w:val="00C00AC2"/>
    <w:rsid w:val="00C00E8C"/>
    <w:rsid w:val="00C00F13"/>
    <w:rsid w:val="00C0112E"/>
    <w:rsid w:val="00C0119E"/>
    <w:rsid w:val="00C013C4"/>
    <w:rsid w:val="00C017AD"/>
    <w:rsid w:val="00C01B8C"/>
    <w:rsid w:val="00C01C85"/>
    <w:rsid w:val="00C01D60"/>
    <w:rsid w:val="00C01DF2"/>
    <w:rsid w:val="00C02041"/>
    <w:rsid w:val="00C0216F"/>
    <w:rsid w:val="00C02267"/>
    <w:rsid w:val="00C02490"/>
    <w:rsid w:val="00C02708"/>
    <w:rsid w:val="00C02827"/>
    <w:rsid w:val="00C0290A"/>
    <w:rsid w:val="00C02994"/>
    <w:rsid w:val="00C029A3"/>
    <w:rsid w:val="00C02DC7"/>
    <w:rsid w:val="00C03322"/>
    <w:rsid w:val="00C035C1"/>
    <w:rsid w:val="00C03C1A"/>
    <w:rsid w:val="00C03C7A"/>
    <w:rsid w:val="00C0457A"/>
    <w:rsid w:val="00C045B2"/>
    <w:rsid w:val="00C04C6A"/>
    <w:rsid w:val="00C05421"/>
    <w:rsid w:val="00C05821"/>
    <w:rsid w:val="00C058C6"/>
    <w:rsid w:val="00C05B55"/>
    <w:rsid w:val="00C06223"/>
    <w:rsid w:val="00C06DBD"/>
    <w:rsid w:val="00C06DCC"/>
    <w:rsid w:val="00C06EEA"/>
    <w:rsid w:val="00C0784A"/>
    <w:rsid w:val="00C07965"/>
    <w:rsid w:val="00C07B24"/>
    <w:rsid w:val="00C07D98"/>
    <w:rsid w:val="00C10315"/>
    <w:rsid w:val="00C10522"/>
    <w:rsid w:val="00C1089B"/>
    <w:rsid w:val="00C10D25"/>
    <w:rsid w:val="00C10D64"/>
    <w:rsid w:val="00C112C4"/>
    <w:rsid w:val="00C116A1"/>
    <w:rsid w:val="00C11938"/>
    <w:rsid w:val="00C11D2F"/>
    <w:rsid w:val="00C11D59"/>
    <w:rsid w:val="00C122A5"/>
    <w:rsid w:val="00C12451"/>
    <w:rsid w:val="00C1258B"/>
    <w:rsid w:val="00C125EC"/>
    <w:rsid w:val="00C12832"/>
    <w:rsid w:val="00C12B5B"/>
    <w:rsid w:val="00C131E5"/>
    <w:rsid w:val="00C13510"/>
    <w:rsid w:val="00C1420E"/>
    <w:rsid w:val="00C14447"/>
    <w:rsid w:val="00C14D0D"/>
    <w:rsid w:val="00C14EF0"/>
    <w:rsid w:val="00C1513F"/>
    <w:rsid w:val="00C152BB"/>
    <w:rsid w:val="00C15393"/>
    <w:rsid w:val="00C15B12"/>
    <w:rsid w:val="00C15C92"/>
    <w:rsid w:val="00C15F2B"/>
    <w:rsid w:val="00C1643B"/>
    <w:rsid w:val="00C167D5"/>
    <w:rsid w:val="00C169C4"/>
    <w:rsid w:val="00C16D9E"/>
    <w:rsid w:val="00C16F65"/>
    <w:rsid w:val="00C1738C"/>
    <w:rsid w:val="00C17596"/>
    <w:rsid w:val="00C175D3"/>
    <w:rsid w:val="00C17962"/>
    <w:rsid w:val="00C17E53"/>
    <w:rsid w:val="00C2011E"/>
    <w:rsid w:val="00C206A6"/>
    <w:rsid w:val="00C20A74"/>
    <w:rsid w:val="00C20BC9"/>
    <w:rsid w:val="00C21222"/>
    <w:rsid w:val="00C21569"/>
    <w:rsid w:val="00C215AE"/>
    <w:rsid w:val="00C21BF7"/>
    <w:rsid w:val="00C21EF3"/>
    <w:rsid w:val="00C222C0"/>
    <w:rsid w:val="00C22463"/>
    <w:rsid w:val="00C226F3"/>
    <w:rsid w:val="00C22B4F"/>
    <w:rsid w:val="00C22BF0"/>
    <w:rsid w:val="00C23578"/>
    <w:rsid w:val="00C23632"/>
    <w:rsid w:val="00C2366E"/>
    <w:rsid w:val="00C2375B"/>
    <w:rsid w:val="00C237E2"/>
    <w:rsid w:val="00C23B01"/>
    <w:rsid w:val="00C23CF2"/>
    <w:rsid w:val="00C23DAD"/>
    <w:rsid w:val="00C23E48"/>
    <w:rsid w:val="00C2418D"/>
    <w:rsid w:val="00C2441C"/>
    <w:rsid w:val="00C244E9"/>
    <w:rsid w:val="00C245B7"/>
    <w:rsid w:val="00C24A7B"/>
    <w:rsid w:val="00C24B82"/>
    <w:rsid w:val="00C24EF1"/>
    <w:rsid w:val="00C24F85"/>
    <w:rsid w:val="00C2530D"/>
    <w:rsid w:val="00C2564F"/>
    <w:rsid w:val="00C2565F"/>
    <w:rsid w:val="00C25C4E"/>
    <w:rsid w:val="00C26174"/>
    <w:rsid w:val="00C26413"/>
    <w:rsid w:val="00C26451"/>
    <w:rsid w:val="00C269BA"/>
    <w:rsid w:val="00C26C14"/>
    <w:rsid w:val="00C26CC6"/>
    <w:rsid w:val="00C27232"/>
    <w:rsid w:val="00C272B0"/>
    <w:rsid w:val="00C272BD"/>
    <w:rsid w:val="00C27665"/>
    <w:rsid w:val="00C278E4"/>
    <w:rsid w:val="00C30035"/>
    <w:rsid w:val="00C30207"/>
    <w:rsid w:val="00C30285"/>
    <w:rsid w:val="00C304F2"/>
    <w:rsid w:val="00C3066B"/>
    <w:rsid w:val="00C307D7"/>
    <w:rsid w:val="00C30E1B"/>
    <w:rsid w:val="00C30E3A"/>
    <w:rsid w:val="00C30F6F"/>
    <w:rsid w:val="00C30FE5"/>
    <w:rsid w:val="00C3111C"/>
    <w:rsid w:val="00C31531"/>
    <w:rsid w:val="00C33508"/>
    <w:rsid w:val="00C3388A"/>
    <w:rsid w:val="00C33C3F"/>
    <w:rsid w:val="00C341DA"/>
    <w:rsid w:val="00C34976"/>
    <w:rsid w:val="00C34BCE"/>
    <w:rsid w:val="00C35291"/>
    <w:rsid w:val="00C35302"/>
    <w:rsid w:val="00C35617"/>
    <w:rsid w:val="00C35AF0"/>
    <w:rsid w:val="00C35EC6"/>
    <w:rsid w:val="00C36B4A"/>
    <w:rsid w:val="00C40456"/>
    <w:rsid w:val="00C40670"/>
    <w:rsid w:val="00C40E99"/>
    <w:rsid w:val="00C40FFC"/>
    <w:rsid w:val="00C41BC5"/>
    <w:rsid w:val="00C41D29"/>
    <w:rsid w:val="00C41E60"/>
    <w:rsid w:val="00C42687"/>
    <w:rsid w:val="00C42773"/>
    <w:rsid w:val="00C42C6F"/>
    <w:rsid w:val="00C438CD"/>
    <w:rsid w:val="00C439CC"/>
    <w:rsid w:val="00C43E28"/>
    <w:rsid w:val="00C44956"/>
    <w:rsid w:val="00C44C2D"/>
    <w:rsid w:val="00C44D7C"/>
    <w:rsid w:val="00C451D0"/>
    <w:rsid w:val="00C453FC"/>
    <w:rsid w:val="00C45421"/>
    <w:rsid w:val="00C455E6"/>
    <w:rsid w:val="00C4573D"/>
    <w:rsid w:val="00C45BBD"/>
    <w:rsid w:val="00C45D2C"/>
    <w:rsid w:val="00C46048"/>
    <w:rsid w:val="00C4628E"/>
    <w:rsid w:val="00C4663C"/>
    <w:rsid w:val="00C46A44"/>
    <w:rsid w:val="00C46E46"/>
    <w:rsid w:val="00C471C8"/>
    <w:rsid w:val="00C473C4"/>
    <w:rsid w:val="00C4741E"/>
    <w:rsid w:val="00C4790D"/>
    <w:rsid w:val="00C47A21"/>
    <w:rsid w:val="00C47FE9"/>
    <w:rsid w:val="00C505B3"/>
    <w:rsid w:val="00C50AE6"/>
    <w:rsid w:val="00C50E20"/>
    <w:rsid w:val="00C51375"/>
    <w:rsid w:val="00C516B2"/>
    <w:rsid w:val="00C51865"/>
    <w:rsid w:val="00C51A83"/>
    <w:rsid w:val="00C51CC6"/>
    <w:rsid w:val="00C51E45"/>
    <w:rsid w:val="00C5202F"/>
    <w:rsid w:val="00C52189"/>
    <w:rsid w:val="00C526A0"/>
    <w:rsid w:val="00C52877"/>
    <w:rsid w:val="00C53B08"/>
    <w:rsid w:val="00C53D1A"/>
    <w:rsid w:val="00C53E9A"/>
    <w:rsid w:val="00C53F96"/>
    <w:rsid w:val="00C5401B"/>
    <w:rsid w:val="00C540AF"/>
    <w:rsid w:val="00C540DA"/>
    <w:rsid w:val="00C541D6"/>
    <w:rsid w:val="00C54433"/>
    <w:rsid w:val="00C54A46"/>
    <w:rsid w:val="00C54D54"/>
    <w:rsid w:val="00C54ECA"/>
    <w:rsid w:val="00C551DC"/>
    <w:rsid w:val="00C55343"/>
    <w:rsid w:val="00C55465"/>
    <w:rsid w:val="00C5555E"/>
    <w:rsid w:val="00C55698"/>
    <w:rsid w:val="00C5570B"/>
    <w:rsid w:val="00C55BEA"/>
    <w:rsid w:val="00C55DD3"/>
    <w:rsid w:val="00C56264"/>
    <w:rsid w:val="00C56E74"/>
    <w:rsid w:val="00C57366"/>
    <w:rsid w:val="00C576C5"/>
    <w:rsid w:val="00C5771F"/>
    <w:rsid w:val="00C57850"/>
    <w:rsid w:val="00C57890"/>
    <w:rsid w:val="00C57B72"/>
    <w:rsid w:val="00C6085F"/>
    <w:rsid w:val="00C60F99"/>
    <w:rsid w:val="00C60FEF"/>
    <w:rsid w:val="00C613BD"/>
    <w:rsid w:val="00C615CB"/>
    <w:rsid w:val="00C61E7C"/>
    <w:rsid w:val="00C61F9D"/>
    <w:rsid w:val="00C6244C"/>
    <w:rsid w:val="00C6290F"/>
    <w:rsid w:val="00C62C34"/>
    <w:rsid w:val="00C62E0C"/>
    <w:rsid w:val="00C63090"/>
    <w:rsid w:val="00C6311E"/>
    <w:rsid w:val="00C653CC"/>
    <w:rsid w:val="00C6554E"/>
    <w:rsid w:val="00C6564B"/>
    <w:rsid w:val="00C65BF7"/>
    <w:rsid w:val="00C65C64"/>
    <w:rsid w:val="00C65F7D"/>
    <w:rsid w:val="00C66108"/>
    <w:rsid w:val="00C665A8"/>
    <w:rsid w:val="00C6677E"/>
    <w:rsid w:val="00C66A84"/>
    <w:rsid w:val="00C66CC1"/>
    <w:rsid w:val="00C66CF5"/>
    <w:rsid w:val="00C6799B"/>
    <w:rsid w:val="00C67AF4"/>
    <w:rsid w:val="00C67BAD"/>
    <w:rsid w:val="00C70036"/>
    <w:rsid w:val="00C70576"/>
    <w:rsid w:val="00C70D6B"/>
    <w:rsid w:val="00C70DA4"/>
    <w:rsid w:val="00C70E4F"/>
    <w:rsid w:val="00C70F4D"/>
    <w:rsid w:val="00C70FE3"/>
    <w:rsid w:val="00C71203"/>
    <w:rsid w:val="00C71C77"/>
    <w:rsid w:val="00C71DE6"/>
    <w:rsid w:val="00C72A14"/>
    <w:rsid w:val="00C72CC9"/>
    <w:rsid w:val="00C732A5"/>
    <w:rsid w:val="00C732E4"/>
    <w:rsid w:val="00C73313"/>
    <w:rsid w:val="00C73A34"/>
    <w:rsid w:val="00C742F2"/>
    <w:rsid w:val="00C745D0"/>
    <w:rsid w:val="00C7487C"/>
    <w:rsid w:val="00C74B51"/>
    <w:rsid w:val="00C74B67"/>
    <w:rsid w:val="00C75023"/>
    <w:rsid w:val="00C756D5"/>
    <w:rsid w:val="00C75AE0"/>
    <w:rsid w:val="00C75CB2"/>
    <w:rsid w:val="00C75DAD"/>
    <w:rsid w:val="00C762B0"/>
    <w:rsid w:val="00C7650C"/>
    <w:rsid w:val="00C76783"/>
    <w:rsid w:val="00C768B4"/>
    <w:rsid w:val="00C76CA5"/>
    <w:rsid w:val="00C772F1"/>
    <w:rsid w:val="00C7743F"/>
    <w:rsid w:val="00C77D31"/>
    <w:rsid w:val="00C806D8"/>
    <w:rsid w:val="00C80860"/>
    <w:rsid w:val="00C80A29"/>
    <w:rsid w:val="00C80C5C"/>
    <w:rsid w:val="00C80EB4"/>
    <w:rsid w:val="00C80F9A"/>
    <w:rsid w:val="00C81F69"/>
    <w:rsid w:val="00C822FC"/>
    <w:rsid w:val="00C825A1"/>
    <w:rsid w:val="00C8275A"/>
    <w:rsid w:val="00C82F4D"/>
    <w:rsid w:val="00C833E9"/>
    <w:rsid w:val="00C837F6"/>
    <w:rsid w:val="00C83BF3"/>
    <w:rsid w:val="00C83D8B"/>
    <w:rsid w:val="00C83E4E"/>
    <w:rsid w:val="00C8437D"/>
    <w:rsid w:val="00C84465"/>
    <w:rsid w:val="00C849C1"/>
    <w:rsid w:val="00C84A98"/>
    <w:rsid w:val="00C8504D"/>
    <w:rsid w:val="00C8514E"/>
    <w:rsid w:val="00C8526D"/>
    <w:rsid w:val="00C85322"/>
    <w:rsid w:val="00C853AD"/>
    <w:rsid w:val="00C8546D"/>
    <w:rsid w:val="00C858DA"/>
    <w:rsid w:val="00C86EF9"/>
    <w:rsid w:val="00C87399"/>
    <w:rsid w:val="00C875FA"/>
    <w:rsid w:val="00C877E2"/>
    <w:rsid w:val="00C877F4"/>
    <w:rsid w:val="00C87B9F"/>
    <w:rsid w:val="00C900AE"/>
    <w:rsid w:val="00C901DA"/>
    <w:rsid w:val="00C9025A"/>
    <w:rsid w:val="00C902CA"/>
    <w:rsid w:val="00C90C2E"/>
    <w:rsid w:val="00C90CD5"/>
    <w:rsid w:val="00C912DB"/>
    <w:rsid w:val="00C91993"/>
    <w:rsid w:val="00C91AE4"/>
    <w:rsid w:val="00C9213D"/>
    <w:rsid w:val="00C921D7"/>
    <w:rsid w:val="00C922CF"/>
    <w:rsid w:val="00C923C6"/>
    <w:rsid w:val="00C92D36"/>
    <w:rsid w:val="00C93310"/>
    <w:rsid w:val="00C93C67"/>
    <w:rsid w:val="00C93E5F"/>
    <w:rsid w:val="00C93FB2"/>
    <w:rsid w:val="00C9401F"/>
    <w:rsid w:val="00C94102"/>
    <w:rsid w:val="00C941CB"/>
    <w:rsid w:val="00C94222"/>
    <w:rsid w:val="00C94274"/>
    <w:rsid w:val="00C95468"/>
    <w:rsid w:val="00C95F0D"/>
    <w:rsid w:val="00C95F98"/>
    <w:rsid w:val="00C9610E"/>
    <w:rsid w:val="00C9687F"/>
    <w:rsid w:val="00C96B86"/>
    <w:rsid w:val="00C96F4C"/>
    <w:rsid w:val="00C96FD9"/>
    <w:rsid w:val="00C973C1"/>
    <w:rsid w:val="00C9743E"/>
    <w:rsid w:val="00C97606"/>
    <w:rsid w:val="00C97BD7"/>
    <w:rsid w:val="00C97D36"/>
    <w:rsid w:val="00C97EC5"/>
    <w:rsid w:val="00CA01B4"/>
    <w:rsid w:val="00CA0314"/>
    <w:rsid w:val="00CA058E"/>
    <w:rsid w:val="00CA0E2E"/>
    <w:rsid w:val="00CA0FF0"/>
    <w:rsid w:val="00CA1007"/>
    <w:rsid w:val="00CA1909"/>
    <w:rsid w:val="00CA237D"/>
    <w:rsid w:val="00CA25F5"/>
    <w:rsid w:val="00CA2732"/>
    <w:rsid w:val="00CA2772"/>
    <w:rsid w:val="00CA30F9"/>
    <w:rsid w:val="00CA3DA0"/>
    <w:rsid w:val="00CA4010"/>
    <w:rsid w:val="00CA454D"/>
    <w:rsid w:val="00CA46F2"/>
    <w:rsid w:val="00CA4B63"/>
    <w:rsid w:val="00CA558A"/>
    <w:rsid w:val="00CA5803"/>
    <w:rsid w:val="00CA5F96"/>
    <w:rsid w:val="00CA61FE"/>
    <w:rsid w:val="00CA632E"/>
    <w:rsid w:val="00CA6504"/>
    <w:rsid w:val="00CA6542"/>
    <w:rsid w:val="00CA69FA"/>
    <w:rsid w:val="00CA714F"/>
    <w:rsid w:val="00CA757E"/>
    <w:rsid w:val="00CA79E0"/>
    <w:rsid w:val="00CA7BEA"/>
    <w:rsid w:val="00CB008B"/>
    <w:rsid w:val="00CB0A2A"/>
    <w:rsid w:val="00CB0AF9"/>
    <w:rsid w:val="00CB0D6A"/>
    <w:rsid w:val="00CB108B"/>
    <w:rsid w:val="00CB1294"/>
    <w:rsid w:val="00CB147A"/>
    <w:rsid w:val="00CB1794"/>
    <w:rsid w:val="00CB1BE6"/>
    <w:rsid w:val="00CB1FE3"/>
    <w:rsid w:val="00CB2034"/>
    <w:rsid w:val="00CB208D"/>
    <w:rsid w:val="00CB2251"/>
    <w:rsid w:val="00CB241E"/>
    <w:rsid w:val="00CB24E6"/>
    <w:rsid w:val="00CB25BB"/>
    <w:rsid w:val="00CB2A15"/>
    <w:rsid w:val="00CB2B06"/>
    <w:rsid w:val="00CB2B38"/>
    <w:rsid w:val="00CB2F2E"/>
    <w:rsid w:val="00CB307B"/>
    <w:rsid w:val="00CB3B6C"/>
    <w:rsid w:val="00CB474E"/>
    <w:rsid w:val="00CB4D56"/>
    <w:rsid w:val="00CB6071"/>
    <w:rsid w:val="00CB6238"/>
    <w:rsid w:val="00CB6457"/>
    <w:rsid w:val="00CB6479"/>
    <w:rsid w:val="00CB6707"/>
    <w:rsid w:val="00CB674E"/>
    <w:rsid w:val="00CB6FB8"/>
    <w:rsid w:val="00CB70FB"/>
    <w:rsid w:val="00CB7136"/>
    <w:rsid w:val="00CB713C"/>
    <w:rsid w:val="00CB77F6"/>
    <w:rsid w:val="00CB7BFA"/>
    <w:rsid w:val="00CB7C2B"/>
    <w:rsid w:val="00CBE715"/>
    <w:rsid w:val="00CC042A"/>
    <w:rsid w:val="00CC0630"/>
    <w:rsid w:val="00CC0928"/>
    <w:rsid w:val="00CC0E48"/>
    <w:rsid w:val="00CC0EAF"/>
    <w:rsid w:val="00CC1275"/>
    <w:rsid w:val="00CC1496"/>
    <w:rsid w:val="00CC1578"/>
    <w:rsid w:val="00CC1705"/>
    <w:rsid w:val="00CC171A"/>
    <w:rsid w:val="00CC176D"/>
    <w:rsid w:val="00CC1D64"/>
    <w:rsid w:val="00CC2B46"/>
    <w:rsid w:val="00CC2C65"/>
    <w:rsid w:val="00CC2E4F"/>
    <w:rsid w:val="00CC3112"/>
    <w:rsid w:val="00CC3148"/>
    <w:rsid w:val="00CC4010"/>
    <w:rsid w:val="00CC4531"/>
    <w:rsid w:val="00CC4592"/>
    <w:rsid w:val="00CC4972"/>
    <w:rsid w:val="00CC4DDB"/>
    <w:rsid w:val="00CC4E15"/>
    <w:rsid w:val="00CC5012"/>
    <w:rsid w:val="00CC5237"/>
    <w:rsid w:val="00CC53A3"/>
    <w:rsid w:val="00CC5CDF"/>
    <w:rsid w:val="00CC5E69"/>
    <w:rsid w:val="00CC6C68"/>
    <w:rsid w:val="00CC7086"/>
    <w:rsid w:val="00CC7AA2"/>
    <w:rsid w:val="00CC7CEF"/>
    <w:rsid w:val="00CD09D4"/>
    <w:rsid w:val="00CD09F7"/>
    <w:rsid w:val="00CD0E39"/>
    <w:rsid w:val="00CD160D"/>
    <w:rsid w:val="00CD192D"/>
    <w:rsid w:val="00CD1B99"/>
    <w:rsid w:val="00CD1FFB"/>
    <w:rsid w:val="00CD25C5"/>
    <w:rsid w:val="00CD2771"/>
    <w:rsid w:val="00CD2B3B"/>
    <w:rsid w:val="00CD2E9A"/>
    <w:rsid w:val="00CD2F0B"/>
    <w:rsid w:val="00CD30F9"/>
    <w:rsid w:val="00CD32AA"/>
    <w:rsid w:val="00CD33DB"/>
    <w:rsid w:val="00CD34CE"/>
    <w:rsid w:val="00CD35DB"/>
    <w:rsid w:val="00CD37D2"/>
    <w:rsid w:val="00CD388B"/>
    <w:rsid w:val="00CD3E9A"/>
    <w:rsid w:val="00CD3F7D"/>
    <w:rsid w:val="00CD40C2"/>
    <w:rsid w:val="00CD42C8"/>
    <w:rsid w:val="00CD434F"/>
    <w:rsid w:val="00CD43DC"/>
    <w:rsid w:val="00CD455A"/>
    <w:rsid w:val="00CD500B"/>
    <w:rsid w:val="00CD51A2"/>
    <w:rsid w:val="00CD536A"/>
    <w:rsid w:val="00CD5706"/>
    <w:rsid w:val="00CD57AE"/>
    <w:rsid w:val="00CD5C68"/>
    <w:rsid w:val="00CD5C88"/>
    <w:rsid w:val="00CD5DE3"/>
    <w:rsid w:val="00CD5F7F"/>
    <w:rsid w:val="00CD6171"/>
    <w:rsid w:val="00CD62AB"/>
    <w:rsid w:val="00CD6305"/>
    <w:rsid w:val="00CD6369"/>
    <w:rsid w:val="00CD6EAF"/>
    <w:rsid w:val="00CD7781"/>
    <w:rsid w:val="00CD7908"/>
    <w:rsid w:val="00CD7A50"/>
    <w:rsid w:val="00CD7C6C"/>
    <w:rsid w:val="00CD7DD6"/>
    <w:rsid w:val="00CE01FD"/>
    <w:rsid w:val="00CE03EA"/>
    <w:rsid w:val="00CE0577"/>
    <w:rsid w:val="00CE062A"/>
    <w:rsid w:val="00CE148F"/>
    <w:rsid w:val="00CE15C1"/>
    <w:rsid w:val="00CE188B"/>
    <w:rsid w:val="00CE1AF1"/>
    <w:rsid w:val="00CE1F80"/>
    <w:rsid w:val="00CE1FBC"/>
    <w:rsid w:val="00CE2012"/>
    <w:rsid w:val="00CE254C"/>
    <w:rsid w:val="00CE262E"/>
    <w:rsid w:val="00CE2CD2"/>
    <w:rsid w:val="00CE2E33"/>
    <w:rsid w:val="00CE31F7"/>
    <w:rsid w:val="00CE35CE"/>
    <w:rsid w:val="00CE3810"/>
    <w:rsid w:val="00CE3AAA"/>
    <w:rsid w:val="00CE3AC2"/>
    <w:rsid w:val="00CE3EF8"/>
    <w:rsid w:val="00CE4629"/>
    <w:rsid w:val="00CE4699"/>
    <w:rsid w:val="00CE4B17"/>
    <w:rsid w:val="00CE4DB3"/>
    <w:rsid w:val="00CE55A3"/>
    <w:rsid w:val="00CE5700"/>
    <w:rsid w:val="00CE5F8C"/>
    <w:rsid w:val="00CE61A9"/>
    <w:rsid w:val="00CE6377"/>
    <w:rsid w:val="00CE639E"/>
    <w:rsid w:val="00CE6B8A"/>
    <w:rsid w:val="00CE6ECA"/>
    <w:rsid w:val="00CE6FE5"/>
    <w:rsid w:val="00CE76C8"/>
    <w:rsid w:val="00CE7825"/>
    <w:rsid w:val="00CE7AD3"/>
    <w:rsid w:val="00CE7C96"/>
    <w:rsid w:val="00CE7CCA"/>
    <w:rsid w:val="00CE7DE5"/>
    <w:rsid w:val="00CE7FFE"/>
    <w:rsid w:val="00CF0742"/>
    <w:rsid w:val="00CF0746"/>
    <w:rsid w:val="00CF0B28"/>
    <w:rsid w:val="00CF0BEF"/>
    <w:rsid w:val="00CF18DE"/>
    <w:rsid w:val="00CF1AF2"/>
    <w:rsid w:val="00CF1F39"/>
    <w:rsid w:val="00CF217A"/>
    <w:rsid w:val="00CF28A6"/>
    <w:rsid w:val="00CF3036"/>
    <w:rsid w:val="00CF37FF"/>
    <w:rsid w:val="00CF394E"/>
    <w:rsid w:val="00CF3B32"/>
    <w:rsid w:val="00CF3B38"/>
    <w:rsid w:val="00CF3B66"/>
    <w:rsid w:val="00CF4181"/>
    <w:rsid w:val="00CF41EE"/>
    <w:rsid w:val="00CF450A"/>
    <w:rsid w:val="00CF46ED"/>
    <w:rsid w:val="00CF4F41"/>
    <w:rsid w:val="00CF5242"/>
    <w:rsid w:val="00CF5290"/>
    <w:rsid w:val="00CF589A"/>
    <w:rsid w:val="00CF6780"/>
    <w:rsid w:val="00CF67C2"/>
    <w:rsid w:val="00CF6BB2"/>
    <w:rsid w:val="00CF77BB"/>
    <w:rsid w:val="00CF79E4"/>
    <w:rsid w:val="00CF7B23"/>
    <w:rsid w:val="00CF7FE1"/>
    <w:rsid w:val="00D0039A"/>
    <w:rsid w:val="00D0060B"/>
    <w:rsid w:val="00D01245"/>
    <w:rsid w:val="00D0126D"/>
    <w:rsid w:val="00D013BB"/>
    <w:rsid w:val="00D014A4"/>
    <w:rsid w:val="00D01890"/>
    <w:rsid w:val="00D01B26"/>
    <w:rsid w:val="00D01C63"/>
    <w:rsid w:val="00D0219B"/>
    <w:rsid w:val="00D02245"/>
    <w:rsid w:val="00D02417"/>
    <w:rsid w:val="00D025C9"/>
    <w:rsid w:val="00D028ED"/>
    <w:rsid w:val="00D02904"/>
    <w:rsid w:val="00D02989"/>
    <w:rsid w:val="00D03638"/>
    <w:rsid w:val="00D03C4E"/>
    <w:rsid w:val="00D04160"/>
    <w:rsid w:val="00D049DD"/>
    <w:rsid w:val="00D04B32"/>
    <w:rsid w:val="00D04B9F"/>
    <w:rsid w:val="00D04CF8"/>
    <w:rsid w:val="00D05341"/>
    <w:rsid w:val="00D0608A"/>
    <w:rsid w:val="00D062AD"/>
    <w:rsid w:val="00D06ACE"/>
    <w:rsid w:val="00D06D65"/>
    <w:rsid w:val="00D06EE9"/>
    <w:rsid w:val="00D0739F"/>
    <w:rsid w:val="00D0775E"/>
    <w:rsid w:val="00D07837"/>
    <w:rsid w:val="00D0789C"/>
    <w:rsid w:val="00D07980"/>
    <w:rsid w:val="00D07CB4"/>
    <w:rsid w:val="00D07D75"/>
    <w:rsid w:val="00D100C4"/>
    <w:rsid w:val="00D105F9"/>
    <w:rsid w:val="00D110F7"/>
    <w:rsid w:val="00D11286"/>
    <w:rsid w:val="00D11E8D"/>
    <w:rsid w:val="00D122FF"/>
    <w:rsid w:val="00D129B8"/>
    <w:rsid w:val="00D12CA4"/>
    <w:rsid w:val="00D12EA1"/>
    <w:rsid w:val="00D131EE"/>
    <w:rsid w:val="00D13252"/>
    <w:rsid w:val="00D13341"/>
    <w:rsid w:val="00D13651"/>
    <w:rsid w:val="00D1366F"/>
    <w:rsid w:val="00D13677"/>
    <w:rsid w:val="00D1386F"/>
    <w:rsid w:val="00D13FC6"/>
    <w:rsid w:val="00D14012"/>
    <w:rsid w:val="00D146B7"/>
    <w:rsid w:val="00D146D2"/>
    <w:rsid w:val="00D1487D"/>
    <w:rsid w:val="00D14AA4"/>
    <w:rsid w:val="00D14C4D"/>
    <w:rsid w:val="00D14CE7"/>
    <w:rsid w:val="00D1518D"/>
    <w:rsid w:val="00D155B1"/>
    <w:rsid w:val="00D15616"/>
    <w:rsid w:val="00D15D9C"/>
    <w:rsid w:val="00D164A2"/>
    <w:rsid w:val="00D16DEB"/>
    <w:rsid w:val="00D16EAE"/>
    <w:rsid w:val="00D17331"/>
    <w:rsid w:val="00D173C9"/>
    <w:rsid w:val="00D1788F"/>
    <w:rsid w:val="00D17E22"/>
    <w:rsid w:val="00D2045C"/>
    <w:rsid w:val="00D20B08"/>
    <w:rsid w:val="00D20B41"/>
    <w:rsid w:val="00D20BCE"/>
    <w:rsid w:val="00D210D8"/>
    <w:rsid w:val="00D216C9"/>
    <w:rsid w:val="00D21A4F"/>
    <w:rsid w:val="00D21A76"/>
    <w:rsid w:val="00D22031"/>
    <w:rsid w:val="00D22614"/>
    <w:rsid w:val="00D228B7"/>
    <w:rsid w:val="00D2296C"/>
    <w:rsid w:val="00D22CAA"/>
    <w:rsid w:val="00D22D2B"/>
    <w:rsid w:val="00D2305A"/>
    <w:rsid w:val="00D24029"/>
    <w:rsid w:val="00D24057"/>
    <w:rsid w:val="00D24142"/>
    <w:rsid w:val="00D24258"/>
    <w:rsid w:val="00D24339"/>
    <w:rsid w:val="00D24A9B"/>
    <w:rsid w:val="00D24B27"/>
    <w:rsid w:val="00D24E8D"/>
    <w:rsid w:val="00D250DC"/>
    <w:rsid w:val="00D2533A"/>
    <w:rsid w:val="00D254DF"/>
    <w:rsid w:val="00D255B0"/>
    <w:rsid w:val="00D2567E"/>
    <w:rsid w:val="00D256C1"/>
    <w:rsid w:val="00D25CBD"/>
    <w:rsid w:val="00D25D3F"/>
    <w:rsid w:val="00D2613B"/>
    <w:rsid w:val="00D2615E"/>
    <w:rsid w:val="00D26273"/>
    <w:rsid w:val="00D26BE2"/>
    <w:rsid w:val="00D26E38"/>
    <w:rsid w:val="00D270B4"/>
    <w:rsid w:val="00D270C6"/>
    <w:rsid w:val="00D27102"/>
    <w:rsid w:val="00D2712C"/>
    <w:rsid w:val="00D27252"/>
    <w:rsid w:val="00D27654"/>
    <w:rsid w:val="00D27FD7"/>
    <w:rsid w:val="00D3031E"/>
    <w:rsid w:val="00D30D87"/>
    <w:rsid w:val="00D30E15"/>
    <w:rsid w:val="00D30FB1"/>
    <w:rsid w:val="00D30FC4"/>
    <w:rsid w:val="00D31245"/>
    <w:rsid w:val="00D312F7"/>
    <w:rsid w:val="00D31396"/>
    <w:rsid w:val="00D313C4"/>
    <w:rsid w:val="00D320C8"/>
    <w:rsid w:val="00D3232D"/>
    <w:rsid w:val="00D32B81"/>
    <w:rsid w:val="00D32F06"/>
    <w:rsid w:val="00D3311D"/>
    <w:rsid w:val="00D3325E"/>
    <w:rsid w:val="00D3336F"/>
    <w:rsid w:val="00D33830"/>
    <w:rsid w:val="00D33A56"/>
    <w:rsid w:val="00D33D79"/>
    <w:rsid w:val="00D33EFD"/>
    <w:rsid w:val="00D3422F"/>
    <w:rsid w:val="00D342CB"/>
    <w:rsid w:val="00D34758"/>
    <w:rsid w:val="00D34817"/>
    <w:rsid w:val="00D34A03"/>
    <w:rsid w:val="00D3657A"/>
    <w:rsid w:val="00D3657F"/>
    <w:rsid w:val="00D36A26"/>
    <w:rsid w:val="00D36B9D"/>
    <w:rsid w:val="00D36C29"/>
    <w:rsid w:val="00D37253"/>
    <w:rsid w:val="00D3769A"/>
    <w:rsid w:val="00D403BD"/>
    <w:rsid w:val="00D4179E"/>
    <w:rsid w:val="00D419E6"/>
    <w:rsid w:val="00D41E8C"/>
    <w:rsid w:val="00D42110"/>
    <w:rsid w:val="00D4215F"/>
    <w:rsid w:val="00D424A9"/>
    <w:rsid w:val="00D42536"/>
    <w:rsid w:val="00D426F2"/>
    <w:rsid w:val="00D429B4"/>
    <w:rsid w:val="00D42EB5"/>
    <w:rsid w:val="00D43208"/>
    <w:rsid w:val="00D4325E"/>
    <w:rsid w:val="00D434BD"/>
    <w:rsid w:val="00D43B36"/>
    <w:rsid w:val="00D43EC0"/>
    <w:rsid w:val="00D43FA0"/>
    <w:rsid w:val="00D44185"/>
    <w:rsid w:val="00D4448F"/>
    <w:rsid w:val="00D444ED"/>
    <w:rsid w:val="00D4459C"/>
    <w:rsid w:val="00D447DB"/>
    <w:rsid w:val="00D44E84"/>
    <w:rsid w:val="00D44FB0"/>
    <w:rsid w:val="00D45174"/>
    <w:rsid w:val="00D4524E"/>
    <w:rsid w:val="00D455B9"/>
    <w:rsid w:val="00D458A8"/>
    <w:rsid w:val="00D45E99"/>
    <w:rsid w:val="00D46062"/>
    <w:rsid w:val="00D46872"/>
    <w:rsid w:val="00D469F8"/>
    <w:rsid w:val="00D46E12"/>
    <w:rsid w:val="00D4776E"/>
    <w:rsid w:val="00D47C9C"/>
    <w:rsid w:val="00D47E85"/>
    <w:rsid w:val="00D5004A"/>
    <w:rsid w:val="00D50197"/>
    <w:rsid w:val="00D501F0"/>
    <w:rsid w:val="00D5025E"/>
    <w:rsid w:val="00D51094"/>
    <w:rsid w:val="00D51271"/>
    <w:rsid w:val="00D51547"/>
    <w:rsid w:val="00D515F1"/>
    <w:rsid w:val="00D51855"/>
    <w:rsid w:val="00D5198C"/>
    <w:rsid w:val="00D51F3C"/>
    <w:rsid w:val="00D520D8"/>
    <w:rsid w:val="00D5210F"/>
    <w:rsid w:val="00D523B7"/>
    <w:rsid w:val="00D52811"/>
    <w:rsid w:val="00D528AC"/>
    <w:rsid w:val="00D52972"/>
    <w:rsid w:val="00D52BBB"/>
    <w:rsid w:val="00D52C0D"/>
    <w:rsid w:val="00D5330D"/>
    <w:rsid w:val="00D54208"/>
    <w:rsid w:val="00D5469E"/>
    <w:rsid w:val="00D54CE3"/>
    <w:rsid w:val="00D54FCE"/>
    <w:rsid w:val="00D55235"/>
    <w:rsid w:val="00D5534C"/>
    <w:rsid w:val="00D55757"/>
    <w:rsid w:val="00D559DA"/>
    <w:rsid w:val="00D55A4B"/>
    <w:rsid w:val="00D55E65"/>
    <w:rsid w:val="00D568A9"/>
    <w:rsid w:val="00D57118"/>
    <w:rsid w:val="00D575F7"/>
    <w:rsid w:val="00D57641"/>
    <w:rsid w:val="00D579C0"/>
    <w:rsid w:val="00D57C27"/>
    <w:rsid w:val="00D57DAE"/>
    <w:rsid w:val="00D60281"/>
    <w:rsid w:val="00D60554"/>
    <w:rsid w:val="00D60BDE"/>
    <w:rsid w:val="00D6101B"/>
    <w:rsid w:val="00D616D1"/>
    <w:rsid w:val="00D619CD"/>
    <w:rsid w:val="00D61ABD"/>
    <w:rsid w:val="00D61BF1"/>
    <w:rsid w:val="00D61E27"/>
    <w:rsid w:val="00D61EC9"/>
    <w:rsid w:val="00D623A6"/>
    <w:rsid w:val="00D626BF"/>
    <w:rsid w:val="00D62C37"/>
    <w:rsid w:val="00D62CB6"/>
    <w:rsid w:val="00D62D53"/>
    <w:rsid w:val="00D6309B"/>
    <w:rsid w:val="00D633DC"/>
    <w:rsid w:val="00D638C5"/>
    <w:rsid w:val="00D63BAA"/>
    <w:rsid w:val="00D63CCA"/>
    <w:rsid w:val="00D64021"/>
    <w:rsid w:val="00D64757"/>
    <w:rsid w:val="00D647C1"/>
    <w:rsid w:val="00D6492F"/>
    <w:rsid w:val="00D6496F"/>
    <w:rsid w:val="00D64BA9"/>
    <w:rsid w:val="00D64EC3"/>
    <w:rsid w:val="00D65073"/>
    <w:rsid w:val="00D65177"/>
    <w:rsid w:val="00D6559A"/>
    <w:rsid w:val="00D655EF"/>
    <w:rsid w:val="00D6565D"/>
    <w:rsid w:val="00D659C9"/>
    <w:rsid w:val="00D66025"/>
    <w:rsid w:val="00D660A7"/>
    <w:rsid w:val="00D661E5"/>
    <w:rsid w:val="00D66A03"/>
    <w:rsid w:val="00D67220"/>
    <w:rsid w:val="00D673AC"/>
    <w:rsid w:val="00D6768B"/>
    <w:rsid w:val="00D67943"/>
    <w:rsid w:val="00D67A71"/>
    <w:rsid w:val="00D67F93"/>
    <w:rsid w:val="00D7023B"/>
    <w:rsid w:val="00D703A5"/>
    <w:rsid w:val="00D70B2D"/>
    <w:rsid w:val="00D713D1"/>
    <w:rsid w:val="00D71ABF"/>
    <w:rsid w:val="00D71B18"/>
    <w:rsid w:val="00D71B31"/>
    <w:rsid w:val="00D71F04"/>
    <w:rsid w:val="00D720D9"/>
    <w:rsid w:val="00D72189"/>
    <w:rsid w:val="00D728C9"/>
    <w:rsid w:val="00D728F7"/>
    <w:rsid w:val="00D729FC"/>
    <w:rsid w:val="00D72CB8"/>
    <w:rsid w:val="00D72FE8"/>
    <w:rsid w:val="00D73368"/>
    <w:rsid w:val="00D7350D"/>
    <w:rsid w:val="00D737B3"/>
    <w:rsid w:val="00D74233"/>
    <w:rsid w:val="00D742CB"/>
    <w:rsid w:val="00D74C62"/>
    <w:rsid w:val="00D74EA9"/>
    <w:rsid w:val="00D754CC"/>
    <w:rsid w:val="00D757B4"/>
    <w:rsid w:val="00D75850"/>
    <w:rsid w:val="00D75BE2"/>
    <w:rsid w:val="00D75D6E"/>
    <w:rsid w:val="00D76215"/>
    <w:rsid w:val="00D7659A"/>
    <w:rsid w:val="00D76B3E"/>
    <w:rsid w:val="00D76E58"/>
    <w:rsid w:val="00D76FB6"/>
    <w:rsid w:val="00D77897"/>
    <w:rsid w:val="00D778C8"/>
    <w:rsid w:val="00D77C60"/>
    <w:rsid w:val="00D77C7D"/>
    <w:rsid w:val="00D8071E"/>
    <w:rsid w:val="00D807F2"/>
    <w:rsid w:val="00D80D33"/>
    <w:rsid w:val="00D80E76"/>
    <w:rsid w:val="00D812F8"/>
    <w:rsid w:val="00D81642"/>
    <w:rsid w:val="00D81736"/>
    <w:rsid w:val="00D8175A"/>
    <w:rsid w:val="00D817A7"/>
    <w:rsid w:val="00D82065"/>
    <w:rsid w:val="00D823DE"/>
    <w:rsid w:val="00D82452"/>
    <w:rsid w:val="00D82773"/>
    <w:rsid w:val="00D82F4E"/>
    <w:rsid w:val="00D8313F"/>
    <w:rsid w:val="00D83168"/>
    <w:rsid w:val="00D83BAD"/>
    <w:rsid w:val="00D84027"/>
    <w:rsid w:val="00D8451C"/>
    <w:rsid w:val="00D8566F"/>
    <w:rsid w:val="00D856C9"/>
    <w:rsid w:val="00D85A60"/>
    <w:rsid w:val="00D85B85"/>
    <w:rsid w:val="00D860FF"/>
    <w:rsid w:val="00D861C8"/>
    <w:rsid w:val="00D863C5"/>
    <w:rsid w:val="00D86975"/>
    <w:rsid w:val="00D86980"/>
    <w:rsid w:val="00D86A06"/>
    <w:rsid w:val="00D86C2D"/>
    <w:rsid w:val="00D86CE0"/>
    <w:rsid w:val="00D86E8D"/>
    <w:rsid w:val="00D86FD3"/>
    <w:rsid w:val="00D9050E"/>
    <w:rsid w:val="00D906EC"/>
    <w:rsid w:val="00D908C3"/>
    <w:rsid w:val="00D90AD3"/>
    <w:rsid w:val="00D90BDD"/>
    <w:rsid w:val="00D90ECF"/>
    <w:rsid w:val="00D9168E"/>
    <w:rsid w:val="00D916BE"/>
    <w:rsid w:val="00D91753"/>
    <w:rsid w:val="00D9175A"/>
    <w:rsid w:val="00D919AD"/>
    <w:rsid w:val="00D91B0B"/>
    <w:rsid w:val="00D91C7B"/>
    <w:rsid w:val="00D929C7"/>
    <w:rsid w:val="00D92EF3"/>
    <w:rsid w:val="00D9373A"/>
    <w:rsid w:val="00D93A60"/>
    <w:rsid w:val="00D93A89"/>
    <w:rsid w:val="00D93B70"/>
    <w:rsid w:val="00D94257"/>
    <w:rsid w:val="00D94562"/>
    <w:rsid w:val="00D9485B"/>
    <w:rsid w:val="00D949F2"/>
    <w:rsid w:val="00D94AC6"/>
    <w:rsid w:val="00D94B94"/>
    <w:rsid w:val="00D94C58"/>
    <w:rsid w:val="00D94C66"/>
    <w:rsid w:val="00D94EC1"/>
    <w:rsid w:val="00D959C7"/>
    <w:rsid w:val="00D95A66"/>
    <w:rsid w:val="00D95B49"/>
    <w:rsid w:val="00D95C07"/>
    <w:rsid w:val="00D96218"/>
    <w:rsid w:val="00D96413"/>
    <w:rsid w:val="00D9666A"/>
    <w:rsid w:val="00D967EC"/>
    <w:rsid w:val="00D9688A"/>
    <w:rsid w:val="00D96C70"/>
    <w:rsid w:val="00D96E66"/>
    <w:rsid w:val="00D97398"/>
    <w:rsid w:val="00D97838"/>
    <w:rsid w:val="00D97869"/>
    <w:rsid w:val="00D979C5"/>
    <w:rsid w:val="00D97B15"/>
    <w:rsid w:val="00D97BFB"/>
    <w:rsid w:val="00D97C31"/>
    <w:rsid w:val="00D97C72"/>
    <w:rsid w:val="00DA000F"/>
    <w:rsid w:val="00DA054B"/>
    <w:rsid w:val="00DA0C05"/>
    <w:rsid w:val="00DA0DE5"/>
    <w:rsid w:val="00DA1246"/>
    <w:rsid w:val="00DA1932"/>
    <w:rsid w:val="00DA1F71"/>
    <w:rsid w:val="00DA2859"/>
    <w:rsid w:val="00DA2EAC"/>
    <w:rsid w:val="00DA334D"/>
    <w:rsid w:val="00DA3362"/>
    <w:rsid w:val="00DA3608"/>
    <w:rsid w:val="00DA3804"/>
    <w:rsid w:val="00DA4005"/>
    <w:rsid w:val="00DA49F3"/>
    <w:rsid w:val="00DA4FA7"/>
    <w:rsid w:val="00DA570E"/>
    <w:rsid w:val="00DA58E1"/>
    <w:rsid w:val="00DA5FB4"/>
    <w:rsid w:val="00DA5FC1"/>
    <w:rsid w:val="00DA5FFD"/>
    <w:rsid w:val="00DA6416"/>
    <w:rsid w:val="00DA6BFA"/>
    <w:rsid w:val="00DA6C3E"/>
    <w:rsid w:val="00DA6CC6"/>
    <w:rsid w:val="00DA6D30"/>
    <w:rsid w:val="00DA731A"/>
    <w:rsid w:val="00DA7601"/>
    <w:rsid w:val="00DA7791"/>
    <w:rsid w:val="00DA7A9E"/>
    <w:rsid w:val="00DA7AC8"/>
    <w:rsid w:val="00DB0079"/>
    <w:rsid w:val="00DB03D4"/>
    <w:rsid w:val="00DB04F6"/>
    <w:rsid w:val="00DB0576"/>
    <w:rsid w:val="00DB0DF5"/>
    <w:rsid w:val="00DB101B"/>
    <w:rsid w:val="00DB12B2"/>
    <w:rsid w:val="00DB1435"/>
    <w:rsid w:val="00DB1584"/>
    <w:rsid w:val="00DB1791"/>
    <w:rsid w:val="00DB1A4F"/>
    <w:rsid w:val="00DB2048"/>
    <w:rsid w:val="00DB20F7"/>
    <w:rsid w:val="00DB2134"/>
    <w:rsid w:val="00DB2C88"/>
    <w:rsid w:val="00DB2DDD"/>
    <w:rsid w:val="00DB2E0C"/>
    <w:rsid w:val="00DB37ED"/>
    <w:rsid w:val="00DB38A6"/>
    <w:rsid w:val="00DB3C70"/>
    <w:rsid w:val="00DB3D28"/>
    <w:rsid w:val="00DB3D78"/>
    <w:rsid w:val="00DB42FF"/>
    <w:rsid w:val="00DB471F"/>
    <w:rsid w:val="00DB4ED8"/>
    <w:rsid w:val="00DB50C3"/>
    <w:rsid w:val="00DB58F7"/>
    <w:rsid w:val="00DB5B8F"/>
    <w:rsid w:val="00DB5BA8"/>
    <w:rsid w:val="00DB6176"/>
    <w:rsid w:val="00DB646A"/>
    <w:rsid w:val="00DB6640"/>
    <w:rsid w:val="00DB6C52"/>
    <w:rsid w:val="00DB6E5B"/>
    <w:rsid w:val="00DB72FD"/>
    <w:rsid w:val="00DB7449"/>
    <w:rsid w:val="00DB7891"/>
    <w:rsid w:val="00DC003E"/>
    <w:rsid w:val="00DC03F3"/>
    <w:rsid w:val="00DC07A9"/>
    <w:rsid w:val="00DC0964"/>
    <w:rsid w:val="00DC0DB1"/>
    <w:rsid w:val="00DC0DCD"/>
    <w:rsid w:val="00DC0FDE"/>
    <w:rsid w:val="00DC122A"/>
    <w:rsid w:val="00DC15FB"/>
    <w:rsid w:val="00DC16D8"/>
    <w:rsid w:val="00DC16EB"/>
    <w:rsid w:val="00DC17D7"/>
    <w:rsid w:val="00DC1B09"/>
    <w:rsid w:val="00DC23C0"/>
    <w:rsid w:val="00DC318C"/>
    <w:rsid w:val="00DC3415"/>
    <w:rsid w:val="00DC36DC"/>
    <w:rsid w:val="00DC467C"/>
    <w:rsid w:val="00DC4921"/>
    <w:rsid w:val="00DC4A10"/>
    <w:rsid w:val="00DC4AEA"/>
    <w:rsid w:val="00DC4B12"/>
    <w:rsid w:val="00DC4D71"/>
    <w:rsid w:val="00DC4FD2"/>
    <w:rsid w:val="00DC514E"/>
    <w:rsid w:val="00DC5359"/>
    <w:rsid w:val="00DC56E3"/>
    <w:rsid w:val="00DC5B1D"/>
    <w:rsid w:val="00DC5BC2"/>
    <w:rsid w:val="00DC5E03"/>
    <w:rsid w:val="00DC6347"/>
    <w:rsid w:val="00DC640C"/>
    <w:rsid w:val="00DC6940"/>
    <w:rsid w:val="00DC6B6E"/>
    <w:rsid w:val="00DC6C48"/>
    <w:rsid w:val="00DC71D4"/>
    <w:rsid w:val="00DC7B54"/>
    <w:rsid w:val="00DC7B82"/>
    <w:rsid w:val="00DC7DEA"/>
    <w:rsid w:val="00DC7F80"/>
    <w:rsid w:val="00DC7F9A"/>
    <w:rsid w:val="00DC7FE7"/>
    <w:rsid w:val="00DD04CE"/>
    <w:rsid w:val="00DD055E"/>
    <w:rsid w:val="00DD0AE7"/>
    <w:rsid w:val="00DD11F5"/>
    <w:rsid w:val="00DD1604"/>
    <w:rsid w:val="00DD1BD1"/>
    <w:rsid w:val="00DD1C06"/>
    <w:rsid w:val="00DD1FDD"/>
    <w:rsid w:val="00DD2136"/>
    <w:rsid w:val="00DD2188"/>
    <w:rsid w:val="00DD221D"/>
    <w:rsid w:val="00DD2587"/>
    <w:rsid w:val="00DD2858"/>
    <w:rsid w:val="00DD2E09"/>
    <w:rsid w:val="00DD3323"/>
    <w:rsid w:val="00DD332E"/>
    <w:rsid w:val="00DD34F1"/>
    <w:rsid w:val="00DD3649"/>
    <w:rsid w:val="00DD369A"/>
    <w:rsid w:val="00DD3E1B"/>
    <w:rsid w:val="00DD409F"/>
    <w:rsid w:val="00DD4338"/>
    <w:rsid w:val="00DD4C51"/>
    <w:rsid w:val="00DD54DB"/>
    <w:rsid w:val="00DD5C17"/>
    <w:rsid w:val="00DD5D73"/>
    <w:rsid w:val="00DD5EC8"/>
    <w:rsid w:val="00DD6769"/>
    <w:rsid w:val="00DD6FE5"/>
    <w:rsid w:val="00DD7171"/>
    <w:rsid w:val="00DD7981"/>
    <w:rsid w:val="00DD7D6F"/>
    <w:rsid w:val="00DD7F41"/>
    <w:rsid w:val="00DE025F"/>
    <w:rsid w:val="00DE049A"/>
    <w:rsid w:val="00DE0A83"/>
    <w:rsid w:val="00DE0B4A"/>
    <w:rsid w:val="00DE0BF2"/>
    <w:rsid w:val="00DE0FDD"/>
    <w:rsid w:val="00DE11E3"/>
    <w:rsid w:val="00DE1A53"/>
    <w:rsid w:val="00DE1FEF"/>
    <w:rsid w:val="00DE20B4"/>
    <w:rsid w:val="00DE20BD"/>
    <w:rsid w:val="00DE2239"/>
    <w:rsid w:val="00DE23AF"/>
    <w:rsid w:val="00DE25AA"/>
    <w:rsid w:val="00DE2800"/>
    <w:rsid w:val="00DE2AB6"/>
    <w:rsid w:val="00DE2BCA"/>
    <w:rsid w:val="00DE32DD"/>
    <w:rsid w:val="00DE368A"/>
    <w:rsid w:val="00DE3EF4"/>
    <w:rsid w:val="00DE4053"/>
    <w:rsid w:val="00DE51D6"/>
    <w:rsid w:val="00DE533E"/>
    <w:rsid w:val="00DE5510"/>
    <w:rsid w:val="00DE5531"/>
    <w:rsid w:val="00DE6248"/>
    <w:rsid w:val="00DE627A"/>
    <w:rsid w:val="00DE649B"/>
    <w:rsid w:val="00DE655E"/>
    <w:rsid w:val="00DE6B7F"/>
    <w:rsid w:val="00DE6D33"/>
    <w:rsid w:val="00DE6E22"/>
    <w:rsid w:val="00DE7626"/>
    <w:rsid w:val="00DE770C"/>
    <w:rsid w:val="00DE7E3D"/>
    <w:rsid w:val="00DF0622"/>
    <w:rsid w:val="00DF1B36"/>
    <w:rsid w:val="00DF1D76"/>
    <w:rsid w:val="00DF2666"/>
    <w:rsid w:val="00DF277C"/>
    <w:rsid w:val="00DF27E9"/>
    <w:rsid w:val="00DF2DDD"/>
    <w:rsid w:val="00DF36CB"/>
    <w:rsid w:val="00DF3C7D"/>
    <w:rsid w:val="00DF48ED"/>
    <w:rsid w:val="00DF4CB3"/>
    <w:rsid w:val="00DF5205"/>
    <w:rsid w:val="00DF52E7"/>
    <w:rsid w:val="00DF541B"/>
    <w:rsid w:val="00DF55BB"/>
    <w:rsid w:val="00DF6109"/>
    <w:rsid w:val="00DF680E"/>
    <w:rsid w:val="00DF6846"/>
    <w:rsid w:val="00DF68B4"/>
    <w:rsid w:val="00DF6B77"/>
    <w:rsid w:val="00DF6B85"/>
    <w:rsid w:val="00DF6DAE"/>
    <w:rsid w:val="00DF7238"/>
    <w:rsid w:val="00DF725A"/>
    <w:rsid w:val="00DF734B"/>
    <w:rsid w:val="00DF759B"/>
    <w:rsid w:val="00DF7E9C"/>
    <w:rsid w:val="00E001BB"/>
    <w:rsid w:val="00E003DF"/>
    <w:rsid w:val="00E00CBD"/>
    <w:rsid w:val="00E00E06"/>
    <w:rsid w:val="00E00E10"/>
    <w:rsid w:val="00E0146D"/>
    <w:rsid w:val="00E0156D"/>
    <w:rsid w:val="00E01707"/>
    <w:rsid w:val="00E01871"/>
    <w:rsid w:val="00E01B96"/>
    <w:rsid w:val="00E01C37"/>
    <w:rsid w:val="00E01FBA"/>
    <w:rsid w:val="00E02227"/>
    <w:rsid w:val="00E026DB"/>
    <w:rsid w:val="00E02733"/>
    <w:rsid w:val="00E02E6C"/>
    <w:rsid w:val="00E02F78"/>
    <w:rsid w:val="00E0307B"/>
    <w:rsid w:val="00E0328B"/>
    <w:rsid w:val="00E03B1D"/>
    <w:rsid w:val="00E03B31"/>
    <w:rsid w:val="00E04457"/>
    <w:rsid w:val="00E04A95"/>
    <w:rsid w:val="00E04AC5"/>
    <w:rsid w:val="00E04D4F"/>
    <w:rsid w:val="00E0571F"/>
    <w:rsid w:val="00E06082"/>
    <w:rsid w:val="00E06366"/>
    <w:rsid w:val="00E07103"/>
    <w:rsid w:val="00E073AF"/>
    <w:rsid w:val="00E07A5B"/>
    <w:rsid w:val="00E07A9B"/>
    <w:rsid w:val="00E07B1C"/>
    <w:rsid w:val="00E07FA6"/>
    <w:rsid w:val="00E100AE"/>
    <w:rsid w:val="00E10590"/>
    <w:rsid w:val="00E10636"/>
    <w:rsid w:val="00E10CE9"/>
    <w:rsid w:val="00E10D2C"/>
    <w:rsid w:val="00E11767"/>
    <w:rsid w:val="00E1181C"/>
    <w:rsid w:val="00E119EB"/>
    <w:rsid w:val="00E1237F"/>
    <w:rsid w:val="00E12484"/>
    <w:rsid w:val="00E124D0"/>
    <w:rsid w:val="00E126D0"/>
    <w:rsid w:val="00E12880"/>
    <w:rsid w:val="00E12E96"/>
    <w:rsid w:val="00E1317E"/>
    <w:rsid w:val="00E13725"/>
    <w:rsid w:val="00E13AC1"/>
    <w:rsid w:val="00E14372"/>
    <w:rsid w:val="00E14C6B"/>
    <w:rsid w:val="00E150EC"/>
    <w:rsid w:val="00E15978"/>
    <w:rsid w:val="00E15BD2"/>
    <w:rsid w:val="00E15E7B"/>
    <w:rsid w:val="00E1607C"/>
    <w:rsid w:val="00E1619A"/>
    <w:rsid w:val="00E16846"/>
    <w:rsid w:val="00E16B6F"/>
    <w:rsid w:val="00E16C4D"/>
    <w:rsid w:val="00E16F99"/>
    <w:rsid w:val="00E17FE1"/>
    <w:rsid w:val="00E201A8"/>
    <w:rsid w:val="00E201DD"/>
    <w:rsid w:val="00E205DF"/>
    <w:rsid w:val="00E205E7"/>
    <w:rsid w:val="00E20F2C"/>
    <w:rsid w:val="00E21639"/>
    <w:rsid w:val="00E22C19"/>
    <w:rsid w:val="00E22F88"/>
    <w:rsid w:val="00E23385"/>
    <w:rsid w:val="00E2348E"/>
    <w:rsid w:val="00E23EB9"/>
    <w:rsid w:val="00E240A9"/>
    <w:rsid w:val="00E240B0"/>
    <w:rsid w:val="00E24244"/>
    <w:rsid w:val="00E244BF"/>
    <w:rsid w:val="00E24B15"/>
    <w:rsid w:val="00E24DF7"/>
    <w:rsid w:val="00E2507E"/>
    <w:rsid w:val="00E25819"/>
    <w:rsid w:val="00E25C36"/>
    <w:rsid w:val="00E25C5F"/>
    <w:rsid w:val="00E25FFC"/>
    <w:rsid w:val="00E26DA2"/>
    <w:rsid w:val="00E2709C"/>
    <w:rsid w:val="00E27421"/>
    <w:rsid w:val="00E2751B"/>
    <w:rsid w:val="00E30298"/>
    <w:rsid w:val="00E302E1"/>
    <w:rsid w:val="00E3070E"/>
    <w:rsid w:val="00E3077C"/>
    <w:rsid w:val="00E307FD"/>
    <w:rsid w:val="00E309FC"/>
    <w:rsid w:val="00E30A78"/>
    <w:rsid w:val="00E30F6E"/>
    <w:rsid w:val="00E31407"/>
    <w:rsid w:val="00E31ABC"/>
    <w:rsid w:val="00E3212C"/>
    <w:rsid w:val="00E321F1"/>
    <w:rsid w:val="00E32336"/>
    <w:rsid w:val="00E3239C"/>
    <w:rsid w:val="00E32496"/>
    <w:rsid w:val="00E32782"/>
    <w:rsid w:val="00E327D6"/>
    <w:rsid w:val="00E32B78"/>
    <w:rsid w:val="00E33253"/>
    <w:rsid w:val="00E337E7"/>
    <w:rsid w:val="00E342DB"/>
    <w:rsid w:val="00E344BF"/>
    <w:rsid w:val="00E34909"/>
    <w:rsid w:val="00E34A52"/>
    <w:rsid w:val="00E3524B"/>
    <w:rsid w:val="00E356FE"/>
    <w:rsid w:val="00E35977"/>
    <w:rsid w:val="00E35CFC"/>
    <w:rsid w:val="00E36B45"/>
    <w:rsid w:val="00E36C5C"/>
    <w:rsid w:val="00E36DE5"/>
    <w:rsid w:val="00E36F3F"/>
    <w:rsid w:val="00E3765C"/>
    <w:rsid w:val="00E37CBC"/>
    <w:rsid w:val="00E37CC6"/>
    <w:rsid w:val="00E37DD4"/>
    <w:rsid w:val="00E40323"/>
    <w:rsid w:val="00E403C8"/>
    <w:rsid w:val="00E4049A"/>
    <w:rsid w:val="00E40859"/>
    <w:rsid w:val="00E408AA"/>
    <w:rsid w:val="00E41937"/>
    <w:rsid w:val="00E41BEF"/>
    <w:rsid w:val="00E42094"/>
    <w:rsid w:val="00E4213C"/>
    <w:rsid w:val="00E423B5"/>
    <w:rsid w:val="00E42752"/>
    <w:rsid w:val="00E429C3"/>
    <w:rsid w:val="00E42D00"/>
    <w:rsid w:val="00E42E13"/>
    <w:rsid w:val="00E4384B"/>
    <w:rsid w:val="00E438F4"/>
    <w:rsid w:val="00E43AD5"/>
    <w:rsid w:val="00E43F30"/>
    <w:rsid w:val="00E449FD"/>
    <w:rsid w:val="00E44AF3"/>
    <w:rsid w:val="00E45403"/>
    <w:rsid w:val="00E4582E"/>
    <w:rsid w:val="00E458B9"/>
    <w:rsid w:val="00E45F11"/>
    <w:rsid w:val="00E46882"/>
    <w:rsid w:val="00E46897"/>
    <w:rsid w:val="00E46929"/>
    <w:rsid w:val="00E46ABD"/>
    <w:rsid w:val="00E46DFA"/>
    <w:rsid w:val="00E4705F"/>
    <w:rsid w:val="00E47124"/>
    <w:rsid w:val="00E4793E"/>
    <w:rsid w:val="00E47B3D"/>
    <w:rsid w:val="00E47CD0"/>
    <w:rsid w:val="00E500BA"/>
    <w:rsid w:val="00E5040A"/>
    <w:rsid w:val="00E50C13"/>
    <w:rsid w:val="00E512B9"/>
    <w:rsid w:val="00E513AF"/>
    <w:rsid w:val="00E51725"/>
    <w:rsid w:val="00E51D16"/>
    <w:rsid w:val="00E52131"/>
    <w:rsid w:val="00E526AA"/>
    <w:rsid w:val="00E52710"/>
    <w:rsid w:val="00E52AAC"/>
    <w:rsid w:val="00E52EB5"/>
    <w:rsid w:val="00E53EAC"/>
    <w:rsid w:val="00E541F7"/>
    <w:rsid w:val="00E54392"/>
    <w:rsid w:val="00E543F6"/>
    <w:rsid w:val="00E545AB"/>
    <w:rsid w:val="00E545E7"/>
    <w:rsid w:val="00E54BB5"/>
    <w:rsid w:val="00E55399"/>
    <w:rsid w:val="00E558F4"/>
    <w:rsid w:val="00E55B2C"/>
    <w:rsid w:val="00E56073"/>
    <w:rsid w:val="00E56491"/>
    <w:rsid w:val="00E5661E"/>
    <w:rsid w:val="00E567BA"/>
    <w:rsid w:val="00E568B2"/>
    <w:rsid w:val="00E5706B"/>
    <w:rsid w:val="00E575FC"/>
    <w:rsid w:val="00E577D4"/>
    <w:rsid w:val="00E57BF7"/>
    <w:rsid w:val="00E57E58"/>
    <w:rsid w:val="00E60730"/>
    <w:rsid w:val="00E60B99"/>
    <w:rsid w:val="00E60C13"/>
    <w:rsid w:val="00E60EF7"/>
    <w:rsid w:val="00E60F00"/>
    <w:rsid w:val="00E618CC"/>
    <w:rsid w:val="00E61A07"/>
    <w:rsid w:val="00E61B19"/>
    <w:rsid w:val="00E621C4"/>
    <w:rsid w:val="00E62F15"/>
    <w:rsid w:val="00E62F4E"/>
    <w:rsid w:val="00E62F71"/>
    <w:rsid w:val="00E6301D"/>
    <w:rsid w:val="00E6319C"/>
    <w:rsid w:val="00E631ED"/>
    <w:rsid w:val="00E63AB5"/>
    <w:rsid w:val="00E64084"/>
    <w:rsid w:val="00E644C6"/>
    <w:rsid w:val="00E646FE"/>
    <w:rsid w:val="00E6499D"/>
    <w:rsid w:val="00E64DAD"/>
    <w:rsid w:val="00E64E55"/>
    <w:rsid w:val="00E651A1"/>
    <w:rsid w:val="00E6534F"/>
    <w:rsid w:val="00E65852"/>
    <w:rsid w:val="00E65A7D"/>
    <w:rsid w:val="00E65AE4"/>
    <w:rsid w:val="00E65C3D"/>
    <w:rsid w:val="00E663D2"/>
    <w:rsid w:val="00E665AE"/>
    <w:rsid w:val="00E666A1"/>
    <w:rsid w:val="00E669BA"/>
    <w:rsid w:val="00E66A09"/>
    <w:rsid w:val="00E66C0C"/>
    <w:rsid w:val="00E66CDF"/>
    <w:rsid w:val="00E66E04"/>
    <w:rsid w:val="00E670EF"/>
    <w:rsid w:val="00E672A7"/>
    <w:rsid w:val="00E67615"/>
    <w:rsid w:val="00E677B2"/>
    <w:rsid w:val="00E677FC"/>
    <w:rsid w:val="00E67A43"/>
    <w:rsid w:val="00E67EB7"/>
    <w:rsid w:val="00E7025C"/>
    <w:rsid w:val="00E7039B"/>
    <w:rsid w:val="00E703DD"/>
    <w:rsid w:val="00E70F40"/>
    <w:rsid w:val="00E70F48"/>
    <w:rsid w:val="00E71C00"/>
    <w:rsid w:val="00E71F0B"/>
    <w:rsid w:val="00E723F0"/>
    <w:rsid w:val="00E724BC"/>
    <w:rsid w:val="00E725F9"/>
    <w:rsid w:val="00E72798"/>
    <w:rsid w:val="00E72BF6"/>
    <w:rsid w:val="00E72C74"/>
    <w:rsid w:val="00E73838"/>
    <w:rsid w:val="00E73D83"/>
    <w:rsid w:val="00E73FB3"/>
    <w:rsid w:val="00E740FF"/>
    <w:rsid w:val="00E7414D"/>
    <w:rsid w:val="00E7494C"/>
    <w:rsid w:val="00E74E59"/>
    <w:rsid w:val="00E74EC0"/>
    <w:rsid w:val="00E74F3F"/>
    <w:rsid w:val="00E7517B"/>
    <w:rsid w:val="00E7547E"/>
    <w:rsid w:val="00E75523"/>
    <w:rsid w:val="00E75BCA"/>
    <w:rsid w:val="00E7610F"/>
    <w:rsid w:val="00E76332"/>
    <w:rsid w:val="00E7684F"/>
    <w:rsid w:val="00E76B8F"/>
    <w:rsid w:val="00E76CCA"/>
    <w:rsid w:val="00E76F42"/>
    <w:rsid w:val="00E7705E"/>
    <w:rsid w:val="00E770B0"/>
    <w:rsid w:val="00E775F2"/>
    <w:rsid w:val="00E77A61"/>
    <w:rsid w:val="00E77A78"/>
    <w:rsid w:val="00E77B2E"/>
    <w:rsid w:val="00E77B9B"/>
    <w:rsid w:val="00E80438"/>
    <w:rsid w:val="00E807CE"/>
    <w:rsid w:val="00E808DF"/>
    <w:rsid w:val="00E80AD5"/>
    <w:rsid w:val="00E80CE0"/>
    <w:rsid w:val="00E81134"/>
    <w:rsid w:val="00E81172"/>
    <w:rsid w:val="00E81A60"/>
    <w:rsid w:val="00E81D22"/>
    <w:rsid w:val="00E81F70"/>
    <w:rsid w:val="00E821B1"/>
    <w:rsid w:val="00E824C3"/>
    <w:rsid w:val="00E824C7"/>
    <w:rsid w:val="00E8269E"/>
    <w:rsid w:val="00E82AB6"/>
    <w:rsid w:val="00E83003"/>
    <w:rsid w:val="00E83444"/>
    <w:rsid w:val="00E83AEF"/>
    <w:rsid w:val="00E83C74"/>
    <w:rsid w:val="00E847F3"/>
    <w:rsid w:val="00E8490C"/>
    <w:rsid w:val="00E84996"/>
    <w:rsid w:val="00E84D1D"/>
    <w:rsid w:val="00E84F9B"/>
    <w:rsid w:val="00E851C8"/>
    <w:rsid w:val="00E85C14"/>
    <w:rsid w:val="00E85DA9"/>
    <w:rsid w:val="00E85FAA"/>
    <w:rsid w:val="00E86D71"/>
    <w:rsid w:val="00E8735D"/>
    <w:rsid w:val="00E87A3F"/>
    <w:rsid w:val="00E87F91"/>
    <w:rsid w:val="00E90082"/>
    <w:rsid w:val="00E901E4"/>
    <w:rsid w:val="00E905E4"/>
    <w:rsid w:val="00E91005"/>
    <w:rsid w:val="00E910AF"/>
    <w:rsid w:val="00E915FE"/>
    <w:rsid w:val="00E916AD"/>
    <w:rsid w:val="00E917D6"/>
    <w:rsid w:val="00E91D87"/>
    <w:rsid w:val="00E91DC7"/>
    <w:rsid w:val="00E92114"/>
    <w:rsid w:val="00E9224D"/>
    <w:rsid w:val="00E9282D"/>
    <w:rsid w:val="00E92904"/>
    <w:rsid w:val="00E92A7A"/>
    <w:rsid w:val="00E92B14"/>
    <w:rsid w:val="00E92B26"/>
    <w:rsid w:val="00E92C27"/>
    <w:rsid w:val="00E92FD9"/>
    <w:rsid w:val="00E93199"/>
    <w:rsid w:val="00E9387C"/>
    <w:rsid w:val="00E938C6"/>
    <w:rsid w:val="00E938EC"/>
    <w:rsid w:val="00E9390A"/>
    <w:rsid w:val="00E939E4"/>
    <w:rsid w:val="00E946CE"/>
    <w:rsid w:val="00E94D62"/>
    <w:rsid w:val="00E94DE4"/>
    <w:rsid w:val="00E94DEE"/>
    <w:rsid w:val="00E9534F"/>
    <w:rsid w:val="00E959F1"/>
    <w:rsid w:val="00E95C02"/>
    <w:rsid w:val="00E95FCA"/>
    <w:rsid w:val="00E962F4"/>
    <w:rsid w:val="00E962F5"/>
    <w:rsid w:val="00E96343"/>
    <w:rsid w:val="00E9696A"/>
    <w:rsid w:val="00E96B62"/>
    <w:rsid w:val="00E96D74"/>
    <w:rsid w:val="00E96EE8"/>
    <w:rsid w:val="00E96FE0"/>
    <w:rsid w:val="00E9763E"/>
    <w:rsid w:val="00E97A5F"/>
    <w:rsid w:val="00E97EA1"/>
    <w:rsid w:val="00E97FA8"/>
    <w:rsid w:val="00EA013B"/>
    <w:rsid w:val="00EA01E4"/>
    <w:rsid w:val="00EA03EC"/>
    <w:rsid w:val="00EA07AA"/>
    <w:rsid w:val="00EA0954"/>
    <w:rsid w:val="00EA0B4C"/>
    <w:rsid w:val="00EA0FBA"/>
    <w:rsid w:val="00EA109D"/>
    <w:rsid w:val="00EA1811"/>
    <w:rsid w:val="00EA19B3"/>
    <w:rsid w:val="00EA1DFD"/>
    <w:rsid w:val="00EA2A25"/>
    <w:rsid w:val="00EA2F6F"/>
    <w:rsid w:val="00EA3049"/>
    <w:rsid w:val="00EA34D4"/>
    <w:rsid w:val="00EA39D2"/>
    <w:rsid w:val="00EA3CC9"/>
    <w:rsid w:val="00EA4460"/>
    <w:rsid w:val="00EA4B20"/>
    <w:rsid w:val="00EA4B45"/>
    <w:rsid w:val="00EA4CE2"/>
    <w:rsid w:val="00EA4ED1"/>
    <w:rsid w:val="00EA5208"/>
    <w:rsid w:val="00EA53FA"/>
    <w:rsid w:val="00EA5407"/>
    <w:rsid w:val="00EA5779"/>
    <w:rsid w:val="00EA58DB"/>
    <w:rsid w:val="00EA5AB4"/>
    <w:rsid w:val="00EA5EBA"/>
    <w:rsid w:val="00EA68D7"/>
    <w:rsid w:val="00EA6CDD"/>
    <w:rsid w:val="00EA6E63"/>
    <w:rsid w:val="00EA7EE3"/>
    <w:rsid w:val="00EB0747"/>
    <w:rsid w:val="00EB07E8"/>
    <w:rsid w:val="00EB097C"/>
    <w:rsid w:val="00EB0CFB"/>
    <w:rsid w:val="00EB115E"/>
    <w:rsid w:val="00EB140C"/>
    <w:rsid w:val="00EB17A3"/>
    <w:rsid w:val="00EB18B2"/>
    <w:rsid w:val="00EB1DA8"/>
    <w:rsid w:val="00EB1E33"/>
    <w:rsid w:val="00EB25D7"/>
    <w:rsid w:val="00EB289D"/>
    <w:rsid w:val="00EB2DA8"/>
    <w:rsid w:val="00EB38E9"/>
    <w:rsid w:val="00EB3961"/>
    <w:rsid w:val="00EB3A0F"/>
    <w:rsid w:val="00EB3B68"/>
    <w:rsid w:val="00EB41A6"/>
    <w:rsid w:val="00EB46F9"/>
    <w:rsid w:val="00EB4863"/>
    <w:rsid w:val="00EB4EA1"/>
    <w:rsid w:val="00EB5D81"/>
    <w:rsid w:val="00EB6105"/>
    <w:rsid w:val="00EB6519"/>
    <w:rsid w:val="00EB6E91"/>
    <w:rsid w:val="00EB6ED7"/>
    <w:rsid w:val="00EB6FDF"/>
    <w:rsid w:val="00EB720D"/>
    <w:rsid w:val="00EB77FB"/>
    <w:rsid w:val="00EB7937"/>
    <w:rsid w:val="00EC01B2"/>
    <w:rsid w:val="00EC03DA"/>
    <w:rsid w:val="00EC0772"/>
    <w:rsid w:val="00EC0EE1"/>
    <w:rsid w:val="00EC1387"/>
    <w:rsid w:val="00EC1585"/>
    <w:rsid w:val="00EC2595"/>
    <w:rsid w:val="00EC270B"/>
    <w:rsid w:val="00EC28A2"/>
    <w:rsid w:val="00EC37F1"/>
    <w:rsid w:val="00EC3804"/>
    <w:rsid w:val="00EC3BC3"/>
    <w:rsid w:val="00EC44A9"/>
    <w:rsid w:val="00EC47D2"/>
    <w:rsid w:val="00EC4A93"/>
    <w:rsid w:val="00EC4E2A"/>
    <w:rsid w:val="00EC4F7F"/>
    <w:rsid w:val="00EC5186"/>
    <w:rsid w:val="00EC546B"/>
    <w:rsid w:val="00EC5595"/>
    <w:rsid w:val="00EC5842"/>
    <w:rsid w:val="00EC6163"/>
    <w:rsid w:val="00EC61CA"/>
    <w:rsid w:val="00EC6751"/>
    <w:rsid w:val="00EC6E65"/>
    <w:rsid w:val="00EC6E9D"/>
    <w:rsid w:val="00EC6EC8"/>
    <w:rsid w:val="00EC72D4"/>
    <w:rsid w:val="00EC73DA"/>
    <w:rsid w:val="00EC759B"/>
    <w:rsid w:val="00EC7965"/>
    <w:rsid w:val="00ED0030"/>
    <w:rsid w:val="00ED06D5"/>
    <w:rsid w:val="00ED093D"/>
    <w:rsid w:val="00ED0CA7"/>
    <w:rsid w:val="00ED15D5"/>
    <w:rsid w:val="00ED1716"/>
    <w:rsid w:val="00ED2592"/>
    <w:rsid w:val="00ED2964"/>
    <w:rsid w:val="00ED2F2C"/>
    <w:rsid w:val="00ED3580"/>
    <w:rsid w:val="00ED396B"/>
    <w:rsid w:val="00ED3C66"/>
    <w:rsid w:val="00ED3C80"/>
    <w:rsid w:val="00ED3E41"/>
    <w:rsid w:val="00ED45CF"/>
    <w:rsid w:val="00ED46B9"/>
    <w:rsid w:val="00ED483C"/>
    <w:rsid w:val="00ED4EDE"/>
    <w:rsid w:val="00ED5239"/>
    <w:rsid w:val="00ED5508"/>
    <w:rsid w:val="00ED59A8"/>
    <w:rsid w:val="00ED5A1B"/>
    <w:rsid w:val="00ED5F03"/>
    <w:rsid w:val="00ED5F07"/>
    <w:rsid w:val="00ED6BA8"/>
    <w:rsid w:val="00ED6E35"/>
    <w:rsid w:val="00ED7295"/>
    <w:rsid w:val="00ED72DD"/>
    <w:rsid w:val="00ED79C1"/>
    <w:rsid w:val="00EE09FD"/>
    <w:rsid w:val="00EE0F81"/>
    <w:rsid w:val="00EE13B3"/>
    <w:rsid w:val="00EE1894"/>
    <w:rsid w:val="00EE18BA"/>
    <w:rsid w:val="00EE24DF"/>
    <w:rsid w:val="00EE2574"/>
    <w:rsid w:val="00EE26FB"/>
    <w:rsid w:val="00EE2B7A"/>
    <w:rsid w:val="00EE2C59"/>
    <w:rsid w:val="00EE33B2"/>
    <w:rsid w:val="00EE35DA"/>
    <w:rsid w:val="00EE387D"/>
    <w:rsid w:val="00EE39B0"/>
    <w:rsid w:val="00EE3AB7"/>
    <w:rsid w:val="00EE3D52"/>
    <w:rsid w:val="00EE3DBB"/>
    <w:rsid w:val="00EE3F06"/>
    <w:rsid w:val="00EE47EA"/>
    <w:rsid w:val="00EE4BA5"/>
    <w:rsid w:val="00EE4ED0"/>
    <w:rsid w:val="00EE507D"/>
    <w:rsid w:val="00EE507F"/>
    <w:rsid w:val="00EE5D1C"/>
    <w:rsid w:val="00EE5F46"/>
    <w:rsid w:val="00EE6331"/>
    <w:rsid w:val="00EE634E"/>
    <w:rsid w:val="00EE63CB"/>
    <w:rsid w:val="00EE6989"/>
    <w:rsid w:val="00EE6DD3"/>
    <w:rsid w:val="00EE71A6"/>
    <w:rsid w:val="00EE7515"/>
    <w:rsid w:val="00EE7D58"/>
    <w:rsid w:val="00EE7E7B"/>
    <w:rsid w:val="00EF0383"/>
    <w:rsid w:val="00EF041A"/>
    <w:rsid w:val="00EF0597"/>
    <w:rsid w:val="00EF0759"/>
    <w:rsid w:val="00EF0A3E"/>
    <w:rsid w:val="00EF0B1F"/>
    <w:rsid w:val="00EF0C92"/>
    <w:rsid w:val="00EF1014"/>
    <w:rsid w:val="00EF1743"/>
    <w:rsid w:val="00EF1FC4"/>
    <w:rsid w:val="00EF20C7"/>
    <w:rsid w:val="00EF252D"/>
    <w:rsid w:val="00EF27F1"/>
    <w:rsid w:val="00EF29CD"/>
    <w:rsid w:val="00EF2BA7"/>
    <w:rsid w:val="00EF2D7A"/>
    <w:rsid w:val="00EF31EA"/>
    <w:rsid w:val="00EF39B3"/>
    <w:rsid w:val="00EF3AEC"/>
    <w:rsid w:val="00EF3D9F"/>
    <w:rsid w:val="00EF3F68"/>
    <w:rsid w:val="00EF425C"/>
    <w:rsid w:val="00EF43E3"/>
    <w:rsid w:val="00EF4652"/>
    <w:rsid w:val="00EF481C"/>
    <w:rsid w:val="00EF4A5D"/>
    <w:rsid w:val="00EF4CA8"/>
    <w:rsid w:val="00EF4E4C"/>
    <w:rsid w:val="00EF4EA8"/>
    <w:rsid w:val="00EF4F67"/>
    <w:rsid w:val="00EF5025"/>
    <w:rsid w:val="00EF5172"/>
    <w:rsid w:val="00EF52C2"/>
    <w:rsid w:val="00EF5569"/>
    <w:rsid w:val="00EF55D4"/>
    <w:rsid w:val="00EF5779"/>
    <w:rsid w:val="00EF5A6B"/>
    <w:rsid w:val="00EF5C29"/>
    <w:rsid w:val="00EF5CE4"/>
    <w:rsid w:val="00EF5D7C"/>
    <w:rsid w:val="00EF6363"/>
    <w:rsid w:val="00EF63C4"/>
    <w:rsid w:val="00EF64A7"/>
    <w:rsid w:val="00EF6A4A"/>
    <w:rsid w:val="00EF6C28"/>
    <w:rsid w:val="00EF6EB6"/>
    <w:rsid w:val="00EF70C6"/>
    <w:rsid w:val="00EF740C"/>
    <w:rsid w:val="00EF752B"/>
    <w:rsid w:val="00EF79DD"/>
    <w:rsid w:val="00EF7A20"/>
    <w:rsid w:val="00EF7D3A"/>
    <w:rsid w:val="00EF7E3B"/>
    <w:rsid w:val="00F00E36"/>
    <w:rsid w:val="00F01C0B"/>
    <w:rsid w:val="00F01D2F"/>
    <w:rsid w:val="00F020B1"/>
    <w:rsid w:val="00F027B7"/>
    <w:rsid w:val="00F02A82"/>
    <w:rsid w:val="00F02CB3"/>
    <w:rsid w:val="00F02D39"/>
    <w:rsid w:val="00F02FA9"/>
    <w:rsid w:val="00F02FC0"/>
    <w:rsid w:val="00F030C8"/>
    <w:rsid w:val="00F0324D"/>
    <w:rsid w:val="00F03A39"/>
    <w:rsid w:val="00F03C99"/>
    <w:rsid w:val="00F03E85"/>
    <w:rsid w:val="00F041DC"/>
    <w:rsid w:val="00F04899"/>
    <w:rsid w:val="00F04C09"/>
    <w:rsid w:val="00F04D20"/>
    <w:rsid w:val="00F051E6"/>
    <w:rsid w:val="00F05ACA"/>
    <w:rsid w:val="00F05B6E"/>
    <w:rsid w:val="00F062D1"/>
    <w:rsid w:val="00F0631F"/>
    <w:rsid w:val="00F06670"/>
    <w:rsid w:val="00F066F5"/>
    <w:rsid w:val="00F06B8B"/>
    <w:rsid w:val="00F06D8B"/>
    <w:rsid w:val="00F06F93"/>
    <w:rsid w:val="00F0743B"/>
    <w:rsid w:val="00F074CB"/>
    <w:rsid w:val="00F0755F"/>
    <w:rsid w:val="00F07BEF"/>
    <w:rsid w:val="00F1033B"/>
    <w:rsid w:val="00F10D7D"/>
    <w:rsid w:val="00F10E41"/>
    <w:rsid w:val="00F10FC6"/>
    <w:rsid w:val="00F11030"/>
    <w:rsid w:val="00F1144E"/>
    <w:rsid w:val="00F11B6A"/>
    <w:rsid w:val="00F11FE1"/>
    <w:rsid w:val="00F12288"/>
    <w:rsid w:val="00F12540"/>
    <w:rsid w:val="00F12568"/>
    <w:rsid w:val="00F12D1D"/>
    <w:rsid w:val="00F12DD7"/>
    <w:rsid w:val="00F12E32"/>
    <w:rsid w:val="00F12F48"/>
    <w:rsid w:val="00F1307A"/>
    <w:rsid w:val="00F130B5"/>
    <w:rsid w:val="00F138FD"/>
    <w:rsid w:val="00F13DE5"/>
    <w:rsid w:val="00F13FA7"/>
    <w:rsid w:val="00F143B9"/>
    <w:rsid w:val="00F14442"/>
    <w:rsid w:val="00F145CD"/>
    <w:rsid w:val="00F14657"/>
    <w:rsid w:val="00F14B2B"/>
    <w:rsid w:val="00F14C94"/>
    <w:rsid w:val="00F14E65"/>
    <w:rsid w:val="00F1536C"/>
    <w:rsid w:val="00F15800"/>
    <w:rsid w:val="00F15A2A"/>
    <w:rsid w:val="00F15B22"/>
    <w:rsid w:val="00F1604B"/>
    <w:rsid w:val="00F160BB"/>
    <w:rsid w:val="00F1633E"/>
    <w:rsid w:val="00F16DB7"/>
    <w:rsid w:val="00F16FA8"/>
    <w:rsid w:val="00F175DA"/>
    <w:rsid w:val="00F1767D"/>
    <w:rsid w:val="00F177FF"/>
    <w:rsid w:val="00F17895"/>
    <w:rsid w:val="00F17B28"/>
    <w:rsid w:val="00F17B6C"/>
    <w:rsid w:val="00F17D64"/>
    <w:rsid w:val="00F17E06"/>
    <w:rsid w:val="00F17E0F"/>
    <w:rsid w:val="00F20813"/>
    <w:rsid w:val="00F20B1F"/>
    <w:rsid w:val="00F20B63"/>
    <w:rsid w:val="00F20F51"/>
    <w:rsid w:val="00F2111F"/>
    <w:rsid w:val="00F21468"/>
    <w:rsid w:val="00F218D5"/>
    <w:rsid w:val="00F2192D"/>
    <w:rsid w:val="00F21A71"/>
    <w:rsid w:val="00F21EA1"/>
    <w:rsid w:val="00F21EEB"/>
    <w:rsid w:val="00F220E8"/>
    <w:rsid w:val="00F229ED"/>
    <w:rsid w:val="00F22A61"/>
    <w:rsid w:val="00F22B3D"/>
    <w:rsid w:val="00F232D2"/>
    <w:rsid w:val="00F234DF"/>
    <w:rsid w:val="00F234FA"/>
    <w:rsid w:val="00F238F6"/>
    <w:rsid w:val="00F244F4"/>
    <w:rsid w:val="00F2466D"/>
    <w:rsid w:val="00F24B18"/>
    <w:rsid w:val="00F24B41"/>
    <w:rsid w:val="00F24CD5"/>
    <w:rsid w:val="00F24D89"/>
    <w:rsid w:val="00F24F62"/>
    <w:rsid w:val="00F25298"/>
    <w:rsid w:val="00F257A2"/>
    <w:rsid w:val="00F25884"/>
    <w:rsid w:val="00F25B2E"/>
    <w:rsid w:val="00F25CFE"/>
    <w:rsid w:val="00F262BE"/>
    <w:rsid w:val="00F26319"/>
    <w:rsid w:val="00F266DE"/>
    <w:rsid w:val="00F267E2"/>
    <w:rsid w:val="00F268EF"/>
    <w:rsid w:val="00F26DBB"/>
    <w:rsid w:val="00F26FD1"/>
    <w:rsid w:val="00F27114"/>
    <w:rsid w:val="00F2762E"/>
    <w:rsid w:val="00F278E1"/>
    <w:rsid w:val="00F27A0F"/>
    <w:rsid w:val="00F27CDC"/>
    <w:rsid w:val="00F27D2E"/>
    <w:rsid w:val="00F27EE8"/>
    <w:rsid w:val="00F27F40"/>
    <w:rsid w:val="00F30227"/>
    <w:rsid w:val="00F30473"/>
    <w:rsid w:val="00F3089D"/>
    <w:rsid w:val="00F30ACE"/>
    <w:rsid w:val="00F30E5A"/>
    <w:rsid w:val="00F31051"/>
    <w:rsid w:val="00F31170"/>
    <w:rsid w:val="00F31537"/>
    <w:rsid w:val="00F31BCE"/>
    <w:rsid w:val="00F321BF"/>
    <w:rsid w:val="00F324FC"/>
    <w:rsid w:val="00F32AA1"/>
    <w:rsid w:val="00F32C18"/>
    <w:rsid w:val="00F32FD3"/>
    <w:rsid w:val="00F330C5"/>
    <w:rsid w:val="00F3324E"/>
    <w:rsid w:val="00F34137"/>
    <w:rsid w:val="00F34196"/>
    <w:rsid w:val="00F342E5"/>
    <w:rsid w:val="00F34635"/>
    <w:rsid w:val="00F34962"/>
    <w:rsid w:val="00F34C2A"/>
    <w:rsid w:val="00F34EAF"/>
    <w:rsid w:val="00F350BF"/>
    <w:rsid w:val="00F3553F"/>
    <w:rsid w:val="00F360EE"/>
    <w:rsid w:val="00F364BD"/>
    <w:rsid w:val="00F36D29"/>
    <w:rsid w:val="00F36D56"/>
    <w:rsid w:val="00F374D0"/>
    <w:rsid w:val="00F3780F"/>
    <w:rsid w:val="00F37A61"/>
    <w:rsid w:val="00F37AC5"/>
    <w:rsid w:val="00F37BB6"/>
    <w:rsid w:val="00F37DD2"/>
    <w:rsid w:val="00F37F5E"/>
    <w:rsid w:val="00F4065C"/>
    <w:rsid w:val="00F40820"/>
    <w:rsid w:val="00F40ACE"/>
    <w:rsid w:val="00F40C08"/>
    <w:rsid w:val="00F40C7A"/>
    <w:rsid w:val="00F40E28"/>
    <w:rsid w:val="00F4109F"/>
    <w:rsid w:val="00F41541"/>
    <w:rsid w:val="00F420C5"/>
    <w:rsid w:val="00F428EC"/>
    <w:rsid w:val="00F429B9"/>
    <w:rsid w:val="00F42A3F"/>
    <w:rsid w:val="00F43699"/>
    <w:rsid w:val="00F436A6"/>
    <w:rsid w:val="00F43E75"/>
    <w:rsid w:val="00F43EAC"/>
    <w:rsid w:val="00F443CB"/>
    <w:rsid w:val="00F448BD"/>
    <w:rsid w:val="00F44DDE"/>
    <w:rsid w:val="00F45545"/>
    <w:rsid w:val="00F4556C"/>
    <w:rsid w:val="00F45B85"/>
    <w:rsid w:val="00F4628F"/>
    <w:rsid w:val="00F4644F"/>
    <w:rsid w:val="00F464A3"/>
    <w:rsid w:val="00F465FA"/>
    <w:rsid w:val="00F4664E"/>
    <w:rsid w:val="00F46C33"/>
    <w:rsid w:val="00F46D67"/>
    <w:rsid w:val="00F47389"/>
    <w:rsid w:val="00F478BC"/>
    <w:rsid w:val="00F47B73"/>
    <w:rsid w:val="00F47F26"/>
    <w:rsid w:val="00F5020D"/>
    <w:rsid w:val="00F503E4"/>
    <w:rsid w:val="00F50565"/>
    <w:rsid w:val="00F50B4C"/>
    <w:rsid w:val="00F50BF2"/>
    <w:rsid w:val="00F50C58"/>
    <w:rsid w:val="00F51216"/>
    <w:rsid w:val="00F514D1"/>
    <w:rsid w:val="00F515CF"/>
    <w:rsid w:val="00F51685"/>
    <w:rsid w:val="00F5172E"/>
    <w:rsid w:val="00F51AC5"/>
    <w:rsid w:val="00F51B23"/>
    <w:rsid w:val="00F52485"/>
    <w:rsid w:val="00F52587"/>
    <w:rsid w:val="00F5293B"/>
    <w:rsid w:val="00F52B6B"/>
    <w:rsid w:val="00F52D08"/>
    <w:rsid w:val="00F52E05"/>
    <w:rsid w:val="00F53183"/>
    <w:rsid w:val="00F537D6"/>
    <w:rsid w:val="00F538D9"/>
    <w:rsid w:val="00F53973"/>
    <w:rsid w:val="00F5402F"/>
    <w:rsid w:val="00F5408C"/>
    <w:rsid w:val="00F54326"/>
    <w:rsid w:val="00F548CF"/>
    <w:rsid w:val="00F5511E"/>
    <w:rsid w:val="00F555F7"/>
    <w:rsid w:val="00F55982"/>
    <w:rsid w:val="00F55E3A"/>
    <w:rsid w:val="00F55E57"/>
    <w:rsid w:val="00F561C1"/>
    <w:rsid w:val="00F56420"/>
    <w:rsid w:val="00F56D51"/>
    <w:rsid w:val="00F56D8A"/>
    <w:rsid w:val="00F57536"/>
    <w:rsid w:val="00F57A93"/>
    <w:rsid w:val="00F57D48"/>
    <w:rsid w:val="00F57E31"/>
    <w:rsid w:val="00F57EC3"/>
    <w:rsid w:val="00F60295"/>
    <w:rsid w:val="00F60E4B"/>
    <w:rsid w:val="00F61391"/>
    <w:rsid w:val="00F61639"/>
    <w:rsid w:val="00F618DA"/>
    <w:rsid w:val="00F62203"/>
    <w:rsid w:val="00F6229D"/>
    <w:rsid w:val="00F62480"/>
    <w:rsid w:val="00F62A7A"/>
    <w:rsid w:val="00F62BAF"/>
    <w:rsid w:val="00F62C70"/>
    <w:rsid w:val="00F62F1A"/>
    <w:rsid w:val="00F6330F"/>
    <w:rsid w:val="00F63517"/>
    <w:rsid w:val="00F6379C"/>
    <w:rsid w:val="00F637E6"/>
    <w:rsid w:val="00F639B6"/>
    <w:rsid w:val="00F63B58"/>
    <w:rsid w:val="00F63D12"/>
    <w:rsid w:val="00F63D4A"/>
    <w:rsid w:val="00F63E0F"/>
    <w:rsid w:val="00F642C7"/>
    <w:rsid w:val="00F64656"/>
    <w:rsid w:val="00F649E4"/>
    <w:rsid w:val="00F64B86"/>
    <w:rsid w:val="00F64DDF"/>
    <w:rsid w:val="00F64EA6"/>
    <w:rsid w:val="00F650C9"/>
    <w:rsid w:val="00F65A25"/>
    <w:rsid w:val="00F66480"/>
    <w:rsid w:val="00F669BA"/>
    <w:rsid w:val="00F670DE"/>
    <w:rsid w:val="00F672B7"/>
    <w:rsid w:val="00F67346"/>
    <w:rsid w:val="00F6734D"/>
    <w:rsid w:val="00F67734"/>
    <w:rsid w:val="00F67E10"/>
    <w:rsid w:val="00F67F3E"/>
    <w:rsid w:val="00F7091E"/>
    <w:rsid w:val="00F714CC"/>
    <w:rsid w:val="00F71507"/>
    <w:rsid w:val="00F7177A"/>
    <w:rsid w:val="00F72707"/>
    <w:rsid w:val="00F729CE"/>
    <w:rsid w:val="00F72A0B"/>
    <w:rsid w:val="00F72B4F"/>
    <w:rsid w:val="00F72DE4"/>
    <w:rsid w:val="00F731C5"/>
    <w:rsid w:val="00F73362"/>
    <w:rsid w:val="00F73E1A"/>
    <w:rsid w:val="00F73FE7"/>
    <w:rsid w:val="00F7415D"/>
    <w:rsid w:val="00F74807"/>
    <w:rsid w:val="00F74C68"/>
    <w:rsid w:val="00F74F65"/>
    <w:rsid w:val="00F75078"/>
    <w:rsid w:val="00F756CB"/>
    <w:rsid w:val="00F75A1C"/>
    <w:rsid w:val="00F7623E"/>
    <w:rsid w:val="00F762BB"/>
    <w:rsid w:val="00F7632B"/>
    <w:rsid w:val="00F765F5"/>
    <w:rsid w:val="00F76822"/>
    <w:rsid w:val="00F76A6B"/>
    <w:rsid w:val="00F76BC1"/>
    <w:rsid w:val="00F771AF"/>
    <w:rsid w:val="00F77658"/>
    <w:rsid w:val="00F77EB7"/>
    <w:rsid w:val="00F800B8"/>
    <w:rsid w:val="00F801DD"/>
    <w:rsid w:val="00F8044E"/>
    <w:rsid w:val="00F81207"/>
    <w:rsid w:val="00F81881"/>
    <w:rsid w:val="00F818D1"/>
    <w:rsid w:val="00F8289C"/>
    <w:rsid w:val="00F82AE8"/>
    <w:rsid w:val="00F834A6"/>
    <w:rsid w:val="00F836BA"/>
    <w:rsid w:val="00F837EF"/>
    <w:rsid w:val="00F83854"/>
    <w:rsid w:val="00F83AB8"/>
    <w:rsid w:val="00F84320"/>
    <w:rsid w:val="00F846E7"/>
    <w:rsid w:val="00F8515B"/>
    <w:rsid w:val="00F85F45"/>
    <w:rsid w:val="00F864CF"/>
    <w:rsid w:val="00F866B1"/>
    <w:rsid w:val="00F86AA6"/>
    <w:rsid w:val="00F86D4A"/>
    <w:rsid w:val="00F872A9"/>
    <w:rsid w:val="00F874C4"/>
    <w:rsid w:val="00F87A47"/>
    <w:rsid w:val="00F87B42"/>
    <w:rsid w:val="00F87CAB"/>
    <w:rsid w:val="00F87DCC"/>
    <w:rsid w:val="00F9007E"/>
    <w:rsid w:val="00F903B4"/>
    <w:rsid w:val="00F904B2"/>
    <w:rsid w:val="00F905BC"/>
    <w:rsid w:val="00F90808"/>
    <w:rsid w:val="00F90FA5"/>
    <w:rsid w:val="00F90FFA"/>
    <w:rsid w:val="00F91127"/>
    <w:rsid w:val="00F91161"/>
    <w:rsid w:val="00F91192"/>
    <w:rsid w:val="00F9122F"/>
    <w:rsid w:val="00F917A9"/>
    <w:rsid w:val="00F91C01"/>
    <w:rsid w:val="00F92227"/>
    <w:rsid w:val="00F924B6"/>
    <w:rsid w:val="00F925B5"/>
    <w:rsid w:val="00F93536"/>
    <w:rsid w:val="00F93A8B"/>
    <w:rsid w:val="00F93AC8"/>
    <w:rsid w:val="00F93AE2"/>
    <w:rsid w:val="00F94014"/>
    <w:rsid w:val="00F9447C"/>
    <w:rsid w:val="00F9456C"/>
    <w:rsid w:val="00F9467A"/>
    <w:rsid w:val="00F946CC"/>
    <w:rsid w:val="00F9487E"/>
    <w:rsid w:val="00F94A18"/>
    <w:rsid w:val="00F94B20"/>
    <w:rsid w:val="00F95530"/>
    <w:rsid w:val="00F95818"/>
    <w:rsid w:val="00F95DEA"/>
    <w:rsid w:val="00F961DB"/>
    <w:rsid w:val="00F96354"/>
    <w:rsid w:val="00F96634"/>
    <w:rsid w:val="00F96E9E"/>
    <w:rsid w:val="00F97A7F"/>
    <w:rsid w:val="00F97DC1"/>
    <w:rsid w:val="00FA0043"/>
    <w:rsid w:val="00FA0116"/>
    <w:rsid w:val="00FA03BE"/>
    <w:rsid w:val="00FA0AE8"/>
    <w:rsid w:val="00FA0C96"/>
    <w:rsid w:val="00FA155B"/>
    <w:rsid w:val="00FA16FA"/>
    <w:rsid w:val="00FA196B"/>
    <w:rsid w:val="00FA19A9"/>
    <w:rsid w:val="00FA1A6D"/>
    <w:rsid w:val="00FA1E79"/>
    <w:rsid w:val="00FA1F75"/>
    <w:rsid w:val="00FA201C"/>
    <w:rsid w:val="00FA22D9"/>
    <w:rsid w:val="00FA2A3A"/>
    <w:rsid w:val="00FA2AB2"/>
    <w:rsid w:val="00FA2E40"/>
    <w:rsid w:val="00FA4377"/>
    <w:rsid w:val="00FA479B"/>
    <w:rsid w:val="00FA5F8D"/>
    <w:rsid w:val="00FA6391"/>
    <w:rsid w:val="00FA6561"/>
    <w:rsid w:val="00FA6781"/>
    <w:rsid w:val="00FA692D"/>
    <w:rsid w:val="00FA6944"/>
    <w:rsid w:val="00FA6C43"/>
    <w:rsid w:val="00FA6CB6"/>
    <w:rsid w:val="00FA6FE1"/>
    <w:rsid w:val="00FA7345"/>
    <w:rsid w:val="00FA7597"/>
    <w:rsid w:val="00FA7CBC"/>
    <w:rsid w:val="00FA7DF8"/>
    <w:rsid w:val="00FB002D"/>
    <w:rsid w:val="00FB0311"/>
    <w:rsid w:val="00FB03A3"/>
    <w:rsid w:val="00FB0608"/>
    <w:rsid w:val="00FB0AEB"/>
    <w:rsid w:val="00FB0F9E"/>
    <w:rsid w:val="00FB1150"/>
    <w:rsid w:val="00FB17A5"/>
    <w:rsid w:val="00FB18A6"/>
    <w:rsid w:val="00FB1BA8"/>
    <w:rsid w:val="00FB1CB6"/>
    <w:rsid w:val="00FB1D5C"/>
    <w:rsid w:val="00FB1F44"/>
    <w:rsid w:val="00FB20B9"/>
    <w:rsid w:val="00FB2204"/>
    <w:rsid w:val="00FB28A6"/>
    <w:rsid w:val="00FB28C4"/>
    <w:rsid w:val="00FB299B"/>
    <w:rsid w:val="00FB2D06"/>
    <w:rsid w:val="00FB2F7C"/>
    <w:rsid w:val="00FB30A2"/>
    <w:rsid w:val="00FB3762"/>
    <w:rsid w:val="00FB3886"/>
    <w:rsid w:val="00FB39CA"/>
    <w:rsid w:val="00FB3B76"/>
    <w:rsid w:val="00FB42E8"/>
    <w:rsid w:val="00FB455E"/>
    <w:rsid w:val="00FB4D47"/>
    <w:rsid w:val="00FB5609"/>
    <w:rsid w:val="00FB595A"/>
    <w:rsid w:val="00FB5A0E"/>
    <w:rsid w:val="00FB5A91"/>
    <w:rsid w:val="00FB5C48"/>
    <w:rsid w:val="00FB6E8E"/>
    <w:rsid w:val="00FB713E"/>
    <w:rsid w:val="00FB7193"/>
    <w:rsid w:val="00FB7258"/>
    <w:rsid w:val="00FB728D"/>
    <w:rsid w:val="00FB731D"/>
    <w:rsid w:val="00FB743C"/>
    <w:rsid w:val="00FB7691"/>
    <w:rsid w:val="00FB76A6"/>
    <w:rsid w:val="00FB7784"/>
    <w:rsid w:val="00FB77CA"/>
    <w:rsid w:val="00FB780B"/>
    <w:rsid w:val="00FB7BF6"/>
    <w:rsid w:val="00FC03EE"/>
    <w:rsid w:val="00FC04B5"/>
    <w:rsid w:val="00FC0C1A"/>
    <w:rsid w:val="00FC17C5"/>
    <w:rsid w:val="00FC1A47"/>
    <w:rsid w:val="00FC1D76"/>
    <w:rsid w:val="00FC206F"/>
    <w:rsid w:val="00FC20C7"/>
    <w:rsid w:val="00FC284C"/>
    <w:rsid w:val="00FC2A31"/>
    <w:rsid w:val="00FC30D7"/>
    <w:rsid w:val="00FC340E"/>
    <w:rsid w:val="00FC3418"/>
    <w:rsid w:val="00FC3F9E"/>
    <w:rsid w:val="00FC46A0"/>
    <w:rsid w:val="00FC4774"/>
    <w:rsid w:val="00FC4856"/>
    <w:rsid w:val="00FC5A08"/>
    <w:rsid w:val="00FC6271"/>
    <w:rsid w:val="00FC65EB"/>
    <w:rsid w:val="00FC68B8"/>
    <w:rsid w:val="00FC6C9B"/>
    <w:rsid w:val="00FC7720"/>
    <w:rsid w:val="00FC79D4"/>
    <w:rsid w:val="00FC7AF8"/>
    <w:rsid w:val="00FC7C0B"/>
    <w:rsid w:val="00FC7C73"/>
    <w:rsid w:val="00FC7DFE"/>
    <w:rsid w:val="00FC7E86"/>
    <w:rsid w:val="00FC7EAF"/>
    <w:rsid w:val="00FD0D19"/>
    <w:rsid w:val="00FD0E97"/>
    <w:rsid w:val="00FD0F06"/>
    <w:rsid w:val="00FD0F65"/>
    <w:rsid w:val="00FD0F76"/>
    <w:rsid w:val="00FD1479"/>
    <w:rsid w:val="00FD1860"/>
    <w:rsid w:val="00FD18CE"/>
    <w:rsid w:val="00FD1C89"/>
    <w:rsid w:val="00FD1D93"/>
    <w:rsid w:val="00FD2178"/>
    <w:rsid w:val="00FD27E6"/>
    <w:rsid w:val="00FD31D3"/>
    <w:rsid w:val="00FD3653"/>
    <w:rsid w:val="00FD3763"/>
    <w:rsid w:val="00FD37A9"/>
    <w:rsid w:val="00FD4507"/>
    <w:rsid w:val="00FD4C02"/>
    <w:rsid w:val="00FD4D4E"/>
    <w:rsid w:val="00FD4DE8"/>
    <w:rsid w:val="00FD4FF0"/>
    <w:rsid w:val="00FD5024"/>
    <w:rsid w:val="00FD50CF"/>
    <w:rsid w:val="00FD530C"/>
    <w:rsid w:val="00FD539F"/>
    <w:rsid w:val="00FD54AB"/>
    <w:rsid w:val="00FD60B7"/>
    <w:rsid w:val="00FD62BD"/>
    <w:rsid w:val="00FD6558"/>
    <w:rsid w:val="00FD674B"/>
    <w:rsid w:val="00FD718F"/>
    <w:rsid w:val="00FD71DD"/>
    <w:rsid w:val="00FD72C4"/>
    <w:rsid w:val="00FD7451"/>
    <w:rsid w:val="00FD7468"/>
    <w:rsid w:val="00FE00ED"/>
    <w:rsid w:val="00FE02A6"/>
    <w:rsid w:val="00FE0312"/>
    <w:rsid w:val="00FE04D8"/>
    <w:rsid w:val="00FE0CA2"/>
    <w:rsid w:val="00FE0F0F"/>
    <w:rsid w:val="00FE0FC5"/>
    <w:rsid w:val="00FE0FEB"/>
    <w:rsid w:val="00FE1089"/>
    <w:rsid w:val="00FE1183"/>
    <w:rsid w:val="00FE16F9"/>
    <w:rsid w:val="00FE18DF"/>
    <w:rsid w:val="00FE1AC5"/>
    <w:rsid w:val="00FE1FD2"/>
    <w:rsid w:val="00FE2959"/>
    <w:rsid w:val="00FE2978"/>
    <w:rsid w:val="00FE2B6D"/>
    <w:rsid w:val="00FE30A8"/>
    <w:rsid w:val="00FE31CF"/>
    <w:rsid w:val="00FE358A"/>
    <w:rsid w:val="00FE3847"/>
    <w:rsid w:val="00FE3A34"/>
    <w:rsid w:val="00FE3A79"/>
    <w:rsid w:val="00FE4356"/>
    <w:rsid w:val="00FE4551"/>
    <w:rsid w:val="00FE4A0E"/>
    <w:rsid w:val="00FE4CAB"/>
    <w:rsid w:val="00FE4D05"/>
    <w:rsid w:val="00FE5228"/>
    <w:rsid w:val="00FE5291"/>
    <w:rsid w:val="00FE5933"/>
    <w:rsid w:val="00FE5F35"/>
    <w:rsid w:val="00FE677B"/>
    <w:rsid w:val="00FE6A98"/>
    <w:rsid w:val="00FE740C"/>
    <w:rsid w:val="00FE74A0"/>
    <w:rsid w:val="00FE7572"/>
    <w:rsid w:val="00FF0080"/>
    <w:rsid w:val="00FF00FD"/>
    <w:rsid w:val="00FF01DF"/>
    <w:rsid w:val="00FF054E"/>
    <w:rsid w:val="00FF0799"/>
    <w:rsid w:val="00FF0A6C"/>
    <w:rsid w:val="00FF0BBB"/>
    <w:rsid w:val="00FF0C0A"/>
    <w:rsid w:val="00FF1053"/>
    <w:rsid w:val="00FF249E"/>
    <w:rsid w:val="00FF25A6"/>
    <w:rsid w:val="00FF2A1B"/>
    <w:rsid w:val="00FF2A94"/>
    <w:rsid w:val="00FF2B0B"/>
    <w:rsid w:val="00FF329E"/>
    <w:rsid w:val="00FF3377"/>
    <w:rsid w:val="00FF3407"/>
    <w:rsid w:val="00FF3564"/>
    <w:rsid w:val="00FF3667"/>
    <w:rsid w:val="00FF3E9D"/>
    <w:rsid w:val="00FF42CB"/>
    <w:rsid w:val="00FF47E4"/>
    <w:rsid w:val="00FF4AAB"/>
    <w:rsid w:val="00FF4BAB"/>
    <w:rsid w:val="00FF5E39"/>
    <w:rsid w:val="00FF6159"/>
    <w:rsid w:val="00FF63E8"/>
    <w:rsid w:val="00FF651E"/>
    <w:rsid w:val="00FF69C7"/>
    <w:rsid w:val="00FF6BD4"/>
    <w:rsid w:val="00FF7010"/>
    <w:rsid w:val="00FF79C9"/>
    <w:rsid w:val="00FF7DE9"/>
    <w:rsid w:val="010C10FA"/>
    <w:rsid w:val="01185942"/>
    <w:rsid w:val="013A32E9"/>
    <w:rsid w:val="014D8E79"/>
    <w:rsid w:val="014F16B2"/>
    <w:rsid w:val="01862D92"/>
    <w:rsid w:val="01A32E44"/>
    <w:rsid w:val="01A56EA9"/>
    <w:rsid w:val="01B4A913"/>
    <w:rsid w:val="01BE5D0C"/>
    <w:rsid w:val="01D4F9FC"/>
    <w:rsid w:val="01D50DEE"/>
    <w:rsid w:val="01E9AE7E"/>
    <w:rsid w:val="01FB5518"/>
    <w:rsid w:val="02051000"/>
    <w:rsid w:val="0207ACE8"/>
    <w:rsid w:val="022D7A4E"/>
    <w:rsid w:val="022E47FF"/>
    <w:rsid w:val="02340BCD"/>
    <w:rsid w:val="024C7CA2"/>
    <w:rsid w:val="026226C7"/>
    <w:rsid w:val="02706559"/>
    <w:rsid w:val="028142F7"/>
    <w:rsid w:val="02AFF142"/>
    <w:rsid w:val="02B0966E"/>
    <w:rsid w:val="02C2864C"/>
    <w:rsid w:val="02D7BD8F"/>
    <w:rsid w:val="02E1732D"/>
    <w:rsid w:val="030E75CE"/>
    <w:rsid w:val="0326DDA6"/>
    <w:rsid w:val="0331F29E"/>
    <w:rsid w:val="033BEC00"/>
    <w:rsid w:val="034D47FE"/>
    <w:rsid w:val="034DD496"/>
    <w:rsid w:val="035BD3E2"/>
    <w:rsid w:val="035C97B0"/>
    <w:rsid w:val="03639EB6"/>
    <w:rsid w:val="03683786"/>
    <w:rsid w:val="038009E9"/>
    <w:rsid w:val="0382CEDB"/>
    <w:rsid w:val="038C7A6E"/>
    <w:rsid w:val="0398C9D1"/>
    <w:rsid w:val="03A3D7C5"/>
    <w:rsid w:val="03B5AB83"/>
    <w:rsid w:val="03D3EBDD"/>
    <w:rsid w:val="03D4D427"/>
    <w:rsid w:val="03DACEB7"/>
    <w:rsid w:val="0412A2E1"/>
    <w:rsid w:val="04175088"/>
    <w:rsid w:val="0440ABCE"/>
    <w:rsid w:val="0443449F"/>
    <w:rsid w:val="044B3992"/>
    <w:rsid w:val="044B9BE4"/>
    <w:rsid w:val="044C0887"/>
    <w:rsid w:val="04504A25"/>
    <w:rsid w:val="04516D68"/>
    <w:rsid w:val="0455FC42"/>
    <w:rsid w:val="0462E56B"/>
    <w:rsid w:val="0492C9CA"/>
    <w:rsid w:val="04A2281A"/>
    <w:rsid w:val="04C3A9AD"/>
    <w:rsid w:val="04D12776"/>
    <w:rsid w:val="04FA8B81"/>
    <w:rsid w:val="050BE302"/>
    <w:rsid w:val="051F36F6"/>
    <w:rsid w:val="056DA7AA"/>
    <w:rsid w:val="0585BED5"/>
    <w:rsid w:val="0589C492"/>
    <w:rsid w:val="058AF8F4"/>
    <w:rsid w:val="05979091"/>
    <w:rsid w:val="05AD7F31"/>
    <w:rsid w:val="05B8F1EF"/>
    <w:rsid w:val="05BD324D"/>
    <w:rsid w:val="05D575C1"/>
    <w:rsid w:val="05D881C5"/>
    <w:rsid w:val="05E4F4CA"/>
    <w:rsid w:val="05EDC945"/>
    <w:rsid w:val="05F95096"/>
    <w:rsid w:val="0602F380"/>
    <w:rsid w:val="0606A558"/>
    <w:rsid w:val="06140B10"/>
    <w:rsid w:val="0618270B"/>
    <w:rsid w:val="061E87BB"/>
    <w:rsid w:val="062CC691"/>
    <w:rsid w:val="06308941"/>
    <w:rsid w:val="063C3D27"/>
    <w:rsid w:val="0661D51D"/>
    <w:rsid w:val="066EC58C"/>
    <w:rsid w:val="06792644"/>
    <w:rsid w:val="068384B5"/>
    <w:rsid w:val="068DF276"/>
    <w:rsid w:val="06964326"/>
    <w:rsid w:val="06A768A3"/>
    <w:rsid w:val="06BA5E21"/>
    <w:rsid w:val="06C38A9E"/>
    <w:rsid w:val="06C9775B"/>
    <w:rsid w:val="06D2FE2E"/>
    <w:rsid w:val="06D9E29D"/>
    <w:rsid w:val="06DD986D"/>
    <w:rsid w:val="06DEE5DD"/>
    <w:rsid w:val="06E6AF46"/>
    <w:rsid w:val="06ED4815"/>
    <w:rsid w:val="06F27175"/>
    <w:rsid w:val="06F79B26"/>
    <w:rsid w:val="07079E6F"/>
    <w:rsid w:val="07229196"/>
    <w:rsid w:val="0726F366"/>
    <w:rsid w:val="07541CA2"/>
    <w:rsid w:val="07592635"/>
    <w:rsid w:val="075F1AA2"/>
    <w:rsid w:val="07684961"/>
    <w:rsid w:val="076C6451"/>
    <w:rsid w:val="077F6353"/>
    <w:rsid w:val="078B3627"/>
    <w:rsid w:val="07937B06"/>
    <w:rsid w:val="079AF7C2"/>
    <w:rsid w:val="07A37F45"/>
    <w:rsid w:val="07B940CF"/>
    <w:rsid w:val="07C0EDA5"/>
    <w:rsid w:val="07F07ADB"/>
    <w:rsid w:val="0809D541"/>
    <w:rsid w:val="08305729"/>
    <w:rsid w:val="08322CAD"/>
    <w:rsid w:val="0846FD50"/>
    <w:rsid w:val="0861E682"/>
    <w:rsid w:val="086E2587"/>
    <w:rsid w:val="08709582"/>
    <w:rsid w:val="0877B158"/>
    <w:rsid w:val="087B813B"/>
    <w:rsid w:val="0893DEE0"/>
    <w:rsid w:val="08A2D8C5"/>
    <w:rsid w:val="08AFD44F"/>
    <w:rsid w:val="08B338CE"/>
    <w:rsid w:val="08CE6030"/>
    <w:rsid w:val="08D791FB"/>
    <w:rsid w:val="08DF76BF"/>
    <w:rsid w:val="08E5A948"/>
    <w:rsid w:val="08E9E78A"/>
    <w:rsid w:val="090E327B"/>
    <w:rsid w:val="090E59ED"/>
    <w:rsid w:val="09124687"/>
    <w:rsid w:val="091F4489"/>
    <w:rsid w:val="093D06C0"/>
    <w:rsid w:val="095B8D9E"/>
    <w:rsid w:val="099C0D31"/>
    <w:rsid w:val="09A9A5AE"/>
    <w:rsid w:val="09C138F1"/>
    <w:rsid w:val="09CD1186"/>
    <w:rsid w:val="09D558C4"/>
    <w:rsid w:val="09FC1972"/>
    <w:rsid w:val="0A175C26"/>
    <w:rsid w:val="0A1D7B61"/>
    <w:rsid w:val="0A44F752"/>
    <w:rsid w:val="0A4BC0CE"/>
    <w:rsid w:val="0A6BC992"/>
    <w:rsid w:val="0A6EF2E2"/>
    <w:rsid w:val="0A82B8F4"/>
    <w:rsid w:val="0AAA4748"/>
    <w:rsid w:val="0AC15B7F"/>
    <w:rsid w:val="0AE6156D"/>
    <w:rsid w:val="0AF2707A"/>
    <w:rsid w:val="0AF66AD9"/>
    <w:rsid w:val="0AFC737E"/>
    <w:rsid w:val="0B1971C9"/>
    <w:rsid w:val="0B3C5F9B"/>
    <w:rsid w:val="0B4CDF79"/>
    <w:rsid w:val="0B5131AA"/>
    <w:rsid w:val="0B5DDE02"/>
    <w:rsid w:val="0B6DFFD6"/>
    <w:rsid w:val="0B7B4404"/>
    <w:rsid w:val="0B86B535"/>
    <w:rsid w:val="0B895131"/>
    <w:rsid w:val="0B93766E"/>
    <w:rsid w:val="0B9691D8"/>
    <w:rsid w:val="0BA3540C"/>
    <w:rsid w:val="0BAED4A1"/>
    <w:rsid w:val="0BB2A23A"/>
    <w:rsid w:val="0BB85BDC"/>
    <w:rsid w:val="0BC29706"/>
    <w:rsid w:val="0BC4ADFD"/>
    <w:rsid w:val="0BCBEE1F"/>
    <w:rsid w:val="0BE58676"/>
    <w:rsid w:val="0BFC79D2"/>
    <w:rsid w:val="0BFD82B2"/>
    <w:rsid w:val="0C384170"/>
    <w:rsid w:val="0C3A9DF5"/>
    <w:rsid w:val="0C44A2DC"/>
    <w:rsid w:val="0C4B7671"/>
    <w:rsid w:val="0C664C9E"/>
    <w:rsid w:val="0C67DA77"/>
    <w:rsid w:val="0C715F02"/>
    <w:rsid w:val="0C7BF0E8"/>
    <w:rsid w:val="0C84DF4D"/>
    <w:rsid w:val="0C9D0573"/>
    <w:rsid w:val="0CA30AC7"/>
    <w:rsid w:val="0CA32CA0"/>
    <w:rsid w:val="0CD99B8E"/>
    <w:rsid w:val="0CEA99C6"/>
    <w:rsid w:val="0CEEBC4F"/>
    <w:rsid w:val="0CF3DB0F"/>
    <w:rsid w:val="0CF9351D"/>
    <w:rsid w:val="0D01EB27"/>
    <w:rsid w:val="0D1542B7"/>
    <w:rsid w:val="0D1DAFA2"/>
    <w:rsid w:val="0D408DC7"/>
    <w:rsid w:val="0D5ACC85"/>
    <w:rsid w:val="0D66C8A1"/>
    <w:rsid w:val="0D692EDF"/>
    <w:rsid w:val="0D76F84B"/>
    <w:rsid w:val="0D7B85F0"/>
    <w:rsid w:val="0D96C7D8"/>
    <w:rsid w:val="0DBFBC0C"/>
    <w:rsid w:val="0DC62631"/>
    <w:rsid w:val="0DD948F8"/>
    <w:rsid w:val="0DE6184C"/>
    <w:rsid w:val="0DE6FC8D"/>
    <w:rsid w:val="0DE8D648"/>
    <w:rsid w:val="0DF35AAA"/>
    <w:rsid w:val="0E2D2C8B"/>
    <w:rsid w:val="0E7F7E97"/>
    <w:rsid w:val="0E8449D6"/>
    <w:rsid w:val="0E8B3F0D"/>
    <w:rsid w:val="0E9E2E59"/>
    <w:rsid w:val="0EBEE0AD"/>
    <w:rsid w:val="0ECB6998"/>
    <w:rsid w:val="0EDE6F1A"/>
    <w:rsid w:val="0EE1669C"/>
    <w:rsid w:val="0EE769B5"/>
    <w:rsid w:val="0EEB272E"/>
    <w:rsid w:val="0EF19CDB"/>
    <w:rsid w:val="0F0FBD5F"/>
    <w:rsid w:val="0F1F9736"/>
    <w:rsid w:val="0F22F29B"/>
    <w:rsid w:val="0F64975F"/>
    <w:rsid w:val="0F8F9B98"/>
    <w:rsid w:val="0F965D90"/>
    <w:rsid w:val="0F9ADB34"/>
    <w:rsid w:val="0FB58942"/>
    <w:rsid w:val="0FB621B7"/>
    <w:rsid w:val="0FC6F927"/>
    <w:rsid w:val="0FE0B92A"/>
    <w:rsid w:val="0FE63D77"/>
    <w:rsid w:val="0FEAF945"/>
    <w:rsid w:val="0FEBAF90"/>
    <w:rsid w:val="0FF9BE96"/>
    <w:rsid w:val="10017C4B"/>
    <w:rsid w:val="100417F6"/>
    <w:rsid w:val="10099D0B"/>
    <w:rsid w:val="10138208"/>
    <w:rsid w:val="1018BA34"/>
    <w:rsid w:val="1027CCF0"/>
    <w:rsid w:val="102FDDBC"/>
    <w:rsid w:val="105C09E5"/>
    <w:rsid w:val="1060DF0D"/>
    <w:rsid w:val="106AC75B"/>
    <w:rsid w:val="1083AB7A"/>
    <w:rsid w:val="10976BB6"/>
    <w:rsid w:val="109C551C"/>
    <w:rsid w:val="10D0CE97"/>
    <w:rsid w:val="10D3E2E3"/>
    <w:rsid w:val="10E70DB2"/>
    <w:rsid w:val="10E75B11"/>
    <w:rsid w:val="10E98CC0"/>
    <w:rsid w:val="10FC7B18"/>
    <w:rsid w:val="110FABA1"/>
    <w:rsid w:val="111E94CD"/>
    <w:rsid w:val="111F3789"/>
    <w:rsid w:val="11415233"/>
    <w:rsid w:val="11480AB9"/>
    <w:rsid w:val="1152C1A7"/>
    <w:rsid w:val="115DC42C"/>
    <w:rsid w:val="11702708"/>
    <w:rsid w:val="1183C3A3"/>
    <w:rsid w:val="11851405"/>
    <w:rsid w:val="1187C8DB"/>
    <w:rsid w:val="11D28CE9"/>
    <w:rsid w:val="11FBFF12"/>
    <w:rsid w:val="12017C29"/>
    <w:rsid w:val="120CDA27"/>
    <w:rsid w:val="1212C596"/>
    <w:rsid w:val="122DEF32"/>
    <w:rsid w:val="1244982A"/>
    <w:rsid w:val="124C7222"/>
    <w:rsid w:val="125BC96C"/>
    <w:rsid w:val="12694545"/>
    <w:rsid w:val="1270A8BA"/>
    <w:rsid w:val="128B083E"/>
    <w:rsid w:val="128DE40C"/>
    <w:rsid w:val="128F6D2E"/>
    <w:rsid w:val="12924F91"/>
    <w:rsid w:val="129F9A28"/>
    <w:rsid w:val="12A7A22D"/>
    <w:rsid w:val="12AC0A97"/>
    <w:rsid w:val="12BC0189"/>
    <w:rsid w:val="12BED756"/>
    <w:rsid w:val="12CE5DC8"/>
    <w:rsid w:val="12D301FD"/>
    <w:rsid w:val="12D9558A"/>
    <w:rsid w:val="12EE5631"/>
    <w:rsid w:val="12FEEBBC"/>
    <w:rsid w:val="13082758"/>
    <w:rsid w:val="1321FF37"/>
    <w:rsid w:val="13268BA0"/>
    <w:rsid w:val="13352A78"/>
    <w:rsid w:val="133E63B4"/>
    <w:rsid w:val="134D553C"/>
    <w:rsid w:val="1367F45E"/>
    <w:rsid w:val="137F6C48"/>
    <w:rsid w:val="13B50A52"/>
    <w:rsid w:val="13DEE032"/>
    <w:rsid w:val="13F67BC1"/>
    <w:rsid w:val="140F1E50"/>
    <w:rsid w:val="1414B2C3"/>
    <w:rsid w:val="14201761"/>
    <w:rsid w:val="14349E90"/>
    <w:rsid w:val="144349B9"/>
    <w:rsid w:val="144B6239"/>
    <w:rsid w:val="144F39CC"/>
    <w:rsid w:val="1470FA7B"/>
    <w:rsid w:val="14738E52"/>
    <w:rsid w:val="1498891D"/>
    <w:rsid w:val="14ADCBDD"/>
    <w:rsid w:val="14BD69D2"/>
    <w:rsid w:val="14C960D7"/>
    <w:rsid w:val="14DC6BDC"/>
    <w:rsid w:val="14DD46BE"/>
    <w:rsid w:val="150D6ECF"/>
    <w:rsid w:val="1525D4C0"/>
    <w:rsid w:val="157508D6"/>
    <w:rsid w:val="15816E66"/>
    <w:rsid w:val="1592F53A"/>
    <w:rsid w:val="15C0DEAC"/>
    <w:rsid w:val="15D024FC"/>
    <w:rsid w:val="15D6B8DA"/>
    <w:rsid w:val="15FED41F"/>
    <w:rsid w:val="16168ABF"/>
    <w:rsid w:val="161B27DA"/>
    <w:rsid w:val="16279809"/>
    <w:rsid w:val="1630CA73"/>
    <w:rsid w:val="164EBDEC"/>
    <w:rsid w:val="1656DA5D"/>
    <w:rsid w:val="16597C52"/>
    <w:rsid w:val="167894F1"/>
    <w:rsid w:val="16C02494"/>
    <w:rsid w:val="16C6A2E6"/>
    <w:rsid w:val="16CB3A1C"/>
    <w:rsid w:val="16DE02A6"/>
    <w:rsid w:val="16E1F499"/>
    <w:rsid w:val="16EC0188"/>
    <w:rsid w:val="174F0E6C"/>
    <w:rsid w:val="17515B9C"/>
    <w:rsid w:val="17550B21"/>
    <w:rsid w:val="175D9B2D"/>
    <w:rsid w:val="1767039A"/>
    <w:rsid w:val="176F6B19"/>
    <w:rsid w:val="1778D82A"/>
    <w:rsid w:val="17826003"/>
    <w:rsid w:val="17BC1B52"/>
    <w:rsid w:val="17BDD750"/>
    <w:rsid w:val="17BF8A5D"/>
    <w:rsid w:val="17C17E2D"/>
    <w:rsid w:val="17CF0855"/>
    <w:rsid w:val="17FD6266"/>
    <w:rsid w:val="1802905C"/>
    <w:rsid w:val="18107239"/>
    <w:rsid w:val="181D2039"/>
    <w:rsid w:val="18216748"/>
    <w:rsid w:val="183501A7"/>
    <w:rsid w:val="18564A27"/>
    <w:rsid w:val="1860483F"/>
    <w:rsid w:val="187DF449"/>
    <w:rsid w:val="1885768B"/>
    <w:rsid w:val="188619E3"/>
    <w:rsid w:val="188E42B4"/>
    <w:rsid w:val="18915935"/>
    <w:rsid w:val="189CE6A3"/>
    <w:rsid w:val="18ED2839"/>
    <w:rsid w:val="18F439FA"/>
    <w:rsid w:val="1917F03C"/>
    <w:rsid w:val="19181AEE"/>
    <w:rsid w:val="191F9FBE"/>
    <w:rsid w:val="19230748"/>
    <w:rsid w:val="193986B5"/>
    <w:rsid w:val="1941A41D"/>
    <w:rsid w:val="195502D7"/>
    <w:rsid w:val="196E299B"/>
    <w:rsid w:val="19721DD1"/>
    <w:rsid w:val="197E7702"/>
    <w:rsid w:val="1983EFCC"/>
    <w:rsid w:val="1A10A314"/>
    <w:rsid w:val="1A1F3E3B"/>
    <w:rsid w:val="1A207EF1"/>
    <w:rsid w:val="1A3FBA54"/>
    <w:rsid w:val="1A4F2CD4"/>
    <w:rsid w:val="1A564E00"/>
    <w:rsid w:val="1A5B9B00"/>
    <w:rsid w:val="1A5C31D0"/>
    <w:rsid w:val="1A5DB5EE"/>
    <w:rsid w:val="1A6CEE20"/>
    <w:rsid w:val="1A7728CE"/>
    <w:rsid w:val="1A7E3A27"/>
    <w:rsid w:val="1A8569C1"/>
    <w:rsid w:val="1A899834"/>
    <w:rsid w:val="1AA7325D"/>
    <w:rsid w:val="1AB2C911"/>
    <w:rsid w:val="1AB5CCE7"/>
    <w:rsid w:val="1ADEC39C"/>
    <w:rsid w:val="1AEA81CC"/>
    <w:rsid w:val="1B2EEDD3"/>
    <w:rsid w:val="1B2FC393"/>
    <w:rsid w:val="1B382FDE"/>
    <w:rsid w:val="1B5A3616"/>
    <w:rsid w:val="1B5AE1F4"/>
    <w:rsid w:val="1B5D29A2"/>
    <w:rsid w:val="1B647F68"/>
    <w:rsid w:val="1B8E8EE9"/>
    <w:rsid w:val="1B9128E4"/>
    <w:rsid w:val="1BB1BEA8"/>
    <w:rsid w:val="1BC12422"/>
    <w:rsid w:val="1BE31871"/>
    <w:rsid w:val="1BF688E4"/>
    <w:rsid w:val="1C0FF325"/>
    <w:rsid w:val="1C3084AD"/>
    <w:rsid w:val="1C4128C5"/>
    <w:rsid w:val="1C4EE6A6"/>
    <w:rsid w:val="1C63C7AE"/>
    <w:rsid w:val="1C6D306A"/>
    <w:rsid w:val="1C83D968"/>
    <w:rsid w:val="1C86830A"/>
    <w:rsid w:val="1CDA4003"/>
    <w:rsid w:val="1CDB8733"/>
    <w:rsid w:val="1CE32409"/>
    <w:rsid w:val="1CE5ABEF"/>
    <w:rsid w:val="1D069751"/>
    <w:rsid w:val="1D209DB6"/>
    <w:rsid w:val="1D33666E"/>
    <w:rsid w:val="1D384559"/>
    <w:rsid w:val="1D4AAD81"/>
    <w:rsid w:val="1D77A16F"/>
    <w:rsid w:val="1D93F150"/>
    <w:rsid w:val="1DA419D6"/>
    <w:rsid w:val="1DAF38C1"/>
    <w:rsid w:val="1DB004DF"/>
    <w:rsid w:val="1DB06FD5"/>
    <w:rsid w:val="1DB9F3D9"/>
    <w:rsid w:val="1DBBB1CF"/>
    <w:rsid w:val="1DC10D5F"/>
    <w:rsid w:val="1DD40245"/>
    <w:rsid w:val="1DDDCB6C"/>
    <w:rsid w:val="1DEF96E6"/>
    <w:rsid w:val="1DF090B6"/>
    <w:rsid w:val="1E003400"/>
    <w:rsid w:val="1E0514E0"/>
    <w:rsid w:val="1E258816"/>
    <w:rsid w:val="1E3C14C9"/>
    <w:rsid w:val="1E4DDA40"/>
    <w:rsid w:val="1E75B5EF"/>
    <w:rsid w:val="1E7F5778"/>
    <w:rsid w:val="1E94B1EB"/>
    <w:rsid w:val="1E992F0A"/>
    <w:rsid w:val="1EA15159"/>
    <w:rsid w:val="1EB90D0A"/>
    <w:rsid w:val="1EDAA218"/>
    <w:rsid w:val="1EDBF315"/>
    <w:rsid w:val="1EEAEBC4"/>
    <w:rsid w:val="1EEC261D"/>
    <w:rsid w:val="1EFFCCE1"/>
    <w:rsid w:val="1EFFFCF7"/>
    <w:rsid w:val="1F23E604"/>
    <w:rsid w:val="1F2B5148"/>
    <w:rsid w:val="1F2EA29A"/>
    <w:rsid w:val="1F2F1731"/>
    <w:rsid w:val="1F320E3B"/>
    <w:rsid w:val="1F3579A5"/>
    <w:rsid w:val="1F45CA38"/>
    <w:rsid w:val="1F47DF6A"/>
    <w:rsid w:val="1F4D5ED4"/>
    <w:rsid w:val="1F7509E8"/>
    <w:rsid w:val="1F7AAEB4"/>
    <w:rsid w:val="1F7B9BAA"/>
    <w:rsid w:val="1F80188A"/>
    <w:rsid w:val="1FA57B84"/>
    <w:rsid w:val="1FAA1777"/>
    <w:rsid w:val="1FB5CCEF"/>
    <w:rsid w:val="1FBC8261"/>
    <w:rsid w:val="1FDA8DF4"/>
    <w:rsid w:val="1FF0A355"/>
    <w:rsid w:val="1FFE980E"/>
    <w:rsid w:val="20042DD6"/>
    <w:rsid w:val="200979C0"/>
    <w:rsid w:val="200BD5E8"/>
    <w:rsid w:val="20180972"/>
    <w:rsid w:val="20322B82"/>
    <w:rsid w:val="2033ACF8"/>
    <w:rsid w:val="203C628B"/>
    <w:rsid w:val="203D0F42"/>
    <w:rsid w:val="20610F67"/>
    <w:rsid w:val="2062AAC1"/>
    <w:rsid w:val="206E6AB7"/>
    <w:rsid w:val="206F1396"/>
    <w:rsid w:val="20966F3F"/>
    <w:rsid w:val="20A65DC3"/>
    <w:rsid w:val="20C41081"/>
    <w:rsid w:val="20D8AF76"/>
    <w:rsid w:val="20DEC580"/>
    <w:rsid w:val="20E8582B"/>
    <w:rsid w:val="20FF09A8"/>
    <w:rsid w:val="211C4309"/>
    <w:rsid w:val="21261FF1"/>
    <w:rsid w:val="2126AC02"/>
    <w:rsid w:val="212AFDDE"/>
    <w:rsid w:val="213CF133"/>
    <w:rsid w:val="214228FD"/>
    <w:rsid w:val="21574191"/>
    <w:rsid w:val="216778E0"/>
    <w:rsid w:val="217914ED"/>
    <w:rsid w:val="217DE388"/>
    <w:rsid w:val="218074EE"/>
    <w:rsid w:val="218A8A4B"/>
    <w:rsid w:val="21A172B4"/>
    <w:rsid w:val="21AA81A1"/>
    <w:rsid w:val="21B41131"/>
    <w:rsid w:val="21BDA5F2"/>
    <w:rsid w:val="21D97C55"/>
    <w:rsid w:val="222CA685"/>
    <w:rsid w:val="22440A5A"/>
    <w:rsid w:val="22508486"/>
    <w:rsid w:val="225A75A8"/>
    <w:rsid w:val="225EB60D"/>
    <w:rsid w:val="2288F2D3"/>
    <w:rsid w:val="228F3A5F"/>
    <w:rsid w:val="22968B62"/>
    <w:rsid w:val="22B2D9A1"/>
    <w:rsid w:val="22B47FDA"/>
    <w:rsid w:val="22E924CE"/>
    <w:rsid w:val="22FC88A4"/>
    <w:rsid w:val="230573AC"/>
    <w:rsid w:val="230757AF"/>
    <w:rsid w:val="231BBE16"/>
    <w:rsid w:val="233DF011"/>
    <w:rsid w:val="23445727"/>
    <w:rsid w:val="234DA548"/>
    <w:rsid w:val="235413B2"/>
    <w:rsid w:val="235E3BE4"/>
    <w:rsid w:val="2363A0D9"/>
    <w:rsid w:val="2368DD8F"/>
    <w:rsid w:val="2369D375"/>
    <w:rsid w:val="237C2BD2"/>
    <w:rsid w:val="23984E7C"/>
    <w:rsid w:val="23F15FC9"/>
    <w:rsid w:val="241C5722"/>
    <w:rsid w:val="242812A7"/>
    <w:rsid w:val="242EC893"/>
    <w:rsid w:val="24333E4F"/>
    <w:rsid w:val="243B94C8"/>
    <w:rsid w:val="243C54ED"/>
    <w:rsid w:val="2447EFD3"/>
    <w:rsid w:val="2456EDFA"/>
    <w:rsid w:val="246ACBDC"/>
    <w:rsid w:val="247592D6"/>
    <w:rsid w:val="247D1620"/>
    <w:rsid w:val="247F4B97"/>
    <w:rsid w:val="2492B019"/>
    <w:rsid w:val="24961A11"/>
    <w:rsid w:val="249E31A5"/>
    <w:rsid w:val="24B7FA10"/>
    <w:rsid w:val="24BB79CD"/>
    <w:rsid w:val="24BDAF04"/>
    <w:rsid w:val="24DB57EA"/>
    <w:rsid w:val="24E0076D"/>
    <w:rsid w:val="24E1B917"/>
    <w:rsid w:val="24F1B560"/>
    <w:rsid w:val="2514475A"/>
    <w:rsid w:val="25254908"/>
    <w:rsid w:val="252FD5F3"/>
    <w:rsid w:val="25434507"/>
    <w:rsid w:val="25564C4C"/>
    <w:rsid w:val="25616CCB"/>
    <w:rsid w:val="2589BA89"/>
    <w:rsid w:val="258B5CBE"/>
    <w:rsid w:val="258D3C66"/>
    <w:rsid w:val="259B379F"/>
    <w:rsid w:val="25BFFDFE"/>
    <w:rsid w:val="25C8ACD7"/>
    <w:rsid w:val="26070387"/>
    <w:rsid w:val="260DE0CB"/>
    <w:rsid w:val="262301F7"/>
    <w:rsid w:val="263DEA70"/>
    <w:rsid w:val="263FD619"/>
    <w:rsid w:val="2644B941"/>
    <w:rsid w:val="2649868A"/>
    <w:rsid w:val="2651B8FF"/>
    <w:rsid w:val="267F45A5"/>
    <w:rsid w:val="2680BE32"/>
    <w:rsid w:val="268D0160"/>
    <w:rsid w:val="2692B264"/>
    <w:rsid w:val="26982D12"/>
    <w:rsid w:val="269A383D"/>
    <w:rsid w:val="269F60C8"/>
    <w:rsid w:val="26C229AB"/>
    <w:rsid w:val="26E5D14A"/>
    <w:rsid w:val="26E930BF"/>
    <w:rsid w:val="26EB2ED8"/>
    <w:rsid w:val="26F53676"/>
    <w:rsid w:val="27091F26"/>
    <w:rsid w:val="2725D476"/>
    <w:rsid w:val="272CC4E6"/>
    <w:rsid w:val="274E92ED"/>
    <w:rsid w:val="2755E950"/>
    <w:rsid w:val="27724C98"/>
    <w:rsid w:val="2776472B"/>
    <w:rsid w:val="277BD18E"/>
    <w:rsid w:val="27861794"/>
    <w:rsid w:val="27914E21"/>
    <w:rsid w:val="2791A3AB"/>
    <w:rsid w:val="279499A7"/>
    <w:rsid w:val="27A35C6D"/>
    <w:rsid w:val="27A5AFDA"/>
    <w:rsid w:val="27B168E2"/>
    <w:rsid w:val="27C942A1"/>
    <w:rsid w:val="27D56DAD"/>
    <w:rsid w:val="27E99B2E"/>
    <w:rsid w:val="2804905C"/>
    <w:rsid w:val="280ADD76"/>
    <w:rsid w:val="280C1A00"/>
    <w:rsid w:val="280CCC59"/>
    <w:rsid w:val="28165A69"/>
    <w:rsid w:val="28180B56"/>
    <w:rsid w:val="281A0E89"/>
    <w:rsid w:val="28214D6A"/>
    <w:rsid w:val="282DB617"/>
    <w:rsid w:val="283E2AA2"/>
    <w:rsid w:val="285EA3DA"/>
    <w:rsid w:val="2865A77B"/>
    <w:rsid w:val="286D2179"/>
    <w:rsid w:val="287A4AA8"/>
    <w:rsid w:val="28817800"/>
    <w:rsid w:val="288BE13C"/>
    <w:rsid w:val="289938E2"/>
    <w:rsid w:val="289A26D2"/>
    <w:rsid w:val="289B665C"/>
    <w:rsid w:val="289D85EB"/>
    <w:rsid w:val="28A26C22"/>
    <w:rsid w:val="28B800ED"/>
    <w:rsid w:val="28C3A27A"/>
    <w:rsid w:val="28C5B648"/>
    <w:rsid w:val="28CB672D"/>
    <w:rsid w:val="28D1A3D5"/>
    <w:rsid w:val="28D285DE"/>
    <w:rsid w:val="28DC2DF2"/>
    <w:rsid w:val="28DD734B"/>
    <w:rsid w:val="28F01B53"/>
    <w:rsid w:val="28FD6284"/>
    <w:rsid w:val="28FE9A90"/>
    <w:rsid w:val="292B5767"/>
    <w:rsid w:val="2936B209"/>
    <w:rsid w:val="293A3FBD"/>
    <w:rsid w:val="29414914"/>
    <w:rsid w:val="29648141"/>
    <w:rsid w:val="29736BE0"/>
    <w:rsid w:val="298E239B"/>
    <w:rsid w:val="298F9C04"/>
    <w:rsid w:val="2996773F"/>
    <w:rsid w:val="299DE599"/>
    <w:rsid w:val="29B18466"/>
    <w:rsid w:val="29C4095D"/>
    <w:rsid w:val="29CFECFD"/>
    <w:rsid w:val="29D3794E"/>
    <w:rsid w:val="29D47E44"/>
    <w:rsid w:val="29DA48C8"/>
    <w:rsid w:val="29DF8929"/>
    <w:rsid w:val="29F3E587"/>
    <w:rsid w:val="29FF4907"/>
    <w:rsid w:val="2A09D78A"/>
    <w:rsid w:val="2A0BC556"/>
    <w:rsid w:val="2A21AC7C"/>
    <w:rsid w:val="2A381A08"/>
    <w:rsid w:val="2A38DB52"/>
    <w:rsid w:val="2A4C3E24"/>
    <w:rsid w:val="2A53A978"/>
    <w:rsid w:val="2A5D0FC5"/>
    <w:rsid w:val="2A71B681"/>
    <w:rsid w:val="2A77E3F6"/>
    <w:rsid w:val="2A84EFB4"/>
    <w:rsid w:val="2A86ED6B"/>
    <w:rsid w:val="2A8E0307"/>
    <w:rsid w:val="2AA1CD92"/>
    <w:rsid w:val="2AB6B3AC"/>
    <w:rsid w:val="2AD9606A"/>
    <w:rsid w:val="2AF2E7E4"/>
    <w:rsid w:val="2AF619C7"/>
    <w:rsid w:val="2B2496C1"/>
    <w:rsid w:val="2B28649B"/>
    <w:rsid w:val="2B5FD421"/>
    <w:rsid w:val="2B84A6A9"/>
    <w:rsid w:val="2B95F489"/>
    <w:rsid w:val="2B984C04"/>
    <w:rsid w:val="2B9D3F25"/>
    <w:rsid w:val="2BAB5561"/>
    <w:rsid w:val="2BBDD16E"/>
    <w:rsid w:val="2BC095A0"/>
    <w:rsid w:val="2BDF5984"/>
    <w:rsid w:val="2BE551FC"/>
    <w:rsid w:val="2C4C82FE"/>
    <w:rsid w:val="2C582757"/>
    <w:rsid w:val="2C5A4A06"/>
    <w:rsid w:val="2C5CB12A"/>
    <w:rsid w:val="2C6186B3"/>
    <w:rsid w:val="2C69BFBD"/>
    <w:rsid w:val="2C7961C9"/>
    <w:rsid w:val="2C9B018F"/>
    <w:rsid w:val="2CC43F01"/>
    <w:rsid w:val="2CDCDCF9"/>
    <w:rsid w:val="2CED1CB5"/>
    <w:rsid w:val="2CF4D5AF"/>
    <w:rsid w:val="2CF6512F"/>
    <w:rsid w:val="2D00B822"/>
    <w:rsid w:val="2D15DC00"/>
    <w:rsid w:val="2D19F794"/>
    <w:rsid w:val="2D1B56D9"/>
    <w:rsid w:val="2D1DE9CB"/>
    <w:rsid w:val="2D22E22D"/>
    <w:rsid w:val="2D271CA8"/>
    <w:rsid w:val="2D2B7873"/>
    <w:rsid w:val="2D3489CC"/>
    <w:rsid w:val="2D38A05F"/>
    <w:rsid w:val="2D440EDB"/>
    <w:rsid w:val="2D5758C1"/>
    <w:rsid w:val="2D60ACF8"/>
    <w:rsid w:val="2D813FE3"/>
    <w:rsid w:val="2D9AA33E"/>
    <w:rsid w:val="2DA9C8B5"/>
    <w:rsid w:val="2DAD5CCD"/>
    <w:rsid w:val="2DB24E69"/>
    <w:rsid w:val="2DB9236C"/>
    <w:rsid w:val="2DBB1EE0"/>
    <w:rsid w:val="2DBD1AFE"/>
    <w:rsid w:val="2DC0C3AD"/>
    <w:rsid w:val="2DD29AF2"/>
    <w:rsid w:val="2DD35E96"/>
    <w:rsid w:val="2DEBB92F"/>
    <w:rsid w:val="2DED5710"/>
    <w:rsid w:val="2E18C3A3"/>
    <w:rsid w:val="2E1B1DC7"/>
    <w:rsid w:val="2E2FD1BA"/>
    <w:rsid w:val="2E3871A2"/>
    <w:rsid w:val="2E3DC36C"/>
    <w:rsid w:val="2E3FE28D"/>
    <w:rsid w:val="2E4ABAE8"/>
    <w:rsid w:val="2E4BC7E7"/>
    <w:rsid w:val="2E55DEB9"/>
    <w:rsid w:val="2E812EB1"/>
    <w:rsid w:val="2E81A0BF"/>
    <w:rsid w:val="2E87C7EC"/>
    <w:rsid w:val="2E896C0A"/>
    <w:rsid w:val="2EA8B7ED"/>
    <w:rsid w:val="2EB6D7A7"/>
    <w:rsid w:val="2EC7ED56"/>
    <w:rsid w:val="2ED225BB"/>
    <w:rsid w:val="2ED5063E"/>
    <w:rsid w:val="2EEFC80D"/>
    <w:rsid w:val="2EF934A0"/>
    <w:rsid w:val="2F041CF9"/>
    <w:rsid w:val="2F0BB995"/>
    <w:rsid w:val="2F495B60"/>
    <w:rsid w:val="2F7A626B"/>
    <w:rsid w:val="2F965DA2"/>
    <w:rsid w:val="2FC77D20"/>
    <w:rsid w:val="2FCE59A1"/>
    <w:rsid w:val="2FCEE859"/>
    <w:rsid w:val="2FDA2B1F"/>
    <w:rsid w:val="2FEF52EC"/>
    <w:rsid w:val="2FFFCACB"/>
    <w:rsid w:val="30376F4C"/>
    <w:rsid w:val="303A8D04"/>
    <w:rsid w:val="3053EE95"/>
    <w:rsid w:val="3056CB65"/>
    <w:rsid w:val="305EB03E"/>
    <w:rsid w:val="306027FB"/>
    <w:rsid w:val="3061FBE2"/>
    <w:rsid w:val="3071C4D8"/>
    <w:rsid w:val="30B4BEAF"/>
    <w:rsid w:val="30EC6FC7"/>
    <w:rsid w:val="31580F9E"/>
    <w:rsid w:val="3159ACC2"/>
    <w:rsid w:val="3164BA3D"/>
    <w:rsid w:val="317A1936"/>
    <w:rsid w:val="31A32567"/>
    <w:rsid w:val="31B2F0BD"/>
    <w:rsid w:val="31BF2030"/>
    <w:rsid w:val="31C92F18"/>
    <w:rsid w:val="31E1ED1A"/>
    <w:rsid w:val="31FA4018"/>
    <w:rsid w:val="3206D526"/>
    <w:rsid w:val="320F9BEC"/>
    <w:rsid w:val="32225F7C"/>
    <w:rsid w:val="323F7909"/>
    <w:rsid w:val="3242DF98"/>
    <w:rsid w:val="32545024"/>
    <w:rsid w:val="3255DFC3"/>
    <w:rsid w:val="328824A0"/>
    <w:rsid w:val="328A2F6C"/>
    <w:rsid w:val="32BA1776"/>
    <w:rsid w:val="32BF2C82"/>
    <w:rsid w:val="32CD46AB"/>
    <w:rsid w:val="32D356C2"/>
    <w:rsid w:val="32E2EEB4"/>
    <w:rsid w:val="32EAFA42"/>
    <w:rsid w:val="3302D674"/>
    <w:rsid w:val="33182A97"/>
    <w:rsid w:val="33357424"/>
    <w:rsid w:val="3342BB05"/>
    <w:rsid w:val="3345EDBF"/>
    <w:rsid w:val="3353CED1"/>
    <w:rsid w:val="336BDDF6"/>
    <w:rsid w:val="336E1FFC"/>
    <w:rsid w:val="3395EFF4"/>
    <w:rsid w:val="33AD8235"/>
    <w:rsid w:val="33B70C3E"/>
    <w:rsid w:val="33BD1DDB"/>
    <w:rsid w:val="33C027E0"/>
    <w:rsid w:val="33CA1EBB"/>
    <w:rsid w:val="33D56274"/>
    <w:rsid w:val="33FCAD19"/>
    <w:rsid w:val="3413818B"/>
    <w:rsid w:val="343E9A49"/>
    <w:rsid w:val="34410EB9"/>
    <w:rsid w:val="3442B90A"/>
    <w:rsid w:val="344CA26F"/>
    <w:rsid w:val="344EB008"/>
    <w:rsid w:val="345FF187"/>
    <w:rsid w:val="34789614"/>
    <w:rsid w:val="347D89C1"/>
    <w:rsid w:val="3483891C"/>
    <w:rsid w:val="34841AF1"/>
    <w:rsid w:val="34A1082A"/>
    <w:rsid w:val="34A1F1C7"/>
    <w:rsid w:val="34B3D0D2"/>
    <w:rsid w:val="34B71CE2"/>
    <w:rsid w:val="34D6EE5C"/>
    <w:rsid w:val="34E91EEF"/>
    <w:rsid w:val="34EAF610"/>
    <w:rsid w:val="34ED0A75"/>
    <w:rsid w:val="34EE1DB3"/>
    <w:rsid w:val="350097FA"/>
    <w:rsid w:val="35045235"/>
    <w:rsid w:val="35126E45"/>
    <w:rsid w:val="353DB072"/>
    <w:rsid w:val="354043B2"/>
    <w:rsid w:val="3572F047"/>
    <w:rsid w:val="357CC023"/>
    <w:rsid w:val="3582B1D8"/>
    <w:rsid w:val="358D5734"/>
    <w:rsid w:val="35C01C94"/>
    <w:rsid w:val="35E06E5E"/>
    <w:rsid w:val="360285CB"/>
    <w:rsid w:val="3625FC18"/>
    <w:rsid w:val="3641F9BA"/>
    <w:rsid w:val="36503601"/>
    <w:rsid w:val="3653D231"/>
    <w:rsid w:val="365BF273"/>
    <w:rsid w:val="366A69A0"/>
    <w:rsid w:val="3681944F"/>
    <w:rsid w:val="369D7574"/>
    <w:rsid w:val="36A078AD"/>
    <w:rsid w:val="36B19800"/>
    <w:rsid w:val="36B532AB"/>
    <w:rsid w:val="36BF368D"/>
    <w:rsid w:val="36C1959E"/>
    <w:rsid w:val="36D584AA"/>
    <w:rsid w:val="36E9CF58"/>
    <w:rsid w:val="37050C98"/>
    <w:rsid w:val="370546EB"/>
    <w:rsid w:val="3714D33A"/>
    <w:rsid w:val="371C886A"/>
    <w:rsid w:val="3747FF82"/>
    <w:rsid w:val="37674873"/>
    <w:rsid w:val="376A0235"/>
    <w:rsid w:val="377ABFD6"/>
    <w:rsid w:val="378EDF29"/>
    <w:rsid w:val="37B2B0F3"/>
    <w:rsid w:val="37BF4E8A"/>
    <w:rsid w:val="37D9E15E"/>
    <w:rsid w:val="37DF15F2"/>
    <w:rsid w:val="37E4B4DD"/>
    <w:rsid w:val="37E5BA3E"/>
    <w:rsid w:val="37F2E4B9"/>
    <w:rsid w:val="380026BA"/>
    <w:rsid w:val="380849E7"/>
    <w:rsid w:val="38298CA0"/>
    <w:rsid w:val="384071DC"/>
    <w:rsid w:val="3841EAFD"/>
    <w:rsid w:val="3848A31B"/>
    <w:rsid w:val="38683834"/>
    <w:rsid w:val="3872DA40"/>
    <w:rsid w:val="38764C3B"/>
    <w:rsid w:val="389BE585"/>
    <w:rsid w:val="38B536E7"/>
    <w:rsid w:val="38BF8854"/>
    <w:rsid w:val="38DB7670"/>
    <w:rsid w:val="38DBD9F7"/>
    <w:rsid w:val="38E0C7B3"/>
    <w:rsid w:val="38F232CF"/>
    <w:rsid w:val="38FC8BF0"/>
    <w:rsid w:val="391DD45C"/>
    <w:rsid w:val="392379FB"/>
    <w:rsid w:val="39260444"/>
    <w:rsid w:val="3928D515"/>
    <w:rsid w:val="3970DC65"/>
    <w:rsid w:val="39805C54"/>
    <w:rsid w:val="398460AB"/>
    <w:rsid w:val="39A5720C"/>
    <w:rsid w:val="39AA263B"/>
    <w:rsid w:val="39AE8C55"/>
    <w:rsid w:val="39B2D4A5"/>
    <w:rsid w:val="39C17251"/>
    <w:rsid w:val="39DDC6FB"/>
    <w:rsid w:val="39E1E0FB"/>
    <w:rsid w:val="39F865D9"/>
    <w:rsid w:val="39FA8B7B"/>
    <w:rsid w:val="39FF9035"/>
    <w:rsid w:val="3A0C7BA4"/>
    <w:rsid w:val="3A11171E"/>
    <w:rsid w:val="3A1AB196"/>
    <w:rsid w:val="3A1AB377"/>
    <w:rsid w:val="3A1BD843"/>
    <w:rsid w:val="3A2004B0"/>
    <w:rsid w:val="3A3161DF"/>
    <w:rsid w:val="3A43C865"/>
    <w:rsid w:val="3A45033F"/>
    <w:rsid w:val="3A494192"/>
    <w:rsid w:val="3A510496"/>
    <w:rsid w:val="3A5301D7"/>
    <w:rsid w:val="3A55B8C4"/>
    <w:rsid w:val="3A598DAC"/>
    <w:rsid w:val="3A627ACB"/>
    <w:rsid w:val="3A6786D2"/>
    <w:rsid w:val="3A6DB177"/>
    <w:rsid w:val="3A874C30"/>
    <w:rsid w:val="3A8AED6B"/>
    <w:rsid w:val="3A9A2223"/>
    <w:rsid w:val="3AC0CEB3"/>
    <w:rsid w:val="3AD27C56"/>
    <w:rsid w:val="3ADAC7B2"/>
    <w:rsid w:val="3AE2B11D"/>
    <w:rsid w:val="3AEA8ACD"/>
    <w:rsid w:val="3B1589F9"/>
    <w:rsid w:val="3B26A9C2"/>
    <w:rsid w:val="3B27CE32"/>
    <w:rsid w:val="3B37BBEB"/>
    <w:rsid w:val="3B45D512"/>
    <w:rsid w:val="3B4A3092"/>
    <w:rsid w:val="3B51B36C"/>
    <w:rsid w:val="3B9E2D93"/>
    <w:rsid w:val="3B9E6F89"/>
    <w:rsid w:val="3BB203F8"/>
    <w:rsid w:val="3BB243AF"/>
    <w:rsid w:val="3BB301D5"/>
    <w:rsid w:val="3BB9E035"/>
    <w:rsid w:val="3BBEA5CE"/>
    <w:rsid w:val="3BD666D8"/>
    <w:rsid w:val="3C1EC716"/>
    <w:rsid w:val="3C4974E3"/>
    <w:rsid w:val="3C5559AF"/>
    <w:rsid w:val="3C572714"/>
    <w:rsid w:val="3C5E78DD"/>
    <w:rsid w:val="3C619A1B"/>
    <w:rsid w:val="3C6E59E7"/>
    <w:rsid w:val="3C6F1E51"/>
    <w:rsid w:val="3CA01577"/>
    <w:rsid w:val="3CAC4626"/>
    <w:rsid w:val="3CB1F914"/>
    <w:rsid w:val="3CCB8C60"/>
    <w:rsid w:val="3CD01532"/>
    <w:rsid w:val="3CD12B98"/>
    <w:rsid w:val="3CF82091"/>
    <w:rsid w:val="3D0E327D"/>
    <w:rsid w:val="3D1004AF"/>
    <w:rsid w:val="3D1A9EAC"/>
    <w:rsid w:val="3D46F55D"/>
    <w:rsid w:val="3D573179"/>
    <w:rsid w:val="3D5861DE"/>
    <w:rsid w:val="3D60ACE2"/>
    <w:rsid w:val="3D65BE6F"/>
    <w:rsid w:val="3D6E89A5"/>
    <w:rsid w:val="3D815A9D"/>
    <w:rsid w:val="3D86746E"/>
    <w:rsid w:val="3DB47F11"/>
    <w:rsid w:val="3DBA3F50"/>
    <w:rsid w:val="3DC00D8F"/>
    <w:rsid w:val="3DC67E2B"/>
    <w:rsid w:val="3DCAA7E5"/>
    <w:rsid w:val="3DD8D8C2"/>
    <w:rsid w:val="3DDBA0F3"/>
    <w:rsid w:val="3DE4DAE1"/>
    <w:rsid w:val="3DF67D8F"/>
    <w:rsid w:val="3E017AFF"/>
    <w:rsid w:val="3E13C07B"/>
    <w:rsid w:val="3E297CD2"/>
    <w:rsid w:val="3E33A7D2"/>
    <w:rsid w:val="3E6D8894"/>
    <w:rsid w:val="3E82A4F8"/>
    <w:rsid w:val="3E99E215"/>
    <w:rsid w:val="3EBF26BB"/>
    <w:rsid w:val="3EE66568"/>
    <w:rsid w:val="3EF2F705"/>
    <w:rsid w:val="3EF932D7"/>
    <w:rsid w:val="3F0118DB"/>
    <w:rsid w:val="3F0A30C1"/>
    <w:rsid w:val="3F166725"/>
    <w:rsid w:val="3F40A9B1"/>
    <w:rsid w:val="3F458A08"/>
    <w:rsid w:val="3F61BBD4"/>
    <w:rsid w:val="3F882270"/>
    <w:rsid w:val="3F8A1FA5"/>
    <w:rsid w:val="3F92DA17"/>
    <w:rsid w:val="3F9F0AD5"/>
    <w:rsid w:val="3FA12F69"/>
    <w:rsid w:val="3FB061CC"/>
    <w:rsid w:val="40124426"/>
    <w:rsid w:val="40278751"/>
    <w:rsid w:val="4046D20F"/>
    <w:rsid w:val="4051D3D5"/>
    <w:rsid w:val="4068BC31"/>
    <w:rsid w:val="406A56D5"/>
    <w:rsid w:val="406DA2A2"/>
    <w:rsid w:val="407A0721"/>
    <w:rsid w:val="408935FC"/>
    <w:rsid w:val="408FCE90"/>
    <w:rsid w:val="40944CF2"/>
    <w:rsid w:val="40BD80B4"/>
    <w:rsid w:val="40EC8617"/>
    <w:rsid w:val="40FF4352"/>
    <w:rsid w:val="411D88B1"/>
    <w:rsid w:val="414A5AED"/>
    <w:rsid w:val="415BD6E8"/>
    <w:rsid w:val="416036DB"/>
    <w:rsid w:val="416065C0"/>
    <w:rsid w:val="41A3018A"/>
    <w:rsid w:val="41C175E5"/>
    <w:rsid w:val="41CDC10B"/>
    <w:rsid w:val="41D505DF"/>
    <w:rsid w:val="41E2FBF9"/>
    <w:rsid w:val="420A221A"/>
    <w:rsid w:val="421ED9B0"/>
    <w:rsid w:val="422DDC03"/>
    <w:rsid w:val="423173DE"/>
    <w:rsid w:val="423F0095"/>
    <w:rsid w:val="42415D03"/>
    <w:rsid w:val="4263E025"/>
    <w:rsid w:val="426668D1"/>
    <w:rsid w:val="42785CD0"/>
    <w:rsid w:val="4278AA56"/>
    <w:rsid w:val="4280C6AC"/>
    <w:rsid w:val="42A23FDC"/>
    <w:rsid w:val="42AB9455"/>
    <w:rsid w:val="42B99D8B"/>
    <w:rsid w:val="42BA1C4B"/>
    <w:rsid w:val="42C9C13C"/>
    <w:rsid w:val="42D030CA"/>
    <w:rsid w:val="42D54C3B"/>
    <w:rsid w:val="42DD021F"/>
    <w:rsid w:val="42E17A50"/>
    <w:rsid w:val="42F25C16"/>
    <w:rsid w:val="42FA65FA"/>
    <w:rsid w:val="42FDB221"/>
    <w:rsid w:val="431E80DE"/>
    <w:rsid w:val="4324E64C"/>
    <w:rsid w:val="43290CEC"/>
    <w:rsid w:val="43341839"/>
    <w:rsid w:val="4336E8B7"/>
    <w:rsid w:val="4346CD4C"/>
    <w:rsid w:val="434BA68E"/>
    <w:rsid w:val="435B48FE"/>
    <w:rsid w:val="43727C97"/>
    <w:rsid w:val="43874149"/>
    <w:rsid w:val="43915457"/>
    <w:rsid w:val="43A5E79F"/>
    <w:rsid w:val="4404B737"/>
    <w:rsid w:val="4419E533"/>
    <w:rsid w:val="441B2338"/>
    <w:rsid w:val="442FDE97"/>
    <w:rsid w:val="443B3BA5"/>
    <w:rsid w:val="444CEBF8"/>
    <w:rsid w:val="44500CAD"/>
    <w:rsid w:val="445D3F97"/>
    <w:rsid w:val="4480F831"/>
    <w:rsid w:val="448865D1"/>
    <w:rsid w:val="44A121B8"/>
    <w:rsid w:val="44A1F5BE"/>
    <w:rsid w:val="44AEEB84"/>
    <w:rsid w:val="44AFFBED"/>
    <w:rsid w:val="44BBC7E7"/>
    <w:rsid w:val="44C6D97F"/>
    <w:rsid w:val="44E066D4"/>
    <w:rsid w:val="44E248EE"/>
    <w:rsid w:val="44E8C60C"/>
    <w:rsid w:val="44ED5588"/>
    <w:rsid w:val="44FFE1F7"/>
    <w:rsid w:val="451A60DF"/>
    <w:rsid w:val="4536098D"/>
    <w:rsid w:val="453C16DC"/>
    <w:rsid w:val="45472731"/>
    <w:rsid w:val="455E399F"/>
    <w:rsid w:val="4568CB3F"/>
    <w:rsid w:val="456D72C2"/>
    <w:rsid w:val="459EDC95"/>
    <w:rsid w:val="45AAD2ED"/>
    <w:rsid w:val="45ADDBE6"/>
    <w:rsid w:val="45CFB4C0"/>
    <w:rsid w:val="45D63567"/>
    <w:rsid w:val="45F2640C"/>
    <w:rsid w:val="460AEBAD"/>
    <w:rsid w:val="4616C385"/>
    <w:rsid w:val="4622D005"/>
    <w:rsid w:val="462AB0FC"/>
    <w:rsid w:val="463E5799"/>
    <w:rsid w:val="46415BD5"/>
    <w:rsid w:val="4641F314"/>
    <w:rsid w:val="464EB3AE"/>
    <w:rsid w:val="464FD5BD"/>
    <w:rsid w:val="466A04D6"/>
    <w:rsid w:val="4674675C"/>
    <w:rsid w:val="46871495"/>
    <w:rsid w:val="468A2870"/>
    <w:rsid w:val="468BEB94"/>
    <w:rsid w:val="4697A957"/>
    <w:rsid w:val="46A81FD9"/>
    <w:rsid w:val="46BD10A9"/>
    <w:rsid w:val="46C0882D"/>
    <w:rsid w:val="46C44FF4"/>
    <w:rsid w:val="46DE02B1"/>
    <w:rsid w:val="46F4CAC4"/>
    <w:rsid w:val="46F623E3"/>
    <w:rsid w:val="4713FFE5"/>
    <w:rsid w:val="47275790"/>
    <w:rsid w:val="4738F556"/>
    <w:rsid w:val="476B36B0"/>
    <w:rsid w:val="477F6EEF"/>
    <w:rsid w:val="479E9F82"/>
    <w:rsid w:val="47B62C4B"/>
    <w:rsid w:val="47C0E587"/>
    <w:rsid w:val="47DAD83F"/>
    <w:rsid w:val="47F10CA9"/>
    <w:rsid w:val="480B8852"/>
    <w:rsid w:val="48125847"/>
    <w:rsid w:val="481A8F34"/>
    <w:rsid w:val="482E4126"/>
    <w:rsid w:val="4832331F"/>
    <w:rsid w:val="4842A8CD"/>
    <w:rsid w:val="484A7BA1"/>
    <w:rsid w:val="48735155"/>
    <w:rsid w:val="48782B85"/>
    <w:rsid w:val="488A3BA3"/>
    <w:rsid w:val="489364DF"/>
    <w:rsid w:val="48983E13"/>
    <w:rsid w:val="489EF85E"/>
    <w:rsid w:val="48A4DD2A"/>
    <w:rsid w:val="48A7D3E6"/>
    <w:rsid w:val="48C36CE5"/>
    <w:rsid w:val="48CBEE13"/>
    <w:rsid w:val="48E75E1E"/>
    <w:rsid w:val="48EF0C96"/>
    <w:rsid w:val="48F23502"/>
    <w:rsid w:val="48F58A30"/>
    <w:rsid w:val="48F5D4B3"/>
    <w:rsid w:val="4934F4B2"/>
    <w:rsid w:val="4937CE20"/>
    <w:rsid w:val="493C4843"/>
    <w:rsid w:val="493FE521"/>
    <w:rsid w:val="4946636E"/>
    <w:rsid w:val="494EDB6B"/>
    <w:rsid w:val="49564417"/>
    <w:rsid w:val="495D7429"/>
    <w:rsid w:val="497F8544"/>
    <w:rsid w:val="4983BD93"/>
    <w:rsid w:val="499C8148"/>
    <w:rsid w:val="49ADB5A1"/>
    <w:rsid w:val="49B5E9C1"/>
    <w:rsid w:val="49B6F66C"/>
    <w:rsid w:val="49C5A9C4"/>
    <w:rsid w:val="49F3BF53"/>
    <w:rsid w:val="49FE1689"/>
    <w:rsid w:val="4A0921C2"/>
    <w:rsid w:val="4A250EE8"/>
    <w:rsid w:val="4A32F88F"/>
    <w:rsid w:val="4A4302E9"/>
    <w:rsid w:val="4A47C351"/>
    <w:rsid w:val="4A5A75BE"/>
    <w:rsid w:val="4A793128"/>
    <w:rsid w:val="4A7EBB2B"/>
    <w:rsid w:val="4A8F80C8"/>
    <w:rsid w:val="4A90447A"/>
    <w:rsid w:val="4A9D8FCC"/>
    <w:rsid w:val="4ABB8969"/>
    <w:rsid w:val="4AE3A8EC"/>
    <w:rsid w:val="4AF059D7"/>
    <w:rsid w:val="4AF21823"/>
    <w:rsid w:val="4B1FCAC5"/>
    <w:rsid w:val="4B2BFA3A"/>
    <w:rsid w:val="4B42A884"/>
    <w:rsid w:val="4B595550"/>
    <w:rsid w:val="4B5C0C60"/>
    <w:rsid w:val="4B69CD4B"/>
    <w:rsid w:val="4B79A7BC"/>
    <w:rsid w:val="4BAB399C"/>
    <w:rsid w:val="4BB2CD05"/>
    <w:rsid w:val="4BF9A6E5"/>
    <w:rsid w:val="4BFD45FA"/>
    <w:rsid w:val="4C00BE8A"/>
    <w:rsid w:val="4C056E4E"/>
    <w:rsid w:val="4C174007"/>
    <w:rsid w:val="4C230411"/>
    <w:rsid w:val="4C52D3E8"/>
    <w:rsid w:val="4C5DA159"/>
    <w:rsid w:val="4C60304F"/>
    <w:rsid w:val="4C6BA797"/>
    <w:rsid w:val="4C7E41FD"/>
    <w:rsid w:val="4C8151F7"/>
    <w:rsid w:val="4C87BA59"/>
    <w:rsid w:val="4C92AAC7"/>
    <w:rsid w:val="4CB24D79"/>
    <w:rsid w:val="4CC0B6DD"/>
    <w:rsid w:val="4CDF330C"/>
    <w:rsid w:val="4CE199E2"/>
    <w:rsid w:val="4CED2B3B"/>
    <w:rsid w:val="4CFC3CB1"/>
    <w:rsid w:val="4D008328"/>
    <w:rsid w:val="4D061311"/>
    <w:rsid w:val="4D0C7C9C"/>
    <w:rsid w:val="4D1187AF"/>
    <w:rsid w:val="4D40F1FA"/>
    <w:rsid w:val="4D4B69F8"/>
    <w:rsid w:val="4D6DF98D"/>
    <w:rsid w:val="4D7ECDF5"/>
    <w:rsid w:val="4D833C9D"/>
    <w:rsid w:val="4D98C1F6"/>
    <w:rsid w:val="4D998CD4"/>
    <w:rsid w:val="4DB20D28"/>
    <w:rsid w:val="4DB32831"/>
    <w:rsid w:val="4DB9EC62"/>
    <w:rsid w:val="4DBB68D2"/>
    <w:rsid w:val="4DBC927E"/>
    <w:rsid w:val="4DE616FD"/>
    <w:rsid w:val="4DEBEC5B"/>
    <w:rsid w:val="4DF3B521"/>
    <w:rsid w:val="4E0D387B"/>
    <w:rsid w:val="4E25F5C8"/>
    <w:rsid w:val="4E34E3DE"/>
    <w:rsid w:val="4E36763A"/>
    <w:rsid w:val="4E3A8AE4"/>
    <w:rsid w:val="4E3F364F"/>
    <w:rsid w:val="4E6D4FCE"/>
    <w:rsid w:val="4E9396B3"/>
    <w:rsid w:val="4E985FFC"/>
    <w:rsid w:val="4EA0E848"/>
    <w:rsid w:val="4EA4BC02"/>
    <w:rsid w:val="4EAF4533"/>
    <w:rsid w:val="4EAFBA25"/>
    <w:rsid w:val="4ED7C86C"/>
    <w:rsid w:val="4ED94EFA"/>
    <w:rsid w:val="4EE6CEB4"/>
    <w:rsid w:val="4EE8BDD1"/>
    <w:rsid w:val="4F105779"/>
    <w:rsid w:val="4F1A1A1C"/>
    <w:rsid w:val="4F5983B0"/>
    <w:rsid w:val="4F6B89E3"/>
    <w:rsid w:val="4F71B544"/>
    <w:rsid w:val="4F791968"/>
    <w:rsid w:val="4FC71B8C"/>
    <w:rsid w:val="4FD95AFC"/>
    <w:rsid w:val="4FE04D47"/>
    <w:rsid w:val="4FE4698A"/>
    <w:rsid w:val="4FEC955C"/>
    <w:rsid w:val="4FEE5009"/>
    <w:rsid w:val="4FF64814"/>
    <w:rsid w:val="50062282"/>
    <w:rsid w:val="50104449"/>
    <w:rsid w:val="50170D1D"/>
    <w:rsid w:val="501C9B38"/>
    <w:rsid w:val="5025C95B"/>
    <w:rsid w:val="502AF254"/>
    <w:rsid w:val="503F9C63"/>
    <w:rsid w:val="5043639F"/>
    <w:rsid w:val="5052F242"/>
    <w:rsid w:val="5073DBAD"/>
    <w:rsid w:val="50757D21"/>
    <w:rsid w:val="50A05698"/>
    <w:rsid w:val="50B5FD20"/>
    <w:rsid w:val="50C4717C"/>
    <w:rsid w:val="5110B5B2"/>
    <w:rsid w:val="512C961F"/>
    <w:rsid w:val="512D29E2"/>
    <w:rsid w:val="512DC223"/>
    <w:rsid w:val="5165FA89"/>
    <w:rsid w:val="51A16DC6"/>
    <w:rsid w:val="51A87CEC"/>
    <w:rsid w:val="51B32B44"/>
    <w:rsid w:val="51B77198"/>
    <w:rsid w:val="51DA426C"/>
    <w:rsid w:val="51EAB4CE"/>
    <w:rsid w:val="51EF8952"/>
    <w:rsid w:val="520B17AF"/>
    <w:rsid w:val="520F7400"/>
    <w:rsid w:val="52389593"/>
    <w:rsid w:val="523A2F30"/>
    <w:rsid w:val="52601859"/>
    <w:rsid w:val="526190DF"/>
    <w:rsid w:val="527A49EA"/>
    <w:rsid w:val="52810B46"/>
    <w:rsid w:val="52937856"/>
    <w:rsid w:val="529EFE7D"/>
    <w:rsid w:val="52A6B3DF"/>
    <w:rsid w:val="52BDF26F"/>
    <w:rsid w:val="52CAC4DD"/>
    <w:rsid w:val="52D276C0"/>
    <w:rsid w:val="52DAE04C"/>
    <w:rsid w:val="52E85B82"/>
    <w:rsid w:val="52FF64C6"/>
    <w:rsid w:val="52FF8147"/>
    <w:rsid w:val="530DABE1"/>
    <w:rsid w:val="53122012"/>
    <w:rsid w:val="5316FE44"/>
    <w:rsid w:val="531EE201"/>
    <w:rsid w:val="5325EC2E"/>
    <w:rsid w:val="532DC2E2"/>
    <w:rsid w:val="53309C36"/>
    <w:rsid w:val="533E161E"/>
    <w:rsid w:val="5354AC8C"/>
    <w:rsid w:val="537F3BA6"/>
    <w:rsid w:val="5386DB30"/>
    <w:rsid w:val="538A5575"/>
    <w:rsid w:val="538D652C"/>
    <w:rsid w:val="5398AE8C"/>
    <w:rsid w:val="539A141E"/>
    <w:rsid w:val="53EB195F"/>
    <w:rsid w:val="53EC84E0"/>
    <w:rsid w:val="541BDADE"/>
    <w:rsid w:val="54240101"/>
    <w:rsid w:val="543B8430"/>
    <w:rsid w:val="545FD14A"/>
    <w:rsid w:val="546436A1"/>
    <w:rsid w:val="54933036"/>
    <w:rsid w:val="54935F54"/>
    <w:rsid w:val="549A070D"/>
    <w:rsid w:val="54A308AA"/>
    <w:rsid w:val="54A4D900"/>
    <w:rsid w:val="54BA9AE7"/>
    <w:rsid w:val="54C07E00"/>
    <w:rsid w:val="54C8253B"/>
    <w:rsid w:val="54E14232"/>
    <w:rsid w:val="54E1CEAA"/>
    <w:rsid w:val="54F5AFEA"/>
    <w:rsid w:val="54FDB462"/>
    <w:rsid w:val="550A34FC"/>
    <w:rsid w:val="550D8D86"/>
    <w:rsid w:val="556090F0"/>
    <w:rsid w:val="5574BD5E"/>
    <w:rsid w:val="55783550"/>
    <w:rsid w:val="557B3A1C"/>
    <w:rsid w:val="55978902"/>
    <w:rsid w:val="55B2916F"/>
    <w:rsid w:val="55C21BB3"/>
    <w:rsid w:val="55C76FD6"/>
    <w:rsid w:val="5604ECB3"/>
    <w:rsid w:val="56106235"/>
    <w:rsid w:val="561738F9"/>
    <w:rsid w:val="561923DD"/>
    <w:rsid w:val="5663288B"/>
    <w:rsid w:val="566F4360"/>
    <w:rsid w:val="56764BA4"/>
    <w:rsid w:val="568FF7AE"/>
    <w:rsid w:val="56932023"/>
    <w:rsid w:val="5699A526"/>
    <w:rsid w:val="56A69C43"/>
    <w:rsid w:val="56D84747"/>
    <w:rsid w:val="56EA138B"/>
    <w:rsid w:val="56FDD95B"/>
    <w:rsid w:val="57054669"/>
    <w:rsid w:val="570C1773"/>
    <w:rsid w:val="5721BB3F"/>
    <w:rsid w:val="5742ACD0"/>
    <w:rsid w:val="57467FD8"/>
    <w:rsid w:val="57488BED"/>
    <w:rsid w:val="574B9271"/>
    <w:rsid w:val="5762972F"/>
    <w:rsid w:val="577963E5"/>
    <w:rsid w:val="577E4BC6"/>
    <w:rsid w:val="578115F1"/>
    <w:rsid w:val="5786D635"/>
    <w:rsid w:val="57A5DF5D"/>
    <w:rsid w:val="57A90AF7"/>
    <w:rsid w:val="57CE9786"/>
    <w:rsid w:val="57D0AE37"/>
    <w:rsid w:val="57D55B29"/>
    <w:rsid w:val="57E2A624"/>
    <w:rsid w:val="57F2DEEF"/>
    <w:rsid w:val="57F30828"/>
    <w:rsid w:val="581704AF"/>
    <w:rsid w:val="58176515"/>
    <w:rsid w:val="581BA046"/>
    <w:rsid w:val="58380625"/>
    <w:rsid w:val="583DB5BB"/>
    <w:rsid w:val="585A4A4C"/>
    <w:rsid w:val="586D3F3A"/>
    <w:rsid w:val="588E28EB"/>
    <w:rsid w:val="589B6F6E"/>
    <w:rsid w:val="58A97EE2"/>
    <w:rsid w:val="58BCA6B8"/>
    <w:rsid w:val="58BF5EE3"/>
    <w:rsid w:val="58C0438D"/>
    <w:rsid w:val="58C74066"/>
    <w:rsid w:val="58F3D199"/>
    <w:rsid w:val="591E8C39"/>
    <w:rsid w:val="591F2271"/>
    <w:rsid w:val="5923A9D5"/>
    <w:rsid w:val="5925DDCF"/>
    <w:rsid w:val="594EDAC8"/>
    <w:rsid w:val="595964B8"/>
    <w:rsid w:val="5965EBAF"/>
    <w:rsid w:val="59711928"/>
    <w:rsid w:val="59770652"/>
    <w:rsid w:val="5987AF98"/>
    <w:rsid w:val="5996700E"/>
    <w:rsid w:val="59A75A36"/>
    <w:rsid w:val="59AF2FB5"/>
    <w:rsid w:val="59C86C80"/>
    <w:rsid w:val="59CE2655"/>
    <w:rsid w:val="59F154E1"/>
    <w:rsid w:val="59F9B5A2"/>
    <w:rsid w:val="5A0005EF"/>
    <w:rsid w:val="5A146D54"/>
    <w:rsid w:val="5A1D40BD"/>
    <w:rsid w:val="5A33697B"/>
    <w:rsid w:val="5A341473"/>
    <w:rsid w:val="5A42AE36"/>
    <w:rsid w:val="5A5C07F5"/>
    <w:rsid w:val="5A5CC8A2"/>
    <w:rsid w:val="5A5DB201"/>
    <w:rsid w:val="5A62BAA2"/>
    <w:rsid w:val="5A6C9AC8"/>
    <w:rsid w:val="5A71E519"/>
    <w:rsid w:val="5A7E7A05"/>
    <w:rsid w:val="5A966519"/>
    <w:rsid w:val="5AB057AF"/>
    <w:rsid w:val="5AB3BE09"/>
    <w:rsid w:val="5AC4032D"/>
    <w:rsid w:val="5AEC529C"/>
    <w:rsid w:val="5AF46A09"/>
    <w:rsid w:val="5B03B93B"/>
    <w:rsid w:val="5B04B038"/>
    <w:rsid w:val="5B05849C"/>
    <w:rsid w:val="5B0B127D"/>
    <w:rsid w:val="5B273E84"/>
    <w:rsid w:val="5B2A9B6A"/>
    <w:rsid w:val="5B2D7D57"/>
    <w:rsid w:val="5B35BBE6"/>
    <w:rsid w:val="5B5543CF"/>
    <w:rsid w:val="5B599371"/>
    <w:rsid w:val="5B607F1E"/>
    <w:rsid w:val="5B6827E7"/>
    <w:rsid w:val="5B6F4517"/>
    <w:rsid w:val="5BC2223A"/>
    <w:rsid w:val="5BC44372"/>
    <w:rsid w:val="5BC7B106"/>
    <w:rsid w:val="5BCFC35E"/>
    <w:rsid w:val="5C01DC04"/>
    <w:rsid w:val="5C2E59BE"/>
    <w:rsid w:val="5C533D3A"/>
    <w:rsid w:val="5C65EFA7"/>
    <w:rsid w:val="5C6A98AC"/>
    <w:rsid w:val="5CA0CE04"/>
    <w:rsid w:val="5CA2443A"/>
    <w:rsid w:val="5CD3A20B"/>
    <w:rsid w:val="5CE81CDB"/>
    <w:rsid w:val="5CFF5281"/>
    <w:rsid w:val="5D0BB13A"/>
    <w:rsid w:val="5D0C7CE5"/>
    <w:rsid w:val="5D15B623"/>
    <w:rsid w:val="5D1A0E4E"/>
    <w:rsid w:val="5D230B65"/>
    <w:rsid w:val="5D2AE36D"/>
    <w:rsid w:val="5D38BA38"/>
    <w:rsid w:val="5D4E57E7"/>
    <w:rsid w:val="5D6CFAB3"/>
    <w:rsid w:val="5D8C753D"/>
    <w:rsid w:val="5D8E9B46"/>
    <w:rsid w:val="5D9D8A3C"/>
    <w:rsid w:val="5DAACAE4"/>
    <w:rsid w:val="5DB45602"/>
    <w:rsid w:val="5DBC5715"/>
    <w:rsid w:val="5DD4C63F"/>
    <w:rsid w:val="5DD6ED5B"/>
    <w:rsid w:val="5DDD1CF9"/>
    <w:rsid w:val="5DDEC5DB"/>
    <w:rsid w:val="5DE09AB4"/>
    <w:rsid w:val="5E0CA602"/>
    <w:rsid w:val="5E144533"/>
    <w:rsid w:val="5E1B789D"/>
    <w:rsid w:val="5E252907"/>
    <w:rsid w:val="5E349EF9"/>
    <w:rsid w:val="5E4136BE"/>
    <w:rsid w:val="5E46F7E9"/>
    <w:rsid w:val="5E56C3DF"/>
    <w:rsid w:val="5E663FC4"/>
    <w:rsid w:val="5E97C635"/>
    <w:rsid w:val="5EAEFED4"/>
    <w:rsid w:val="5EB19D03"/>
    <w:rsid w:val="5EBEACA7"/>
    <w:rsid w:val="5ED620B1"/>
    <w:rsid w:val="5EE793EE"/>
    <w:rsid w:val="5EE7CD7D"/>
    <w:rsid w:val="5EECB6B5"/>
    <w:rsid w:val="5EED21DB"/>
    <w:rsid w:val="5EF443C8"/>
    <w:rsid w:val="5EF7ABFD"/>
    <w:rsid w:val="5F0592B1"/>
    <w:rsid w:val="5F17EB4A"/>
    <w:rsid w:val="5F1A8B21"/>
    <w:rsid w:val="5F215A0C"/>
    <w:rsid w:val="5F30F566"/>
    <w:rsid w:val="5F38EFD3"/>
    <w:rsid w:val="5F3B5AD0"/>
    <w:rsid w:val="5F6AD2EE"/>
    <w:rsid w:val="5F893B66"/>
    <w:rsid w:val="5F89FE54"/>
    <w:rsid w:val="5F8F5B6B"/>
    <w:rsid w:val="5FADA0ED"/>
    <w:rsid w:val="5FB4BB84"/>
    <w:rsid w:val="5FBBE7F7"/>
    <w:rsid w:val="5FC6F0B9"/>
    <w:rsid w:val="5FDB5A70"/>
    <w:rsid w:val="5FEC2575"/>
    <w:rsid w:val="5FFA462B"/>
    <w:rsid w:val="6000C4A2"/>
    <w:rsid w:val="6017EF50"/>
    <w:rsid w:val="6027EAF6"/>
    <w:rsid w:val="602F5699"/>
    <w:rsid w:val="60558B45"/>
    <w:rsid w:val="605740DE"/>
    <w:rsid w:val="6070E5F8"/>
    <w:rsid w:val="6095D1C4"/>
    <w:rsid w:val="609BE0B4"/>
    <w:rsid w:val="60ACD999"/>
    <w:rsid w:val="60B934E4"/>
    <w:rsid w:val="60CF26CA"/>
    <w:rsid w:val="60D89B49"/>
    <w:rsid w:val="60E1491D"/>
    <w:rsid w:val="6109FF52"/>
    <w:rsid w:val="6118CCE4"/>
    <w:rsid w:val="611B9F93"/>
    <w:rsid w:val="6121E92C"/>
    <w:rsid w:val="612DC125"/>
    <w:rsid w:val="61349BF0"/>
    <w:rsid w:val="6161F229"/>
    <w:rsid w:val="6179646C"/>
    <w:rsid w:val="6184D02C"/>
    <w:rsid w:val="618ABC5E"/>
    <w:rsid w:val="6192352C"/>
    <w:rsid w:val="619AAE63"/>
    <w:rsid w:val="61A08F5C"/>
    <w:rsid w:val="61B8EDE4"/>
    <w:rsid w:val="61E37106"/>
    <w:rsid w:val="61E69F7D"/>
    <w:rsid w:val="61ED0850"/>
    <w:rsid w:val="61F89FC2"/>
    <w:rsid w:val="61F948A9"/>
    <w:rsid w:val="62136CA6"/>
    <w:rsid w:val="621F3CFA"/>
    <w:rsid w:val="625F9071"/>
    <w:rsid w:val="626A48E5"/>
    <w:rsid w:val="626D3C0B"/>
    <w:rsid w:val="62AE1693"/>
    <w:rsid w:val="62BF43E7"/>
    <w:rsid w:val="62C42460"/>
    <w:rsid w:val="62C71176"/>
    <w:rsid w:val="62D3DB02"/>
    <w:rsid w:val="62EF0A64"/>
    <w:rsid w:val="6311C237"/>
    <w:rsid w:val="6317B209"/>
    <w:rsid w:val="6333DEF1"/>
    <w:rsid w:val="63404885"/>
    <w:rsid w:val="63474686"/>
    <w:rsid w:val="6358710B"/>
    <w:rsid w:val="63754817"/>
    <w:rsid w:val="6393963C"/>
    <w:rsid w:val="639A422B"/>
    <w:rsid w:val="639AD918"/>
    <w:rsid w:val="63E8F86F"/>
    <w:rsid w:val="63F4A9F7"/>
    <w:rsid w:val="63FA97FA"/>
    <w:rsid w:val="63FB829C"/>
    <w:rsid w:val="63FF989A"/>
    <w:rsid w:val="640BDEBC"/>
    <w:rsid w:val="640C8C71"/>
    <w:rsid w:val="641AEDB1"/>
    <w:rsid w:val="641BB965"/>
    <w:rsid w:val="641C9C55"/>
    <w:rsid w:val="641ED8C3"/>
    <w:rsid w:val="64268C6E"/>
    <w:rsid w:val="6428B85A"/>
    <w:rsid w:val="642D5D17"/>
    <w:rsid w:val="645912A0"/>
    <w:rsid w:val="646932C6"/>
    <w:rsid w:val="6473AE43"/>
    <w:rsid w:val="6474275B"/>
    <w:rsid w:val="6478D5B4"/>
    <w:rsid w:val="648FB47A"/>
    <w:rsid w:val="64923309"/>
    <w:rsid w:val="6497151F"/>
    <w:rsid w:val="6498C0C4"/>
    <w:rsid w:val="64A14573"/>
    <w:rsid w:val="64B71505"/>
    <w:rsid w:val="64C25A68"/>
    <w:rsid w:val="64E8F126"/>
    <w:rsid w:val="6504B1F0"/>
    <w:rsid w:val="6517BAE6"/>
    <w:rsid w:val="652557B7"/>
    <w:rsid w:val="653A7C49"/>
    <w:rsid w:val="65405182"/>
    <w:rsid w:val="65428273"/>
    <w:rsid w:val="6542FE25"/>
    <w:rsid w:val="6548DD53"/>
    <w:rsid w:val="656936D7"/>
    <w:rsid w:val="6574EB6E"/>
    <w:rsid w:val="6589DFB6"/>
    <w:rsid w:val="658D2715"/>
    <w:rsid w:val="6590EC4A"/>
    <w:rsid w:val="65972EAF"/>
    <w:rsid w:val="659C8BDB"/>
    <w:rsid w:val="65A49DAF"/>
    <w:rsid w:val="65ABBB53"/>
    <w:rsid w:val="65B0E898"/>
    <w:rsid w:val="65B1FB2F"/>
    <w:rsid w:val="65B73DE6"/>
    <w:rsid w:val="65BE15A3"/>
    <w:rsid w:val="65D9BEC6"/>
    <w:rsid w:val="65DB910E"/>
    <w:rsid w:val="65FA3700"/>
    <w:rsid w:val="6617906A"/>
    <w:rsid w:val="662FA5E7"/>
    <w:rsid w:val="6632CEB6"/>
    <w:rsid w:val="6639BDAB"/>
    <w:rsid w:val="66477E05"/>
    <w:rsid w:val="66613EC6"/>
    <w:rsid w:val="6663AEED"/>
    <w:rsid w:val="6669D610"/>
    <w:rsid w:val="6670DBF3"/>
    <w:rsid w:val="668020BF"/>
    <w:rsid w:val="668817E6"/>
    <w:rsid w:val="6699D0A0"/>
    <w:rsid w:val="66A39428"/>
    <w:rsid w:val="66C1ADAB"/>
    <w:rsid w:val="66C85D77"/>
    <w:rsid w:val="66D08DFB"/>
    <w:rsid w:val="66D316E5"/>
    <w:rsid w:val="66E416B3"/>
    <w:rsid w:val="671768F0"/>
    <w:rsid w:val="67267599"/>
    <w:rsid w:val="672DD62E"/>
    <w:rsid w:val="672E1A55"/>
    <w:rsid w:val="674670B6"/>
    <w:rsid w:val="674AFB56"/>
    <w:rsid w:val="674C3B39"/>
    <w:rsid w:val="6751084B"/>
    <w:rsid w:val="675ABF69"/>
    <w:rsid w:val="6767AD8F"/>
    <w:rsid w:val="676FA928"/>
    <w:rsid w:val="6775CA2C"/>
    <w:rsid w:val="6783645D"/>
    <w:rsid w:val="6795F284"/>
    <w:rsid w:val="67995F8A"/>
    <w:rsid w:val="67BEE65E"/>
    <w:rsid w:val="67C17B4B"/>
    <w:rsid w:val="67D19E70"/>
    <w:rsid w:val="67D2259A"/>
    <w:rsid w:val="67ECE200"/>
    <w:rsid w:val="67EE52FF"/>
    <w:rsid w:val="680142BA"/>
    <w:rsid w:val="68021A7D"/>
    <w:rsid w:val="680C9B3B"/>
    <w:rsid w:val="6825B4DF"/>
    <w:rsid w:val="682E623F"/>
    <w:rsid w:val="68379CB0"/>
    <w:rsid w:val="683FE6E3"/>
    <w:rsid w:val="68707DA3"/>
    <w:rsid w:val="6870C96D"/>
    <w:rsid w:val="6877B523"/>
    <w:rsid w:val="687E6D69"/>
    <w:rsid w:val="688784C4"/>
    <w:rsid w:val="689B9C25"/>
    <w:rsid w:val="68B4F5CB"/>
    <w:rsid w:val="68C31F65"/>
    <w:rsid w:val="68CC6628"/>
    <w:rsid w:val="68DEBA1E"/>
    <w:rsid w:val="68EC5E29"/>
    <w:rsid w:val="690F3C6A"/>
    <w:rsid w:val="693CE3A7"/>
    <w:rsid w:val="694A1C89"/>
    <w:rsid w:val="694C7E44"/>
    <w:rsid w:val="696D02DC"/>
    <w:rsid w:val="69917D59"/>
    <w:rsid w:val="69966B9B"/>
    <w:rsid w:val="69A30B5E"/>
    <w:rsid w:val="69C8BEF1"/>
    <w:rsid w:val="69CBC516"/>
    <w:rsid w:val="69D6C06C"/>
    <w:rsid w:val="69D8CEAE"/>
    <w:rsid w:val="69DB2678"/>
    <w:rsid w:val="69F35AE0"/>
    <w:rsid w:val="6A0BC0D6"/>
    <w:rsid w:val="6A27437E"/>
    <w:rsid w:val="6A36B4DD"/>
    <w:rsid w:val="6A3B2864"/>
    <w:rsid w:val="6A5D4C85"/>
    <w:rsid w:val="6A5DB011"/>
    <w:rsid w:val="6A67FC43"/>
    <w:rsid w:val="6A6B9715"/>
    <w:rsid w:val="6A9723E9"/>
    <w:rsid w:val="6A9BCD39"/>
    <w:rsid w:val="6AB3C77E"/>
    <w:rsid w:val="6ABDB55E"/>
    <w:rsid w:val="6AD0A2D4"/>
    <w:rsid w:val="6ADB3E79"/>
    <w:rsid w:val="6AF93546"/>
    <w:rsid w:val="6AFC5317"/>
    <w:rsid w:val="6B2017B9"/>
    <w:rsid w:val="6B3004FC"/>
    <w:rsid w:val="6B44FBE4"/>
    <w:rsid w:val="6B592FEE"/>
    <w:rsid w:val="6B5F27E7"/>
    <w:rsid w:val="6B79CB58"/>
    <w:rsid w:val="6B7EF3C7"/>
    <w:rsid w:val="6B7FE46D"/>
    <w:rsid w:val="6B813B35"/>
    <w:rsid w:val="6B9606DD"/>
    <w:rsid w:val="6BBC4308"/>
    <w:rsid w:val="6BC043D5"/>
    <w:rsid w:val="6BC4141B"/>
    <w:rsid w:val="6BCA50B1"/>
    <w:rsid w:val="6BE79E73"/>
    <w:rsid w:val="6BFB21A6"/>
    <w:rsid w:val="6BFBB5A2"/>
    <w:rsid w:val="6C24B753"/>
    <w:rsid w:val="6C30EADD"/>
    <w:rsid w:val="6C326B6F"/>
    <w:rsid w:val="6C4E0B02"/>
    <w:rsid w:val="6C5ADE33"/>
    <w:rsid w:val="6C5CA7C7"/>
    <w:rsid w:val="6C61BBF8"/>
    <w:rsid w:val="6C803AB7"/>
    <w:rsid w:val="6C8BD7E8"/>
    <w:rsid w:val="6C945BBA"/>
    <w:rsid w:val="6CA2A020"/>
    <w:rsid w:val="6CA65428"/>
    <w:rsid w:val="6CACBB8C"/>
    <w:rsid w:val="6CC1A7B9"/>
    <w:rsid w:val="6CC2CDC4"/>
    <w:rsid w:val="6CD16C4C"/>
    <w:rsid w:val="6CF7601C"/>
    <w:rsid w:val="6CFFE941"/>
    <w:rsid w:val="6D0472FC"/>
    <w:rsid w:val="6D070AA1"/>
    <w:rsid w:val="6D077939"/>
    <w:rsid w:val="6D0D0B31"/>
    <w:rsid w:val="6D0F987D"/>
    <w:rsid w:val="6D3C6164"/>
    <w:rsid w:val="6D5F1F7C"/>
    <w:rsid w:val="6D7147EF"/>
    <w:rsid w:val="6D71A57C"/>
    <w:rsid w:val="6D7829B5"/>
    <w:rsid w:val="6D8B25BA"/>
    <w:rsid w:val="6D96B330"/>
    <w:rsid w:val="6DCC240B"/>
    <w:rsid w:val="6DD6C1B8"/>
    <w:rsid w:val="6DE6D440"/>
    <w:rsid w:val="6DF587EB"/>
    <w:rsid w:val="6DFA48D5"/>
    <w:rsid w:val="6E0271F1"/>
    <w:rsid w:val="6E4C06A3"/>
    <w:rsid w:val="6E5E7385"/>
    <w:rsid w:val="6E8AD25C"/>
    <w:rsid w:val="6E8B3666"/>
    <w:rsid w:val="6E8E117F"/>
    <w:rsid w:val="6EA2F120"/>
    <w:rsid w:val="6EB7A3BF"/>
    <w:rsid w:val="6EC07957"/>
    <w:rsid w:val="6EC42AB2"/>
    <w:rsid w:val="6ED52FD8"/>
    <w:rsid w:val="6EE4D9FB"/>
    <w:rsid w:val="6F0CD6D8"/>
    <w:rsid w:val="6F0F927F"/>
    <w:rsid w:val="6F14736C"/>
    <w:rsid w:val="6F493AA5"/>
    <w:rsid w:val="6F4B37BD"/>
    <w:rsid w:val="6F56D909"/>
    <w:rsid w:val="6F83AC75"/>
    <w:rsid w:val="6F9CF3E3"/>
    <w:rsid w:val="6FA9D25E"/>
    <w:rsid w:val="6FC21304"/>
    <w:rsid w:val="6FCF61D6"/>
    <w:rsid w:val="6FF78123"/>
    <w:rsid w:val="701AAE75"/>
    <w:rsid w:val="70276D00"/>
    <w:rsid w:val="70470EE9"/>
    <w:rsid w:val="7048D8ED"/>
    <w:rsid w:val="704FA475"/>
    <w:rsid w:val="7063319A"/>
    <w:rsid w:val="707348FF"/>
    <w:rsid w:val="7077CF86"/>
    <w:rsid w:val="708B9768"/>
    <w:rsid w:val="70A30CED"/>
    <w:rsid w:val="70B1F9D9"/>
    <w:rsid w:val="70B3F863"/>
    <w:rsid w:val="70B469A7"/>
    <w:rsid w:val="70B4A87C"/>
    <w:rsid w:val="70C53FE8"/>
    <w:rsid w:val="70CB07F1"/>
    <w:rsid w:val="70D41DBE"/>
    <w:rsid w:val="70FBDE72"/>
    <w:rsid w:val="710E80D1"/>
    <w:rsid w:val="711F8EEC"/>
    <w:rsid w:val="714640B2"/>
    <w:rsid w:val="7147DA4A"/>
    <w:rsid w:val="7147E68D"/>
    <w:rsid w:val="716179C7"/>
    <w:rsid w:val="7165458F"/>
    <w:rsid w:val="717FDA9C"/>
    <w:rsid w:val="718B42D4"/>
    <w:rsid w:val="71B689B2"/>
    <w:rsid w:val="71CA26AE"/>
    <w:rsid w:val="71EABE80"/>
    <w:rsid w:val="71EB7CE2"/>
    <w:rsid w:val="71F4BB00"/>
    <w:rsid w:val="71FFE7F5"/>
    <w:rsid w:val="720EDA94"/>
    <w:rsid w:val="72189554"/>
    <w:rsid w:val="7238AAF4"/>
    <w:rsid w:val="72474D72"/>
    <w:rsid w:val="724DD3FB"/>
    <w:rsid w:val="7269226F"/>
    <w:rsid w:val="72807575"/>
    <w:rsid w:val="72999D3C"/>
    <w:rsid w:val="72A0DB92"/>
    <w:rsid w:val="72A3344A"/>
    <w:rsid w:val="72C47E69"/>
    <w:rsid w:val="72D20367"/>
    <w:rsid w:val="72D86A65"/>
    <w:rsid w:val="72D89D1E"/>
    <w:rsid w:val="72DD7A7A"/>
    <w:rsid w:val="72F10135"/>
    <w:rsid w:val="72F59071"/>
    <w:rsid w:val="7302BFEE"/>
    <w:rsid w:val="7303A294"/>
    <w:rsid w:val="730A1373"/>
    <w:rsid w:val="73171B1B"/>
    <w:rsid w:val="731793D3"/>
    <w:rsid w:val="7329E3CF"/>
    <w:rsid w:val="733B9EBC"/>
    <w:rsid w:val="734D5E62"/>
    <w:rsid w:val="735BFF58"/>
    <w:rsid w:val="736C1E57"/>
    <w:rsid w:val="738F57EC"/>
    <w:rsid w:val="73A16CAB"/>
    <w:rsid w:val="73B927A9"/>
    <w:rsid w:val="73B9DB76"/>
    <w:rsid w:val="73C91948"/>
    <w:rsid w:val="73DB2BC4"/>
    <w:rsid w:val="73E8D6E7"/>
    <w:rsid w:val="73EFD40B"/>
    <w:rsid w:val="73FC51D4"/>
    <w:rsid w:val="7403E43C"/>
    <w:rsid w:val="7409CB2E"/>
    <w:rsid w:val="740C2546"/>
    <w:rsid w:val="742E9E28"/>
    <w:rsid w:val="743B79D5"/>
    <w:rsid w:val="74474BF3"/>
    <w:rsid w:val="7490E974"/>
    <w:rsid w:val="74A4E926"/>
    <w:rsid w:val="74AE86EF"/>
    <w:rsid w:val="74C25D26"/>
    <w:rsid w:val="74C42AFC"/>
    <w:rsid w:val="74C8174A"/>
    <w:rsid w:val="74CB225C"/>
    <w:rsid w:val="74CB6AB6"/>
    <w:rsid w:val="74D281A9"/>
    <w:rsid w:val="74F5E507"/>
    <w:rsid w:val="74F78F67"/>
    <w:rsid w:val="7500B276"/>
    <w:rsid w:val="7512018C"/>
    <w:rsid w:val="751D8DE9"/>
    <w:rsid w:val="753F8D65"/>
    <w:rsid w:val="758756AA"/>
    <w:rsid w:val="75B41205"/>
    <w:rsid w:val="75C8B847"/>
    <w:rsid w:val="75E84662"/>
    <w:rsid w:val="75F03272"/>
    <w:rsid w:val="75FB7833"/>
    <w:rsid w:val="75FD7A8C"/>
    <w:rsid w:val="760746B1"/>
    <w:rsid w:val="761A18F1"/>
    <w:rsid w:val="76203B87"/>
    <w:rsid w:val="762A778F"/>
    <w:rsid w:val="7659DD54"/>
    <w:rsid w:val="766BDA7B"/>
    <w:rsid w:val="76801895"/>
    <w:rsid w:val="76968E09"/>
    <w:rsid w:val="769B759B"/>
    <w:rsid w:val="769BF2F1"/>
    <w:rsid w:val="76A89B4B"/>
    <w:rsid w:val="76D36ADD"/>
    <w:rsid w:val="76D9D8E6"/>
    <w:rsid w:val="76DAC3BD"/>
    <w:rsid w:val="771E7B43"/>
    <w:rsid w:val="773DAF24"/>
    <w:rsid w:val="7742D05C"/>
    <w:rsid w:val="7777667A"/>
    <w:rsid w:val="778A4A10"/>
    <w:rsid w:val="77B59E27"/>
    <w:rsid w:val="77C84D8B"/>
    <w:rsid w:val="77EA5BCD"/>
    <w:rsid w:val="77F9F754"/>
    <w:rsid w:val="78046520"/>
    <w:rsid w:val="7814172B"/>
    <w:rsid w:val="781B454D"/>
    <w:rsid w:val="78212FE3"/>
    <w:rsid w:val="782377F4"/>
    <w:rsid w:val="783613F9"/>
    <w:rsid w:val="78445E9B"/>
    <w:rsid w:val="784CE5A1"/>
    <w:rsid w:val="78557B3F"/>
    <w:rsid w:val="785A4B4C"/>
    <w:rsid w:val="78775A01"/>
    <w:rsid w:val="787F5F17"/>
    <w:rsid w:val="78846460"/>
    <w:rsid w:val="78A8603F"/>
    <w:rsid w:val="78D37556"/>
    <w:rsid w:val="7926BE0A"/>
    <w:rsid w:val="793B695B"/>
    <w:rsid w:val="798B93CC"/>
    <w:rsid w:val="7991BA0C"/>
    <w:rsid w:val="79986C0A"/>
    <w:rsid w:val="799E1782"/>
    <w:rsid w:val="79A50158"/>
    <w:rsid w:val="79AAF274"/>
    <w:rsid w:val="79B02B25"/>
    <w:rsid w:val="79BAC1BA"/>
    <w:rsid w:val="79BBCEE6"/>
    <w:rsid w:val="79D19D48"/>
    <w:rsid w:val="79E0E98E"/>
    <w:rsid w:val="79E614F4"/>
    <w:rsid w:val="79FBABBA"/>
    <w:rsid w:val="7A1681EC"/>
    <w:rsid w:val="7A29F049"/>
    <w:rsid w:val="7A4F2A8D"/>
    <w:rsid w:val="7A6C8BF3"/>
    <w:rsid w:val="7A730707"/>
    <w:rsid w:val="7AAEF6B2"/>
    <w:rsid w:val="7AB5088F"/>
    <w:rsid w:val="7AB940FD"/>
    <w:rsid w:val="7AF9FE2C"/>
    <w:rsid w:val="7B05E790"/>
    <w:rsid w:val="7B172D63"/>
    <w:rsid w:val="7B38A42C"/>
    <w:rsid w:val="7B4CE50B"/>
    <w:rsid w:val="7B80429B"/>
    <w:rsid w:val="7B8F5780"/>
    <w:rsid w:val="7B91165A"/>
    <w:rsid w:val="7BBE0230"/>
    <w:rsid w:val="7BC43C61"/>
    <w:rsid w:val="7BC4A52C"/>
    <w:rsid w:val="7BC947F7"/>
    <w:rsid w:val="7BCD2AA2"/>
    <w:rsid w:val="7BD0E77D"/>
    <w:rsid w:val="7BD1D8D6"/>
    <w:rsid w:val="7BD876E9"/>
    <w:rsid w:val="7BDC81C0"/>
    <w:rsid w:val="7BE02550"/>
    <w:rsid w:val="7BFAD294"/>
    <w:rsid w:val="7C10E3C6"/>
    <w:rsid w:val="7C46EEA9"/>
    <w:rsid w:val="7C49A4B8"/>
    <w:rsid w:val="7C57581A"/>
    <w:rsid w:val="7C5B62BF"/>
    <w:rsid w:val="7C750688"/>
    <w:rsid w:val="7CA23EEA"/>
    <w:rsid w:val="7CCE27C4"/>
    <w:rsid w:val="7CE9FF85"/>
    <w:rsid w:val="7CF6F315"/>
    <w:rsid w:val="7CF79352"/>
    <w:rsid w:val="7CFB62DE"/>
    <w:rsid w:val="7CFC6099"/>
    <w:rsid w:val="7D187207"/>
    <w:rsid w:val="7D2EEAE3"/>
    <w:rsid w:val="7D3CA6A4"/>
    <w:rsid w:val="7D3E8995"/>
    <w:rsid w:val="7D3E8EC7"/>
    <w:rsid w:val="7D4BF56A"/>
    <w:rsid w:val="7D7300FC"/>
    <w:rsid w:val="7D781342"/>
    <w:rsid w:val="7D7CCA4A"/>
    <w:rsid w:val="7D7DED2E"/>
    <w:rsid w:val="7D97EF60"/>
    <w:rsid w:val="7D99C08C"/>
    <w:rsid w:val="7DBAC6FF"/>
    <w:rsid w:val="7DCCEEC6"/>
    <w:rsid w:val="7DCDA502"/>
    <w:rsid w:val="7DCDF427"/>
    <w:rsid w:val="7DCE166B"/>
    <w:rsid w:val="7DD9334F"/>
    <w:rsid w:val="7DFFA626"/>
    <w:rsid w:val="7E075EDD"/>
    <w:rsid w:val="7E0803B6"/>
    <w:rsid w:val="7E414B74"/>
    <w:rsid w:val="7E45C39C"/>
    <w:rsid w:val="7E4B68B6"/>
    <w:rsid w:val="7E4DB902"/>
    <w:rsid w:val="7E73608B"/>
    <w:rsid w:val="7E848F0A"/>
    <w:rsid w:val="7EDD9A7E"/>
    <w:rsid w:val="7EE2A27F"/>
    <w:rsid w:val="7EEA0E24"/>
    <w:rsid w:val="7EEC03F0"/>
    <w:rsid w:val="7F04CD7B"/>
    <w:rsid w:val="7F05CC11"/>
    <w:rsid w:val="7F0CDCE6"/>
    <w:rsid w:val="7F24E673"/>
    <w:rsid w:val="7F27E80D"/>
    <w:rsid w:val="7F4D2241"/>
    <w:rsid w:val="7F4DB84C"/>
    <w:rsid w:val="7F625E5A"/>
    <w:rsid w:val="7F768D90"/>
    <w:rsid w:val="7F822116"/>
    <w:rsid w:val="7F8297AB"/>
    <w:rsid w:val="7F96BC99"/>
    <w:rsid w:val="7F9B85C4"/>
    <w:rsid w:val="7FBF428B"/>
    <w:rsid w:val="7FC34EAF"/>
    <w:rsid w:val="7FDC31E5"/>
    <w:rsid w:val="7FDC3482"/>
    <w:rsid w:val="7FE58678"/>
    <w:rsid w:val="7FF3E59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301D5"/>
  <w15:chartTrackingRefBased/>
  <w15:docId w15:val="{B776CBC0-D1CB-4F80-B688-F04D641A9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5EA"/>
    <w:pPr>
      <w:spacing w:after="0" w:line="240" w:lineRule="auto"/>
    </w:pPr>
    <w:rPr>
      <w:rFonts w:ascii="Times New Roman" w:eastAsia="Times New Roman" w:hAnsi="Times New Roman" w:cs="Times New Roman"/>
      <w:lang w:eastAsia="en-US"/>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TOCHeading">
    <w:name w:val="TOC Heading"/>
    <w:basedOn w:val="Heading1"/>
    <w:next w:val="Normal"/>
    <w:uiPriority w:val="39"/>
    <w:unhideWhenUsed/>
    <w:qFormat/>
    <w:rsid w:val="00A709FE"/>
    <w:pPr>
      <w:spacing w:before="480" w:after="0" w:line="276" w:lineRule="auto"/>
      <w:outlineLvl w:val="9"/>
    </w:pPr>
    <w:rPr>
      <w:b/>
      <w:bCs/>
      <w:sz w:val="28"/>
      <w:szCs w:val="28"/>
    </w:rPr>
  </w:style>
  <w:style w:type="paragraph" w:styleId="TOC1">
    <w:name w:val="toc 1"/>
    <w:basedOn w:val="Normal"/>
    <w:next w:val="Normal"/>
    <w:autoRedefine/>
    <w:uiPriority w:val="39"/>
    <w:unhideWhenUsed/>
    <w:rsid w:val="00A709FE"/>
    <w:pPr>
      <w:spacing w:before="360"/>
    </w:pPr>
    <w:rPr>
      <w:rFonts w:asciiTheme="majorHAnsi" w:hAnsiTheme="majorHAnsi"/>
      <w:b/>
      <w:bCs/>
      <w:caps/>
    </w:rPr>
  </w:style>
  <w:style w:type="character" w:styleId="Hyperlink">
    <w:name w:val="Hyperlink"/>
    <w:basedOn w:val="DefaultParagraphFont"/>
    <w:uiPriority w:val="99"/>
    <w:unhideWhenUsed/>
    <w:rsid w:val="00A709FE"/>
    <w:rPr>
      <w:color w:val="467886" w:themeColor="hyperlink"/>
      <w:u w:val="single"/>
    </w:rPr>
  </w:style>
  <w:style w:type="paragraph" w:styleId="TOC2">
    <w:name w:val="toc 2"/>
    <w:basedOn w:val="Normal"/>
    <w:next w:val="Normal"/>
    <w:autoRedefine/>
    <w:uiPriority w:val="39"/>
    <w:unhideWhenUsed/>
    <w:rsid w:val="00A709FE"/>
    <w:pPr>
      <w:spacing w:before="240"/>
    </w:pPr>
    <w:rPr>
      <w:b/>
      <w:bCs/>
      <w:sz w:val="20"/>
      <w:szCs w:val="20"/>
    </w:rPr>
  </w:style>
  <w:style w:type="paragraph" w:styleId="TOC3">
    <w:name w:val="toc 3"/>
    <w:basedOn w:val="Normal"/>
    <w:next w:val="Normal"/>
    <w:autoRedefine/>
    <w:uiPriority w:val="39"/>
    <w:unhideWhenUsed/>
    <w:rsid w:val="00A709FE"/>
    <w:pPr>
      <w:ind w:left="240"/>
    </w:pPr>
    <w:rPr>
      <w:sz w:val="20"/>
      <w:szCs w:val="20"/>
    </w:rPr>
  </w:style>
  <w:style w:type="paragraph" w:styleId="TOC4">
    <w:name w:val="toc 4"/>
    <w:basedOn w:val="Normal"/>
    <w:next w:val="Normal"/>
    <w:autoRedefine/>
    <w:uiPriority w:val="39"/>
    <w:unhideWhenUsed/>
    <w:rsid w:val="00A709FE"/>
    <w:pPr>
      <w:ind w:left="480"/>
    </w:pPr>
    <w:rPr>
      <w:sz w:val="20"/>
      <w:szCs w:val="20"/>
    </w:rPr>
  </w:style>
  <w:style w:type="paragraph" w:styleId="TOC5">
    <w:name w:val="toc 5"/>
    <w:basedOn w:val="Normal"/>
    <w:next w:val="Normal"/>
    <w:autoRedefine/>
    <w:uiPriority w:val="39"/>
    <w:unhideWhenUsed/>
    <w:rsid w:val="00A709FE"/>
    <w:pPr>
      <w:ind w:left="720"/>
    </w:pPr>
    <w:rPr>
      <w:sz w:val="20"/>
      <w:szCs w:val="20"/>
    </w:rPr>
  </w:style>
  <w:style w:type="paragraph" w:styleId="TOC6">
    <w:name w:val="toc 6"/>
    <w:basedOn w:val="Normal"/>
    <w:next w:val="Normal"/>
    <w:autoRedefine/>
    <w:uiPriority w:val="39"/>
    <w:unhideWhenUsed/>
    <w:rsid w:val="00A709FE"/>
    <w:pPr>
      <w:ind w:left="960"/>
    </w:pPr>
    <w:rPr>
      <w:sz w:val="20"/>
      <w:szCs w:val="20"/>
    </w:rPr>
  </w:style>
  <w:style w:type="paragraph" w:styleId="TOC7">
    <w:name w:val="toc 7"/>
    <w:basedOn w:val="Normal"/>
    <w:next w:val="Normal"/>
    <w:autoRedefine/>
    <w:uiPriority w:val="39"/>
    <w:unhideWhenUsed/>
    <w:rsid w:val="00A709FE"/>
    <w:pPr>
      <w:ind w:left="1200"/>
    </w:pPr>
    <w:rPr>
      <w:sz w:val="20"/>
      <w:szCs w:val="20"/>
    </w:rPr>
  </w:style>
  <w:style w:type="paragraph" w:styleId="TOC8">
    <w:name w:val="toc 8"/>
    <w:basedOn w:val="Normal"/>
    <w:next w:val="Normal"/>
    <w:autoRedefine/>
    <w:uiPriority w:val="39"/>
    <w:unhideWhenUsed/>
    <w:rsid w:val="00A709FE"/>
    <w:pPr>
      <w:ind w:left="1440"/>
    </w:pPr>
    <w:rPr>
      <w:sz w:val="20"/>
      <w:szCs w:val="20"/>
    </w:rPr>
  </w:style>
  <w:style w:type="paragraph" w:styleId="TOC9">
    <w:name w:val="toc 9"/>
    <w:basedOn w:val="Normal"/>
    <w:next w:val="Normal"/>
    <w:autoRedefine/>
    <w:uiPriority w:val="39"/>
    <w:unhideWhenUsed/>
    <w:rsid w:val="00A709FE"/>
    <w:pPr>
      <w:ind w:left="1680"/>
    </w:pPr>
    <w:rPr>
      <w:sz w:val="20"/>
      <w:szCs w:val="20"/>
    </w:rPr>
  </w:style>
  <w:style w:type="character" w:styleId="FollowedHyperlink">
    <w:name w:val="FollowedHyperlink"/>
    <w:basedOn w:val="DefaultParagraphFont"/>
    <w:uiPriority w:val="99"/>
    <w:semiHidden/>
    <w:unhideWhenUsed/>
    <w:rsid w:val="00046B92"/>
    <w:rPr>
      <w:color w:val="96607D" w:themeColor="followedHyperlink"/>
      <w:u w:val="single"/>
    </w:rPr>
  </w:style>
  <w:style w:type="paragraph" w:styleId="Header">
    <w:name w:val="header"/>
    <w:basedOn w:val="Normal"/>
    <w:link w:val="HeaderChar"/>
    <w:uiPriority w:val="99"/>
    <w:unhideWhenUsed/>
    <w:rsid w:val="00D24B27"/>
    <w:pPr>
      <w:tabs>
        <w:tab w:val="center" w:pos="4680"/>
        <w:tab w:val="right" w:pos="9360"/>
      </w:tabs>
    </w:pPr>
  </w:style>
  <w:style w:type="character" w:customStyle="1" w:styleId="HeaderChar">
    <w:name w:val="Header Char"/>
    <w:basedOn w:val="DefaultParagraphFont"/>
    <w:link w:val="Header"/>
    <w:uiPriority w:val="99"/>
    <w:rsid w:val="00D24B27"/>
  </w:style>
  <w:style w:type="character" w:styleId="PageNumber">
    <w:name w:val="page number"/>
    <w:basedOn w:val="DefaultParagraphFont"/>
    <w:uiPriority w:val="99"/>
    <w:semiHidden/>
    <w:unhideWhenUsed/>
    <w:rsid w:val="00D24B27"/>
  </w:style>
  <w:style w:type="paragraph" w:styleId="Footer">
    <w:name w:val="footer"/>
    <w:basedOn w:val="Normal"/>
    <w:link w:val="FooterChar"/>
    <w:uiPriority w:val="99"/>
    <w:unhideWhenUsed/>
    <w:rsid w:val="009C5579"/>
    <w:pPr>
      <w:tabs>
        <w:tab w:val="center" w:pos="4680"/>
        <w:tab w:val="right" w:pos="9360"/>
      </w:tabs>
    </w:pPr>
  </w:style>
  <w:style w:type="character" w:customStyle="1" w:styleId="FooterChar">
    <w:name w:val="Footer Char"/>
    <w:basedOn w:val="DefaultParagraphFont"/>
    <w:link w:val="Footer"/>
    <w:uiPriority w:val="99"/>
    <w:rsid w:val="009C5579"/>
  </w:style>
  <w:style w:type="paragraph" w:styleId="ListParagraph">
    <w:name w:val="List Paragraph"/>
    <w:basedOn w:val="Normal"/>
    <w:uiPriority w:val="34"/>
    <w:qFormat/>
    <w:rsid w:val="00F37BB6"/>
    <w:pPr>
      <w:ind w:left="720"/>
      <w:contextualSpacing/>
    </w:pPr>
  </w:style>
  <w:style w:type="character" w:customStyle="1" w:styleId="normaltextrun">
    <w:name w:val="normaltextrun"/>
    <w:basedOn w:val="DefaultParagraphFont"/>
    <w:rsid w:val="00BD329E"/>
  </w:style>
  <w:style w:type="character" w:customStyle="1" w:styleId="eop">
    <w:name w:val="eop"/>
    <w:basedOn w:val="DefaultParagraphFont"/>
    <w:rsid w:val="00BD329E"/>
  </w:style>
  <w:style w:type="paragraph" w:customStyle="1" w:styleId="paragraph">
    <w:name w:val="paragraph"/>
    <w:basedOn w:val="Normal"/>
    <w:rsid w:val="00435150"/>
    <w:pPr>
      <w:spacing w:before="100" w:beforeAutospacing="1" w:after="100" w:afterAutospacing="1"/>
    </w:pPr>
  </w:style>
  <w:style w:type="character" w:styleId="CommentReference">
    <w:name w:val="annotation reference"/>
    <w:basedOn w:val="DefaultParagraphFont"/>
    <w:uiPriority w:val="99"/>
    <w:semiHidden/>
    <w:unhideWhenUsed/>
    <w:rsid w:val="003E007A"/>
    <w:rPr>
      <w:sz w:val="16"/>
      <w:szCs w:val="16"/>
    </w:rPr>
  </w:style>
  <w:style w:type="paragraph" w:styleId="CommentText">
    <w:name w:val="annotation text"/>
    <w:basedOn w:val="Normal"/>
    <w:link w:val="CommentTextChar"/>
    <w:uiPriority w:val="99"/>
    <w:unhideWhenUsed/>
    <w:rsid w:val="003E007A"/>
    <w:rPr>
      <w:sz w:val="20"/>
      <w:szCs w:val="20"/>
    </w:rPr>
  </w:style>
  <w:style w:type="character" w:customStyle="1" w:styleId="CommentTextChar">
    <w:name w:val="Comment Text Char"/>
    <w:basedOn w:val="DefaultParagraphFont"/>
    <w:link w:val="CommentText"/>
    <w:uiPriority w:val="99"/>
    <w:rsid w:val="003E007A"/>
    <w:rPr>
      <w:sz w:val="20"/>
      <w:szCs w:val="20"/>
    </w:rPr>
  </w:style>
  <w:style w:type="paragraph" w:styleId="CommentSubject">
    <w:name w:val="annotation subject"/>
    <w:basedOn w:val="CommentText"/>
    <w:next w:val="CommentText"/>
    <w:link w:val="CommentSubjectChar"/>
    <w:uiPriority w:val="99"/>
    <w:semiHidden/>
    <w:unhideWhenUsed/>
    <w:rsid w:val="003E007A"/>
    <w:rPr>
      <w:b/>
      <w:bCs/>
    </w:rPr>
  </w:style>
  <w:style w:type="character" w:customStyle="1" w:styleId="CommentSubjectChar">
    <w:name w:val="Comment Subject Char"/>
    <w:basedOn w:val="CommentTextChar"/>
    <w:link w:val="CommentSubject"/>
    <w:uiPriority w:val="99"/>
    <w:semiHidden/>
    <w:rsid w:val="003E007A"/>
    <w:rPr>
      <w:b/>
      <w:bCs/>
      <w:sz w:val="20"/>
      <w:szCs w:val="20"/>
    </w:rPr>
  </w:style>
  <w:style w:type="paragraph" w:styleId="NormalWeb">
    <w:name w:val="Normal (Web)"/>
    <w:basedOn w:val="Normal"/>
    <w:uiPriority w:val="99"/>
    <w:unhideWhenUsed/>
    <w:rsid w:val="004C3D5C"/>
    <w:pPr>
      <w:spacing w:before="100" w:beforeAutospacing="1" w:after="100" w:afterAutospacing="1"/>
    </w:pPr>
  </w:style>
  <w:style w:type="character" w:styleId="Strong">
    <w:name w:val="Strong"/>
    <w:basedOn w:val="DefaultParagraphFont"/>
    <w:uiPriority w:val="22"/>
    <w:qFormat/>
    <w:rsid w:val="00275B60"/>
    <w:rPr>
      <w:b/>
      <w:bCs/>
    </w:rPr>
  </w:style>
  <w:style w:type="table" w:styleId="TableGrid">
    <w:name w:val="Table Grid"/>
    <w:basedOn w:val="TableNormal"/>
    <w:uiPriority w:val="39"/>
    <w:rsid w:val="00270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15783"/>
    <w:rPr>
      <w:color w:val="605E5C"/>
      <w:shd w:val="clear" w:color="auto" w:fill="E1DFDD"/>
    </w:rPr>
  </w:style>
  <w:style w:type="character" w:styleId="PlaceholderText">
    <w:name w:val="Placeholder Text"/>
    <w:basedOn w:val="DefaultParagraphFont"/>
    <w:uiPriority w:val="99"/>
    <w:semiHidden/>
    <w:rsid w:val="002A2481"/>
    <w:rPr>
      <w:color w:val="666666"/>
    </w:rPr>
  </w:style>
  <w:style w:type="paragraph" w:styleId="NoSpacing">
    <w:name w:val="No Spacing"/>
    <w:uiPriority w:val="1"/>
    <w:qFormat/>
    <w:rsid w:val="00EC6751"/>
    <w:pPr>
      <w:spacing w:after="0" w:line="240" w:lineRule="auto"/>
    </w:pPr>
    <w:rPr>
      <w:rFonts w:ascii="Times New Roman" w:eastAsia="Times New Roman" w:hAnsi="Times New Roman" w:cs="Times New Roman"/>
      <w:lang w:eastAsia="en-US"/>
    </w:rPr>
  </w:style>
  <w:style w:type="character" w:styleId="Mention">
    <w:name w:val="Mention"/>
    <w:basedOn w:val="DefaultParagraphFont"/>
    <w:uiPriority w:val="99"/>
    <w:unhideWhenUsed/>
    <w:rsid w:val="00BE1335"/>
    <w:rPr>
      <w:color w:val="2B579A"/>
      <w:shd w:val="clear" w:color="auto" w:fill="E1DFDD"/>
    </w:rPr>
  </w:style>
  <w:style w:type="paragraph" w:styleId="HTMLPreformatted">
    <w:name w:val="HTML Preformatted"/>
    <w:basedOn w:val="Normal"/>
    <w:link w:val="HTMLPreformattedChar"/>
    <w:uiPriority w:val="99"/>
    <w:semiHidden/>
    <w:unhideWhenUsed/>
    <w:rsid w:val="0039369F"/>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9369F"/>
    <w:rPr>
      <w:rFonts w:ascii="Consolas" w:eastAsia="Times New Roman" w:hAnsi="Consolas" w:cs="Times New Roman"/>
      <w:sz w:val="20"/>
      <w:szCs w:val="20"/>
      <w:lang w:eastAsia="en-US"/>
    </w:rPr>
  </w:style>
  <w:style w:type="paragraph" w:styleId="Revision">
    <w:name w:val="Revision"/>
    <w:hidden/>
    <w:uiPriority w:val="99"/>
    <w:semiHidden/>
    <w:rsid w:val="001E6087"/>
    <w:pPr>
      <w:spacing w:after="0" w:line="240" w:lineRule="auto"/>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416218">
      <w:bodyDiv w:val="1"/>
      <w:marLeft w:val="0"/>
      <w:marRight w:val="0"/>
      <w:marTop w:val="0"/>
      <w:marBottom w:val="0"/>
      <w:divBdr>
        <w:top w:val="none" w:sz="0" w:space="0" w:color="auto"/>
        <w:left w:val="none" w:sz="0" w:space="0" w:color="auto"/>
        <w:bottom w:val="none" w:sz="0" w:space="0" w:color="auto"/>
        <w:right w:val="none" w:sz="0" w:space="0" w:color="auto"/>
      </w:divBdr>
    </w:div>
    <w:div w:id="28798794">
      <w:bodyDiv w:val="1"/>
      <w:marLeft w:val="0"/>
      <w:marRight w:val="0"/>
      <w:marTop w:val="0"/>
      <w:marBottom w:val="0"/>
      <w:divBdr>
        <w:top w:val="none" w:sz="0" w:space="0" w:color="auto"/>
        <w:left w:val="none" w:sz="0" w:space="0" w:color="auto"/>
        <w:bottom w:val="none" w:sz="0" w:space="0" w:color="auto"/>
        <w:right w:val="none" w:sz="0" w:space="0" w:color="auto"/>
      </w:divBdr>
    </w:div>
    <w:div w:id="33626336">
      <w:bodyDiv w:val="1"/>
      <w:marLeft w:val="0"/>
      <w:marRight w:val="0"/>
      <w:marTop w:val="0"/>
      <w:marBottom w:val="0"/>
      <w:divBdr>
        <w:top w:val="none" w:sz="0" w:space="0" w:color="auto"/>
        <w:left w:val="none" w:sz="0" w:space="0" w:color="auto"/>
        <w:bottom w:val="none" w:sz="0" w:space="0" w:color="auto"/>
        <w:right w:val="none" w:sz="0" w:space="0" w:color="auto"/>
      </w:divBdr>
    </w:div>
    <w:div w:id="36859870">
      <w:bodyDiv w:val="1"/>
      <w:marLeft w:val="0"/>
      <w:marRight w:val="0"/>
      <w:marTop w:val="0"/>
      <w:marBottom w:val="0"/>
      <w:divBdr>
        <w:top w:val="none" w:sz="0" w:space="0" w:color="auto"/>
        <w:left w:val="none" w:sz="0" w:space="0" w:color="auto"/>
        <w:bottom w:val="none" w:sz="0" w:space="0" w:color="auto"/>
        <w:right w:val="none" w:sz="0" w:space="0" w:color="auto"/>
      </w:divBdr>
    </w:div>
    <w:div w:id="53234494">
      <w:bodyDiv w:val="1"/>
      <w:marLeft w:val="0"/>
      <w:marRight w:val="0"/>
      <w:marTop w:val="0"/>
      <w:marBottom w:val="0"/>
      <w:divBdr>
        <w:top w:val="none" w:sz="0" w:space="0" w:color="auto"/>
        <w:left w:val="none" w:sz="0" w:space="0" w:color="auto"/>
        <w:bottom w:val="none" w:sz="0" w:space="0" w:color="auto"/>
        <w:right w:val="none" w:sz="0" w:space="0" w:color="auto"/>
      </w:divBdr>
    </w:div>
    <w:div w:id="60099163">
      <w:bodyDiv w:val="1"/>
      <w:marLeft w:val="0"/>
      <w:marRight w:val="0"/>
      <w:marTop w:val="0"/>
      <w:marBottom w:val="0"/>
      <w:divBdr>
        <w:top w:val="none" w:sz="0" w:space="0" w:color="auto"/>
        <w:left w:val="none" w:sz="0" w:space="0" w:color="auto"/>
        <w:bottom w:val="none" w:sz="0" w:space="0" w:color="auto"/>
        <w:right w:val="none" w:sz="0" w:space="0" w:color="auto"/>
      </w:divBdr>
    </w:div>
    <w:div w:id="69743086">
      <w:bodyDiv w:val="1"/>
      <w:marLeft w:val="0"/>
      <w:marRight w:val="0"/>
      <w:marTop w:val="0"/>
      <w:marBottom w:val="0"/>
      <w:divBdr>
        <w:top w:val="none" w:sz="0" w:space="0" w:color="auto"/>
        <w:left w:val="none" w:sz="0" w:space="0" w:color="auto"/>
        <w:bottom w:val="none" w:sz="0" w:space="0" w:color="auto"/>
        <w:right w:val="none" w:sz="0" w:space="0" w:color="auto"/>
      </w:divBdr>
    </w:div>
    <w:div w:id="82386430">
      <w:bodyDiv w:val="1"/>
      <w:marLeft w:val="0"/>
      <w:marRight w:val="0"/>
      <w:marTop w:val="0"/>
      <w:marBottom w:val="0"/>
      <w:divBdr>
        <w:top w:val="none" w:sz="0" w:space="0" w:color="auto"/>
        <w:left w:val="none" w:sz="0" w:space="0" w:color="auto"/>
        <w:bottom w:val="none" w:sz="0" w:space="0" w:color="auto"/>
        <w:right w:val="none" w:sz="0" w:space="0" w:color="auto"/>
      </w:divBdr>
      <w:divsChild>
        <w:div w:id="470832494">
          <w:marLeft w:val="0"/>
          <w:marRight w:val="0"/>
          <w:marTop w:val="0"/>
          <w:marBottom w:val="0"/>
          <w:divBdr>
            <w:top w:val="none" w:sz="0" w:space="0" w:color="auto"/>
            <w:left w:val="none" w:sz="0" w:space="0" w:color="auto"/>
            <w:bottom w:val="none" w:sz="0" w:space="0" w:color="auto"/>
            <w:right w:val="none" w:sz="0" w:space="0" w:color="auto"/>
          </w:divBdr>
          <w:divsChild>
            <w:div w:id="656491982">
              <w:marLeft w:val="0"/>
              <w:marRight w:val="0"/>
              <w:marTop w:val="0"/>
              <w:marBottom w:val="0"/>
              <w:divBdr>
                <w:top w:val="none" w:sz="0" w:space="0" w:color="auto"/>
                <w:left w:val="none" w:sz="0" w:space="0" w:color="auto"/>
                <w:bottom w:val="none" w:sz="0" w:space="0" w:color="auto"/>
                <w:right w:val="none" w:sz="0" w:space="0" w:color="auto"/>
              </w:divBdr>
              <w:divsChild>
                <w:div w:id="1730155035">
                  <w:marLeft w:val="0"/>
                  <w:marRight w:val="0"/>
                  <w:marTop w:val="0"/>
                  <w:marBottom w:val="0"/>
                  <w:divBdr>
                    <w:top w:val="none" w:sz="0" w:space="0" w:color="auto"/>
                    <w:left w:val="none" w:sz="0" w:space="0" w:color="auto"/>
                    <w:bottom w:val="none" w:sz="0" w:space="0" w:color="auto"/>
                    <w:right w:val="none" w:sz="0" w:space="0" w:color="auto"/>
                  </w:divBdr>
                  <w:divsChild>
                    <w:div w:id="488399334">
                      <w:marLeft w:val="0"/>
                      <w:marRight w:val="0"/>
                      <w:marTop w:val="0"/>
                      <w:marBottom w:val="0"/>
                      <w:divBdr>
                        <w:top w:val="none" w:sz="0" w:space="0" w:color="auto"/>
                        <w:left w:val="none" w:sz="0" w:space="0" w:color="auto"/>
                        <w:bottom w:val="none" w:sz="0" w:space="0" w:color="auto"/>
                        <w:right w:val="none" w:sz="0" w:space="0" w:color="auto"/>
                      </w:divBdr>
                      <w:divsChild>
                        <w:div w:id="1695768673">
                          <w:marLeft w:val="0"/>
                          <w:marRight w:val="0"/>
                          <w:marTop w:val="0"/>
                          <w:marBottom w:val="0"/>
                          <w:divBdr>
                            <w:top w:val="none" w:sz="0" w:space="0" w:color="auto"/>
                            <w:left w:val="none" w:sz="0" w:space="0" w:color="auto"/>
                            <w:bottom w:val="none" w:sz="0" w:space="0" w:color="auto"/>
                            <w:right w:val="none" w:sz="0" w:space="0" w:color="auto"/>
                          </w:divBdr>
                          <w:divsChild>
                            <w:div w:id="7223830">
                              <w:marLeft w:val="0"/>
                              <w:marRight w:val="0"/>
                              <w:marTop w:val="0"/>
                              <w:marBottom w:val="0"/>
                              <w:divBdr>
                                <w:top w:val="none" w:sz="0" w:space="0" w:color="auto"/>
                                <w:left w:val="none" w:sz="0" w:space="0" w:color="auto"/>
                                <w:bottom w:val="none" w:sz="0" w:space="0" w:color="auto"/>
                                <w:right w:val="none" w:sz="0" w:space="0" w:color="auto"/>
                              </w:divBdr>
                              <w:divsChild>
                                <w:div w:id="602953727">
                                  <w:marLeft w:val="0"/>
                                  <w:marRight w:val="0"/>
                                  <w:marTop w:val="0"/>
                                  <w:marBottom w:val="0"/>
                                  <w:divBdr>
                                    <w:top w:val="none" w:sz="0" w:space="0" w:color="auto"/>
                                    <w:left w:val="none" w:sz="0" w:space="0" w:color="auto"/>
                                    <w:bottom w:val="none" w:sz="0" w:space="0" w:color="auto"/>
                                    <w:right w:val="none" w:sz="0" w:space="0" w:color="auto"/>
                                  </w:divBdr>
                                  <w:divsChild>
                                    <w:div w:id="104151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891972">
      <w:bodyDiv w:val="1"/>
      <w:marLeft w:val="0"/>
      <w:marRight w:val="0"/>
      <w:marTop w:val="0"/>
      <w:marBottom w:val="0"/>
      <w:divBdr>
        <w:top w:val="none" w:sz="0" w:space="0" w:color="auto"/>
        <w:left w:val="none" w:sz="0" w:space="0" w:color="auto"/>
        <w:bottom w:val="none" w:sz="0" w:space="0" w:color="auto"/>
        <w:right w:val="none" w:sz="0" w:space="0" w:color="auto"/>
      </w:divBdr>
    </w:div>
    <w:div w:id="103888181">
      <w:bodyDiv w:val="1"/>
      <w:marLeft w:val="0"/>
      <w:marRight w:val="0"/>
      <w:marTop w:val="0"/>
      <w:marBottom w:val="0"/>
      <w:divBdr>
        <w:top w:val="none" w:sz="0" w:space="0" w:color="auto"/>
        <w:left w:val="none" w:sz="0" w:space="0" w:color="auto"/>
        <w:bottom w:val="none" w:sz="0" w:space="0" w:color="auto"/>
        <w:right w:val="none" w:sz="0" w:space="0" w:color="auto"/>
      </w:divBdr>
    </w:div>
    <w:div w:id="154032923">
      <w:bodyDiv w:val="1"/>
      <w:marLeft w:val="0"/>
      <w:marRight w:val="0"/>
      <w:marTop w:val="0"/>
      <w:marBottom w:val="0"/>
      <w:divBdr>
        <w:top w:val="none" w:sz="0" w:space="0" w:color="auto"/>
        <w:left w:val="none" w:sz="0" w:space="0" w:color="auto"/>
        <w:bottom w:val="none" w:sz="0" w:space="0" w:color="auto"/>
        <w:right w:val="none" w:sz="0" w:space="0" w:color="auto"/>
      </w:divBdr>
    </w:div>
    <w:div w:id="162011444">
      <w:bodyDiv w:val="1"/>
      <w:marLeft w:val="0"/>
      <w:marRight w:val="0"/>
      <w:marTop w:val="0"/>
      <w:marBottom w:val="0"/>
      <w:divBdr>
        <w:top w:val="none" w:sz="0" w:space="0" w:color="auto"/>
        <w:left w:val="none" w:sz="0" w:space="0" w:color="auto"/>
        <w:bottom w:val="none" w:sz="0" w:space="0" w:color="auto"/>
        <w:right w:val="none" w:sz="0" w:space="0" w:color="auto"/>
      </w:divBdr>
      <w:divsChild>
        <w:div w:id="762412232">
          <w:marLeft w:val="0"/>
          <w:marRight w:val="0"/>
          <w:marTop w:val="0"/>
          <w:marBottom w:val="0"/>
          <w:divBdr>
            <w:top w:val="single" w:sz="2" w:space="0" w:color="E5E7EB"/>
            <w:left w:val="single" w:sz="2" w:space="0" w:color="E5E7EB"/>
            <w:bottom w:val="single" w:sz="2" w:space="0" w:color="E5E7EB"/>
            <w:right w:val="single" w:sz="2" w:space="0" w:color="E5E7EB"/>
          </w:divBdr>
          <w:divsChild>
            <w:div w:id="967049864">
              <w:marLeft w:val="0"/>
              <w:marRight w:val="0"/>
              <w:marTop w:val="0"/>
              <w:marBottom w:val="0"/>
              <w:divBdr>
                <w:top w:val="single" w:sz="2" w:space="0" w:color="auto"/>
                <w:left w:val="single" w:sz="2" w:space="0" w:color="auto"/>
                <w:bottom w:val="single" w:sz="2" w:space="0" w:color="auto"/>
                <w:right w:val="single" w:sz="2" w:space="0" w:color="auto"/>
              </w:divBdr>
              <w:divsChild>
                <w:div w:id="677662357">
                  <w:marLeft w:val="0"/>
                  <w:marRight w:val="0"/>
                  <w:marTop w:val="0"/>
                  <w:marBottom w:val="0"/>
                  <w:divBdr>
                    <w:top w:val="single" w:sz="2" w:space="0" w:color="auto"/>
                    <w:left w:val="single" w:sz="2" w:space="0" w:color="auto"/>
                    <w:bottom w:val="single" w:sz="2" w:space="0" w:color="auto"/>
                    <w:right w:val="single" w:sz="2" w:space="0" w:color="auto"/>
                  </w:divBdr>
                  <w:divsChild>
                    <w:div w:id="1314093983">
                      <w:marLeft w:val="0"/>
                      <w:marRight w:val="0"/>
                      <w:marTop w:val="0"/>
                      <w:marBottom w:val="0"/>
                      <w:divBdr>
                        <w:top w:val="single" w:sz="2" w:space="0" w:color="E5E7EB"/>
                        <w:left w:val="single" w:sz="2" w:space="0" w:color="E5E7EB"/>
                        <w:bottom w:val="single" w:sz="2" w:space="0" w:color="E5E7EB"/>
                        <w:right w:val="single" w:sz="2" w:space="0" w:color="E5E7EB"/>
                      </w:divBdr>
                      <w:divsChild>
                        <w:div w:id="1272938327">
                          <w:marLeft w:val="0"/>
                          <w:marRight w:val="0"/>
                          <w:marTop w:val="0"/>
                          <w:marBottom w:val="0"/>
                          <w:divBdr>
                            <w:top w:val="single" w:sz="2" w:space="0" w:color="E5E7EB"/>
                            <w:left w:val="single" w:sz="2" w:space="0" w:color="E5E7EB"/>
                            <w:bottom w:val="single" w:sz="2" w:space="0" w:color="E5E7EB"/>
                            <w:right w:val="single" w:sz="2" w:space="0" w:color="E5E7EB"/>
                          </w:divBdr>
                          <w:divsChild>
                            <w:div w:id="1377044709">
                              <w:marLeft w:val="0"/>
                              <w:marRight w:val="0"/>
                              <w:marTop w:val="0"/>
                              <w:marBottom w:val="0"/>
                              <w:divBdr>
                                <w:top w:val="single" w:sz="2" w:space="0" w:color="E5E7EB"/>
                                <w:left w:val="single" w:sz="2" w:space="0" w:color="E5E7EB"/>
                                <w:bottom w:val="single" w:sz="2" w:space="0" w:color="E5E7EB"/>
                                <w:right w:val="single" w:sz="2" w:space="0" w:color="E5E7EB"/>
                              </w:divBdr>
                              <w:divsChild>
                                <w:div w:id="2134669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76487904">
                  <w:marLeft w:val="0"/>
                  <w:marRight w:val="0"/>
                  <w:marTop w:val="0"/>
                  <w:marBottom w:val="0"/>
                  <w:divBdr>
                    <w:top w:val="single" w:sz="2" w:space="0" w:color="auto"/>
                    <w:left w:val="single" w:sz="2" w:space="0" w:color="auto"/>
                    <w:bottom w:val="single" w:sz="2" w:space="0" w:color="auto"/>
                    <w:right w:val="single" w:sz="2" w:space="0" w:color="auto"/>
                  </w:divBdr>
                  <w:divsChild>
                    <w:div w:id="1661885142">
                      <w:marLeft w:val="0"/>
                      <w:marRight w:val="0"/>
                      <w:marTop w:val="0"/>
                      <w:marBottom w:val="0"/>
                      <w:divBdr>
                        <w:top w:val="single" w:sz="2" w:space="0" w:color="E5E7EB"/>
                        <w:left w:val="single" w:sz="2" w:space="0" w:color="E5E7EB"/>
                        <w:bottom w:val="single" w:sz="2" w:space="0" w:color="E5E7EB"/>
                        <w:right w:val="single" w:sz="2" w:space="0" w:color="E5E7EB"/>
                      </w:divBdr>
                      <w:divsChild>
                        <w:div w:id="1478061259">
                          <w:marLeft w:val="0"/>
                          <w:marRight w:val="0"/>
                          <w:marTop w:val="0"/>
                          <w:marBottom w:val="0"/>
                          <w:divBdr>
                            <w:top w:val="single" w:sz="2" w:space="0" w:color="E5E7EB"/>
                            <w:left w:val="single" w:sz="2" w:space="0" w:color="E5E7EB"/>
                            <w:bottom w:val="single" w:sz="2" w:space="0" w:color="E5E7EB"/>
                            <w:right w:val="single" w:sz="2" w:space="0" w:color="E5E7EB"/>
                          </w:divBdr>
                          <w:divsChild>
                            <w:div w:id="1504008964">
                              <w:marLeft w:val="0"/>
                              <w:marRight w:val="0"/>
                              <w:marTop w:val="0"/>
                              <w:marBottom w:val="0"/>
                              <w:divBdr>
                                <w:top w:val="single" w:sz="2" w:space="0" w:color="E5E7EB"/>
                                <w:left w:val="single" w:sz="2" w:space="0" w:color="E5E7EB"/>
                                <w:bottom w:val="single" w:sz="2" w:space="0" w:color="E5E7EB"/>
                                <w:right w:val="single" w:sz="2" w:space="0" w:color="E5E7EB"/>
                              </w:divBdr>
                              <w:divsChild>
                                <w:div w:id="14577924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445192">
                          <w:marLeft w:val="0"/>
                          <w:marRight w:val="0"/>
                          <w:marTop w:val="0"/>
                          <w:marBottom w:val="0"/>
                          <w:divBdr>
                            <w:top w:val="single" w:sz="2" w:space="0" w:color="E5E7EB"/>
                            <w:left w:val="single" w:sz="2" w:space="0" w:color="E5E7EB"/>
                            <w:bottom w:val="single" w:sz="2" w:space="0" w:color="E5E7EB"/>
                            <w:right w:val="single" w:sz="2" w:space="0" w:color="E5E7EB"/>
                          </w:divBdr>
                          <w:divsChild>
                            <w:div w:id="12374733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64707090">
      <w:bodyDiv w:val="1"/>
      <w:marLeft w:val="0"/>
      <w:marRight w:val="0"/>
      <w:marTop w:val="0"/>
      <w:marBottom w:val="0"/>
      <w:divBdr>
        <w:top w:val="none" w:sz="0" w:space="0" w:color="auto"/>
        <w:left w:val="none" w:sz="0" w:space="0" w:color="auto"/>
        <w:bottom w:val="none" w:sz="0" w:space="0" w:color="auto"/>
        <w:right w:val="none" w:sz="0" w:space="0" w:color="auto"/>
      </w:divBdr>
    </w:div>
    <w:div w:id="180363713">
      <w:bodyDiv w:val="1"/>
      <w:marLeft w:val="0"/>
      <w:marRight w:val="0"/>
      <w:marTop w:val="0"/>
      <w:marBottom w:val="0"/>
      <w:divBdr>
        <w:top w:val="none" w:sz="0" w:space="0" w:color="auto"/>
        <w:left w:val="none" w:sz="0" w:space="0" w:color="auto"/>
        <w:bottom w:val="none" w:sz="0" w:space="0" w:color="auto"/>
        <w:right w:val="none" w:sz="0" w:space="0" w:color="auto"/>
      </w:divBdr>
    </w:div>
    <w:div w:id="224491863">
      <w:bodyDiv w:val="1"/>
      <w:marLeft w:val="0"/>
      <w:marRight w:val="0"/>
      <w:marTop w:val="0"/>
      <w:marBottom w:val="0"/>
      <w:divBdr>
        <w:top w:val="none" w:sz="0" w:space="0" w:color="auto"/>
        <w:left w:val="none" w:sz="0" w:space="0" w:color="auto"/>
        <w:bottom w:val="none" w:sz="0" w:space="0" w:color="auto"/>
        <w:right w:val="none" w:sz="0" w:space="0" w:color="auto"/>
      </w:divBdr>
      <w:divsChild>
        <w:div w:id="129327211">
          <w:marLeft w:val="0"/>
          <w:marRight w:val="0"/>
          <w:marTop w:val="0"/>
          <w:marBottom w:val="0"/>
          <w:divBdr>
            <w:top w:val="none" w:sz="0" w:space="0" w:color="auto"/>
            <w:left w:val="none" w:sz="0" w:space="0" w:color="auto"/>
            <w:bottom w:val="none" w:sz="0" w:space="0" w:color="auto"/>
            <w:right w:val="none" w:sz="0" w:space="0" w:color="auto"/>
          </w:divBdr>
        </w:div>
        <w:div w:id="964625534">
          <w:marLeft w:val="0"/>
          <w:marRight w:val="0"/>
          <w:marTop w:val="0"/>
          <w:marBottom w:val="0"/>
          <w:divBdr>
            <w:top w:val="none" w:sz="0" w:space="0" w:color="auto"/>
            <w:left w:val="none" w:sz="0" w:space="0" w:color="auto"/>
            <w:bottom w:val="none" w:sz="0" w:space="0" w:color="auto"/>
            <w:right w:val="none" w:sz="0" w:space="0" w:color="auto"/>
          </w:divBdr>
        </w:div>
        <w:div w:id="2131319279">
          <w:marLeft w:val="0"/>
          <w:marRight w:val="0"/>
          <w:marTop w:val="0"/>
          <w:marBottom w:val="0"/>
          <w:divBdr>
            <w:top w:val="none" w:sz="0" w:space="0" w:color="auto"/>
            <w:left w:val="none" w:sz="0" w:space="0" w:color="auto"/>
            <w:bottom w:val="none" w:sz="0" w:space="0" w:color="auto"/>
            <w:right w:val="none" w:sz="0" w:space="0" w:color="auto"/>
          </w:divBdr>
        </w:div>
      </w:divsChild>
    </w:div>
    <w:div w:id="229200186">
      <w:bodyDiv w:val="1"/>
      <w:marLeft w:val="0"/>
      <w:marRight w:val="0"/>
      <w:marTop w:val="0"/>
      <w:marBottom w:val="0"/>
      <w:divBdr>
        <w:top w:val="none" w:sz="0" w:space="0" w:color="auto"/>
        <w:left w:val="none" w:sz="0" w:space="0" w:color="auto"/>
        <w:bottom w:val="none" w:sz="0" w:space="0" w:color="auto"/>
        <w:right w:val="none" w:sz="0" w:space="0" w:color="auto"/>
      </w:divBdr>
    </w:div>
    <w:div w:id="244262184">
      <w:bodyDiv w:val="1"/>
      <w:marLeft w:val="0"/>
      <w:marRight w:val="0"/>
      <w:marTop w:val="0"/>
      <w:marBottom w:val="0"/>
      <w:divBdr>
        <w:top w:val="none" w:sz="0" w:space="0" w:color="auto"/>
        <w:left w:val="none" w:sz="0" w:space="0" w:color="auto"/>
        <w:bottom w:val="none" w:sz="0" w:space="0" w:color="auto"/>
        <w:right w:val="none" w:sz="0" w:space="0" w:color="auto"/>
      </w:divBdr>
      <w:divsChild>
        <w:div w:id="42870982">
          <w:marLeft w:val="0"/>
          <w:marRight w:val="0"/>
          <w:marTop w:val="0"/>
          <w:marBottom w:val="0"/>
          <w:divBdr>
            <w:top w:val="none" w:sz="0" w:space="0" w:color="auto"/>
            <w:left w:val="none" w:sz="0" w:space="0" w:color="auto"/>
            <w:bottom w:val="none" w:sz="0" w:space="0" w:color="auto"/>
            <w:right w:val="none" w:sz="0" w:space="0" w:color="auto"/>
          </w:divBdr>
        </w:div>
        <w:div w:id="193807478">
          <w:marLeft w:val="0"/>
          <w:marRight w:val="0"/>
          <w:marTop w:val="0"/>
          <w:marBottom w:val="0"/>
          <w:divBdr>
            <w:top w:val="none" w:sz="0" w:space="0" w:color="auto"/>
            <w:left w:val="none" w:sz="0" w:space="0" w:color="auto"/>
            <w:bottom w:val="none" w:sz="0" w:space="0" w:color="auto"/>
            <w:right w:val="none" w:sz="0" w:space="0" w:color="auto"/>
          </w:divBdr>
        </w:div>
        <w:div w:id="285507033">
          <w:marLeft w:val="0"/>
          <w:marRight w:val="0"/>
          <w:marTop w:val="0"/>
          <w:marBottom w:val="0"/>
          <w:divBdr>
            <w:top w:val="none" w:sz="0" w:space="0" w:color="auto"/>
            <w:left w:val="none" w:sz="0" w:space="0" w:color="auto"/>
            <w:bottom w:val="none" w:sz="0" w:space="0" w:color="auto"/>
            <w:right w:val="none" w:sz="0" w:space="0" w:color="auto"/>
          </w:divBdr>
        </w:div>
        <w:div w:id="291635869">
          <w:marLeft w:val="0"/>
          <w:marRight w:val="0"/>
          <w:marTop w:val="0"/>
          <w:marBottom w:val="0"/>
          <w:divBdr>
            <w:top w:val="none" w:sz="0" w:space="0" w:color="auto"/>
            <w:left w:val="none" w:sz="0" w:space="0" w:color="auto"/>
            <w:bottom w:val="none" w:sz="0" w:space="0" w:color="auto"/>
            <w:right w:val="none" w:sz="0" w:space="0" w:color="auto"/>
          </w:divBdr>
        </w:div>
        <w:div w:id="321086631">
          <w:marLeft w:val="0"/>
          <w:marRight w:val="0"/>
          <w:marTop w:val="0"/>
          <w:marBottom w:val="0"/>
          <w:divBdr>
            <w:top w:val="none" w:sz="0" w:space="0" w:color="auto"/>
            <w:left w:val="none" w:sz="0" w:space="0" w:color="auto"/>
            <w:bottom w:val="none" w:sz="0" w:space="0" w:color="auto"/>
            <w:right w:val="none" w:sz="0" w:space="0" w:color="auto"/>
          </w:divBdr>
        </w:div>
        <w:div w:id="324552159">
          <w:marLeft w:val="0"/>
          <w:marRight w:val="0"/>
          <w:marTop w:val="0"/>
          <w:marBottom w:val="0"/>
          <w:divBdr>
            <w:top w:val="none" w:sz="0" w:space="0" w:color="auto"/>
            <w:left w:val="none" w:sz="0" w:space="0" w:color="auto"/>
            <w:bottom w:val="none" w:sz="0" w:space="0" w:color="auto"/>
            <w:right w:val="none" w:sz="0" w:space="0" w:color="auto"/>
          </w:divBdr>
        </w:div>
        <w:div w:id="380400892">
          <w:marLeft w:val="0"/>
          <w:marRight w:val="0"/>
          <w:marTop w:val="0"/>
          <w:marBottom w:val="0"/>
          <w:divBdr>
            <w:top w:val="none" w:sz="0" w:space="0" w:color="auto"/>
            <w:left w:val="none" w:sz="0" w:space="0" w:color="auto"/>
            <w:bottom w:val="none" w:sz="0" w:space="0" w:color="auto"/>
            <w:right w:val="none" w:sz="0" w:space="0" w:color="auto"/>
          </w:divBdr>
        </w:div>
        <w:div w:id="771628397">
          <w:marLeft w:val="0"/>
          <w:marRight w:val="0"/>
          <w:marTop w:val="0"/>
          <w:marBottom w:val="0"/>
          <w:divBdr>
            <w:top w:val="none" w:sz="0" w:space="0" w:color="auto"/>
            <w:left w:val="none" w:sz="0" w:space="0" w:color="auto"/>
            <w:bottom w:val="none" w:sz="0" w:space="0" w:color="auto"/>
            <w:right w:val="none" w:sz="0" w:space="0" w:color="auto"/>
          </w:divBdr>
        </w:div>
        <w:div w:id="869221378">
          <w:marLeft w:val="0"/>
          <w:marRight w:val="0"/>
          <w:marTop w:val="0"/>
          <w:marBottom w:val="0"/>
          <w:divBdr>
            <w:top w:val="none" w:sz="0" w:space="0" w:color="auto"/>
            <w:left w:val="none" w:sz="0" w:space="0" w:color="auto"/>
            <w:bottom w:val="none" w:sz="0" w:space="0" w:color="auto"/>
            <w:right w:val="none" w:sz="0" w:space="0" w:color="auto"/>
          </w:divBdr>
        </w:div>
        <w:div w:id="935747858">
          <w:marLeft w:val="0"/>
          <w:marRight w:val="0"/>
          <w:marTop w:val="0"/>
          <w:marBottom w:val="0"/>
          <w:divBdr>
            <w:top w:val="none" w:sz="0" w:space="0" w:color="auto"/>
            <w:left w:val="none" w:sz="0" w:space="0" w:color="auto"/>
            <w:bottom w:val="none" w:sz="0" w:space="0" w:color="auto"/>
            <w:right w:val="none" w:sz="0" w:space="0" w:color="auto"/>
          </w:divBdr>
        </w:div>
        <w:div w:id="967665491">
          <w:marLeft w:val="0"/>
          <w:marRight w:val="0"/>
          <w:marTop w:val="0"/>
          <w:marBottom w:val="0"/>
          <w:divBdr>
            <w:top w:val="none" w:sz="0" w:space="0" w:color="auto"/>
            <w:left w:val="none" w:sz="0" w:space="0" w:color="auto"/>
            <w:bottom w:val="none" w:sz="0" w:space="0" w:color="auto"/>
            <w:right w:val="none" w:sz="0" w:space="0" w:color="auto"/>
          </w:divBdr>
        </w:div>
        <w:div w:id="1111314298">
          <w:marLeft w:val="0"/>
          <w:marRight w:val="0"/>
          <w:marTop w:val="0"/>
          <w:marBottom w:val="0"/>
          <w:divBdr>
            <w:top w:val="none" w:sz="0" w:space="0" w:color="auto"/>
            <w:left w:val="none" w:sz="0" w:space="0" w:color="auto"/>
            <w:bottom w:val="none" w:sz="0" w:space="0" w:color="auto"/>
            <w:right w:val="none" w:sz="0" w:space="0" w:color="auto"/>
          </w:divBdr>
        </w:div>
        <w:div w:id="1184634738">
          <w:marLeft w:val="0"/>
          <w:marRight w:val="0"/>
          <w:marTop w:val="0"/>
          <w:marBottom w:val="0"/>
          <w:divBdr>
            <w:top w:val="none" w:sz="0" w:space="0" w:color="auto"/>
            <w:left w:val="none" w:sz="0" w:space="0" w:color="auto"/>
            <w:bottom w:val="none" w:sz="0" w:space="0" w:color="auto"/>
            <w:right w:val="none" w:sz="0" w:space="0" w:color="auto"/>
          </w:divBdr>
        </w:div>
        <w:div w:id="1265723501">
          <w:marLeft w:val="0"/>
          <w:marRight w:val="0"/>
          <w:marTop w:val="0"/>
          <w:marBottom w:val="0"/>
          <w:divBdr>
            <w:top w:val="none" w:sz="0" w:space="0" w:color="auto"/>
            <w:left w:val="none" w:sz="0" w:space="0" w:color="auto"/>
            <w:bottom w:val="none" w:sz="0" w:space="0" w:color="auto"/>
            <w:right w:val="none" w:sz="0" w:space="0" w:color="auto"/>
          </w:divBdr>
        </w:div>
        <w:div w:id="1370842145">
          <w:marLeft w:val="0"/>
          <w:marRight w:val="0"/>
          <w:marTop w:val="0"/>
          <w:marBottom w:val="0"/>
          <w:divBdr>
            <w:top w:val="none" w:sz="0" w:space="0" w:color="auto"/>
            <w:left w:val="none" w:sz="0" w:space="0" w:color="auto"/>
            <w:bottom w:val="none" w:sz="0" w:space="0" w:color="auto"/>
            <w:right w:val="none" w:sz="0" w:space="0" w:color="auto"/>
          </w:divBdr>
        </w:div>
        <w:div w:id="1667781025">
          <w:marLeft w:val="0"/>
          <w:marRight w:val="0"/>
          <w:marTop w:val="0"/>
          <w:marBottom w:val="0"/>
          <w:divBdr>
            <w:top w:val="none" w:sz="0" w:space="0" w:color="auto"/>
            <w:left w:val="none" w:sz="0" w:space="0" w:color="auto"/>
            <w:bottom w:val="none" w:sz="0" w:space="0" w:color="auto"/>
            <w:right w:val="none" w:sz="0" w:space="0" w:color="auto"/>
          </w:divBdr>
        </w:div>
        <w:div w:id="1722092366">
          <w:marLeft w:val="0"/>
          <w:marRight w:val="0"/>
          <w:marTop w:val="0"/>
          <w:marBottom w:val="0"/>
          <w:divBdr>
            <w:top w:val="none" w:sz="0" w:space="0" w:color="auto"/>
            <w:left w:val="none" w:sz="0" w:space="0" w:color="auto"/>
            <w:bottom w:val="none" w:sz="0" w:space="0" w:color="auto"/>
            <w:right w:val="none" w:sz="0" w:space="0" w:color="auto"/>
          </w:divBdr>
        </w:div>
        <w:div w:id="1770806464">
          <w:marLeft w:val="0"/>
          <w:marRight w:val="0"/>
          <w:marTop w:val="0"/>
          <w:marBottom w:val="0"/>
          <w:divBdr>
            <w:top w:val="none" w:sz="0" w:space="0" w:color="auto"/>
            <w:left w:val="none" w:sz="0" w:space="0" w:color="auto"/>
            <w:bottom w:val="none" w:sz="0" w:space="0" w:color="auto"/>
            <w:right w:val="none" w:sz="0" w:space="0" w:color="auto"/>
          </w:divBdr>
        </w:div>
        <w:div w:id="1890996846">
          <w:marLeft w:val="0"/>
          <w:marRight w:val="0"/>
          <w:marTop w:val="0"/>
          <w:marBottom w:val="0"/>
          <w:divBdr>
            <w:top w:val="none" w:sz="0" w:space="0" w:color="auto"/>
            <w:left w:val="none" w:sz="0" w:space="0" w:color="auto"/>
            <w:bottom w:val="none" w:sz="0" w:space="0" w:color="auto"/>
            <w:right w:val="none" w:sz="0" w:space="0" w:color="auto"/>
          </w:divBdr>
        </w:div>
        <w:div w:id="1940748587">
          <w:marLeft w:val="0"/>
          <w:marRight w:val="0"/>
          <w:marTop w:val="0"/>
          <w:marBottom w:val="0"/>
          <w:divBdr>
            <w:top w:val="none" w:sz="0" w:space="0" w:color="auto"/>
            <w:left w:val="none" w:sz="0" w:space="0" w:color="auto"/>
            <w:bottom w:val="none" w:sz="0" w:space="0" w:color="auto"/>
            <w:right w:val="none" w:sz="0" w:space="0" w:color="auto"/>
          </w:divBdr>
        </w:div>
        <w:div w:id="2014331480">
          <w:marLeft w:val="0"/>
          <w:marRight w:val="0"/>
          <w:marTop w:val="0"/>
          <w:marBottom w:val="0"/>
          <w:divBdr>
            <w:top w:val="none" w:sz="0" w:space="0" w:color="auto"/>
            <w:left w:val="none" w:sz="0" w:space="0" w:color="auto"/>
            <w:bottom w:val="none" w:sz="0" w:space="0" w:color="auto"/>
            <w:right w:val="none" w:sz="0" w:space="0" w:color="auto"/>
          </w:divBdr>
        </w:div>
      </w:divsChild>
    </w:div>
    <w:div w:id="269899545">
      <w:bodyDiv w:val="1"/>
      <w:marLeft w:val="0"/>
      <w:marRight w:val="0"/>
      <w:marTop w:val="0"/>
      <w:marBottom w:val="0"/>
      <w:divBdr>
        <w:top w:val="none" w:sz="0" w:space="0" w:color="auto"/>
        <w:left w:val="none" w:sz="0" w:space="0" w:color="auto"/>
        <w:bottom w:val="none" w:sz="0" w:space="0" w:color="auto"/>
        <w:right w:val="none" w:sz="0" w:space="0" w:color="auto"/>
      </w:divBdr>
    </w:div>
    <w:div w:id="270892999">
      <w:bodyDiv w:val="1"/>
      <w:marLeft w:val="0"/>
      <w:marRight w:val="0"/>
      <w:marTop w:val="0"/>
      <w:marBottom w:val="0"/>
      <w:divBdr>
        <w:top w:val="none" w:sz="0" w:space="0" w:color="auto"/>
        <w:left w:val="none" w:sz="0" w:space="0" w:color="auto"/>
        <w:bottom w:val="none" w:sz="0" w:space="0" w:color="auto"/>
        <w:right w:val="none" w:sz="0" w:space="0" w:color="auto"/>
      </w:divBdr>
    </w:div>
    <w:div w:id="295917249">
      <w:bodyDiv w:val="1"/>
      <w:marLeft w:val="0"/>
      <w:marRight w:val="0"/>
      <w:marTop w:val="0"/>
      <w:marBottom w:val="0"/>
      <w:divBdr>
        <w:top w:val="none" w:sz="0" w:space="0" w:color="auto"/>
        <w:left w:val="none" w:sz="0" w:space="0" w:color="auto"/>
        <w:bottom w:val="none" w:sz="0" w:space="0" w:color="auto"/>
        <w:right w:val="none" w:sz="0" w:space="0" w:color="auto"/>
      </w:divBdr>
    </w:div>
    <w:div w:id="304087381">
      <w:bodyDiv w:val="1"/>
      <w:marLeft w:val="0"/>
      <w:marRight w:val="0"/>
      <w:marTop w:val="0"/>
      <w:marBottom w:val="0"/>
      <w:divBdr>
        <w:top w:val="none" w:sz="0" w:space="0" w:color="auto"/>
        <w:left w:val="none" w:sz="0" w:space="0" w:color="auto"/>
        <w:bottom w:val="none" w:sz="0" w:space="0" w:color="auto"/>
        <w:right w:val="none" w:sz="0" w:space="0" w:color="auto"/>
      </w:divBdr>
    </w:div>
    <w:div w:id="337923396">
      <w:bodyDiv w:val="1"/>
      <w:marLeft w:val="0"/>
      <w:marRight w:val="0"/>
      <w:marTop w:val="0"/>
      <w:marBottom w:val="0"/>
      <w:divBdr>
        <w:top w:val="none" w:sz="0" w:space="0" w:color="auto"/>
        <w:left w:val="none" w:sz="0" w:space="0" w:color="auto"/>
        <w:bottom w:val="none" w:sz="0" w:space="0" w:color="auto"/>
        <w:right w:val="none" w:sz="0" w:space="0" w:color="auto"/>
      </w:divBdr>
    </w:div>
    <w:div w:id="348681781">
      <w:bodyDiv w:val="1"/>
      <w:marLeft w:val="0"/>
      <w:marRight w:val="0"/>
      <w:marTop w:val="0"/>
      <w:marBottom w:val="0"/>
      <w:divBdr>
        <w:top w:val="none" w:sz="0" w:space="0" w:color="auto"/>
        <w:left w:val="none" w:sz="0" w:space="0" w:color="auto"/>
        <w:bottom w:val="none" w:sz="0" w:space="0" w:color="auto"/>
        <w:right w:val="none" w:sz="0" w:space="0" w:color="auto"/>
      </w:divBdr>
    </w:div>
    <w:div w:id="358894633">
      <w:bodyDiv w:val="1"/>
      <w:marLeft w:val="0"/>
      <w:marRight w:val="0"/>
      <w:marTop w:val="0"/>
      <w:marBottom w:val="0"/>
      <w:divBdr>
        <w:top w:val="none" w:sz="0" w:space="0" w:color="auto"/>
        <w:left w:val="none" w:sz="0" w:space="0" w:color="auto"/>
        <w:bottom w:val="none" w:sz="0" w:space="0" w:color="auto"/>
        <w:right w:val="none" w:sz="0" w:space="0" w:color="auto"/>
      </w:divBdr>
    </w:div>
    <w:div w:id="366373182">
      <w:bodyDiv w:val="1"/>
      <w:marLeft w:val="0"/>
      <w:marRight w:val="0"/>
      <w:marTop w:val="0"/>
      <w:marBottom w:val="0"/>
      <w:divBdr>
        <w:top w:val="none" w:sz="0" w:space="0" w:color="auto"/>
        <w:left w:val="none" w:sz="0" w:space="0" w:color="auto"/>
        <w:bottom w:val="none" w:sz="0" w:space="0" w:color="auto"/>
        <w:right w:val="none" w:sz="0" w:space="0" w:color="auto"/>
      </w:divBdr>
    </w:div>
    <w:div w:id="381177802">
      <w:bodyDiv w:val="1"/>
      <w:marLeft w:val="0"/>
      <w:marRight w:val="0"/>
      <w:marTop w:val="0"/>
      <w:marBottom w:val="0"/>
      <w:divBdr>
        <w:top w:val="none" w:sz="0" w:space="0" w:color="auto"/>
        <w:left w:val="none" w:sz="0" w:space="0" w:color="auto"/>
        <w:bottom w:val="none" w:sz="0" w:space="0" w:color="auto"/>
        <w:right w:val="none" w:sz="0" w:space="0" w:color="auto"/>
      </w:divBdr>
    </w:div>
    <w:div w:id="388966699">
      <w:bodyDiv w:val="1"/>
      <w:marLeft w:val="0"/>
      <w:marRight w:val="0"/>
      <w:marTop w:val="0"/>
      <w:marBottom w:val="0"/>
      <w:divBdr>
        <w:top w:val="none" w:sz="0" w:space="0" w:color="auto"/>
        <w:left w:val="none" w:sz="0" w:space="0" w:color="auto"/>
        <w:bottom w:val="none" w:sz="0" w:space="0" w:color="auto"/>
        <w:right w:val="none" w:sz="0" w:space="0" w:color="auto"/>
      </w:divBdr>
    </w:div>
    <w:div w:id="421415132">
      <w:bodyDiv w:val="1"/>
      <w:marLeft w:val="0"/>
      <w:marRight w:val="0"/>
      <w:marTop w:val="0"/>
      <w:marBottom w:val="0"/>
      <w:divBdr>
        <w:top w:val="none" w:sz="0" w:space="0" w:color="auto"/>
        <w:left w:val="none" w:sz="0" w:space="0" w:color="auto"/>
        <w:bottom w:val="none" w:sz="0" w:space="0" w:color="auto"/>
        <w:right w:val="none" w:sz="0" w:space="0" w:color="auto"/>
      </w:divBdr>
    </w:div>
    <w:div w:id="447168933">
      <w:bodyDiv w:val="1"/>
      <w:marLeft w:val="0"/>
      <w:marRight w:val="0"/>
      <w:marTop w:val="0"/>
      <w:marBottom w:val="0"/>
      <w:divBdr>
        <w:top w:val="none" w:sz="0" w:space="0" w:color="auto"/>
        <w:left w:val="none" w:sz="0" w:space="0" w:color="auto"/>
        <w:bottom w:val="none" w:sz="0" w:space="0" w:color="auto"/>
        <w:right w:val="none" w:sz="0" w:space="0" w:color="auto"/>
      </w:divBdr>
    </w:div>
    <w:div w:id="451479459">
      <w:bodyDiv w:val="1"/>
      <w:marLeft w:val="0"/>
      <w:marRight w:val="0"/>
      <w:marTop w:val="0"/>
      <w:marBottom w:val="0"/>
      <w:divBdr>
        <w:top w:val="none" w:sz="0" w:space="0" w:color="auto"/>
        <w:left w:val="none" w:sz="0" w:space="0" w:color="auto"/>
        <w:bottom w:val="none" w:sz="0" w:space="0" w:color="auto"/>
        <w:right w:val="none" w:sz="0" w:space="0" w:color="auto"/>
      </w:divBdr>
      <w:divsChild>
        <w:div w:id="1747726653">
          <w:marLeft w:val="0"/>
          <w:marRight w:val="0"/>
          <w:marTop w:val="0"/>
          <w:marBottom w:val="0"/>
          <w:divBdr>
            <w:top w:val="none" w:sz="0" w:space="0" w:color="auto"/>
            <w:left w:val="none" w:sz="0" w:space="0" w:color="auto"/>
            <w:bottom w:val="none" w:sz="0" w:space="0" w:color="auto"/>
            <w:right w:val="none" w:sz="0" w:space="0" w:color="auto"/>
          </w:divBdr>
          <w:divsChild>
            <w:div w:id="853349363">
              <w:marLeft w:val="0"/>
              <w:marRight w:val="0"/>
              <w:marTop w:val="0"/>
              <w:marBottom w:val="0"/>
              <w:divBdr>
                <w:top w:val="none" w:sz="0" w:space="0" w:color="auto"/>
                <w:left w:val="none" w:sz="0" w:space="0" w:color="auto"/>
                <w:bottom w:val="none" w:sz="0" w:space="0" w:color="auto"/>
                <w:right w:val="none" w:sz="0" w:space="0" w:color="auto"/>
              </w:divBdr>
              <w:divsChild>
                <w:div w:id="1796941895">
                  <w:marLeft w:val="0"/>
                  <w:marRight w:val="0"/>
                  <w:marTop w:val="0"/>
                  <w:marBottom w:val="0"/>
                  <w:divBdr>
                    <w:top w:val="none" w:sz="0" w:space="0" w:color="auto"/>
                    <w:left w:val="none" w:sz="0" w:space="0" w:color="auto"/>
                    <w:bottom w:val="none" w:sz="0" w:space="0" w:color="auto"/>
                    <w:right w:val="none" w:sz="0" w:space="0" w:color="auto"/>
                  </w:divBdr>
                  <w:divsChild>
                    <w:div w:id="159812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368567">
      <w:bodyDiv w:val="1"/>
      <w:marLeft w:val="0"/>
      <w:marRight w:val="0"/>
      <w:marTop w:val="0"/>
      <w:marBottom w:val="0"/>
      <w:divBdr>
        <w:top w:val="none" w:sz="0" w:space="0" w:color="auto"/>
        <w:left w:val="none" w:sz="0" w:space="0" w:color="auto"/>
        <w:bottom w:val="none" w:sz="0" w:space="0" w:color="auto"/>
        <w:right w:val="none" w:sz="0" w:space="0" w:color="auto"/>
      </w:divBdr>
    </w:div>
    <w:div w:id="455371234">
      <w:bodyDiv w:val="1"/>
      <w:marLeft w:val="0"/>
      <w:marRight w:val="0"/>
      <w:marTop w:val="0"/>
      <w:marBottom w:val="0"/>
      <w:divBdr>
        <w:top w:val="none" w:sz="0" w:space="0" w:color="auto"/>
        <w:left w:val="none" w:sz="0" w:space="0" w:color="auto"/>
        <w:bottom w:val="none" w:sz="0" w:space="0" w:color="auto"/>
        <w:right w:val="none" w:sz="0" w:space="0" w:color="auto"/>
      </w:divBdr>
    </w:div>
    <w:div w:id="469178801">
      <w:bodyDiv w:val="1"/>
      <w:marLeft w:val="0"/>
      <w:marRight w:val="0"/>
      <w:marTop w:val="0"/>
      <w:marBottom w:val="0"/>
      <w:divBdr>
        <w:top w:val="none" w:sz="0" w:space="0" w:color="auto"/>
        <w:left w:val="none" w:sz="0" w:space="0" w:color="auto"/>
        <w:bottom w:val="none" w:sz="0" w:space="0" w:color="auto"/>
        <w:right w:val="none" w:sz="0" w:space="0" w:color="auto"/>
      </w:divBdr>
    </w:div>
    <w:div w:id="480119527">
      <w:bodyDiv w:val="1"/>
      <w:marLeft w:val="0"/>
      <w:marRight w:val="0"/>
      <w:marTop w:val="0"/>
      <w:marBottom w:val="0"/>
      <w:divBdr>
        <w:top w:val="none" w:sz="0" w:space="0" w:color="auto"/>
        <w:left w:val="none" w:sz="0" w:space="0" w:color="auto"/>
        <w:bottom w:val="none" w:sz="0" w:space="0" w:color="auto"/>
        <w:right w:val="none" w:sz="0" w:space="0" w:color="auto"/>
      </w:divBdr>
    </w:div>
    <w:div w:id="491410856">
      <w:bodyDiv w:val="1"/>
      <w:marLeft w:val="0"/>
      <w:marRight w:val="0"/>
      <w:marTop w:val="0"/>
      <w:marBottom w:val="0"/>
      <w:divBdr>
        <w:top w:val="none" w:sz="0" w:space="0" w:color="auto"/>
        <w:left w:val="none" w:sz="0" w:space="0" w:color="auto"/>
        <w:bottom w:val="none" w:sz="0" w:space="0" w:color="auto"/>
        <w:right w:val="none" w:sz="0" w:space="0" w:color="auto"/>
      </w:divBdr>
    </w:div>
    <w:div w:id="492913296">
      <w:bodyDiv w:val="1"/>
      <w:marLeft w:val="0"/>
      <w:marRight w:val="0"/>
      <w:marTop w:val="0"/>
      <w:marBottom w:val="0"/>
      <w:divBdr>
        <w:top w:val="none" w:sz="0" w:space="0" w:color="auto"/>
        <w:left w:val="none" w:sz="0" w:space="0" w:color="auto"/>
        <w:bottom w:val="none" w:sz="0" w:space="0" w:color="auto"/>
        <w:right w:val="none" w:sz="0" w:space="0" w:color="auto"/>
      </w:divBdr>
    </w:div>
    <w:div w:id="500781970">
      <w:bodyDiv w:val="1"/>
      <w:marLeft w:val="0"/>
      <w:marRight w:val="0"/>
      <w:marTop w:val="0"/>
      <w:marBottom w:val="0"/>
      <w:divBdr>
        <w:top w:val="none" w:sz="0" w:space="0" w:color="auto"/>
        <w:left w:val="none" w:sz="0" w:space="0" w:color="auto"/>
        <w:bottom w:val="none" w:sz="0" w:space="0" w:color="auto"/>
        <w:right w:val="none" w:sz="0" w:space="0" w:color="auto"/>
      </w:divBdr>
    </w:div>
    <w:div w:id="504520825">
      <w:bodyDiv w:val="1"/>
      <w:marLeft w:val="0"/>
      <w:marRight w:val="0"/>
      <w:marTop w:val="0"/>
      <w:marBottom w:val="0"/>
      <w:divBdr>
        <w:top w:val="none" w:sz="0" w:space="0" w:color="auto"/>
        <w:left w:val="none" w:sz="0" w:space="0" w:color="auto"/>
        <w:bottom w:val="none" w:sz="0" w:space="0" w:color="auto"/>
        <w:right w:val="none" w:sz="0" w:space="0" w:color="auto"/>
      </w:divBdr>
    </w:div>
    <w:div w:id="525749494">
      <w:bodyDiv w:val="1"/>
      <w:marLeft w:val="0"/>
      <w:marRight w:val="0"/>
      <w:marTop w:val="0"/>
      <w:marBottom w:val="0"/>
      <w:divBdr>
        <w:top w:val="none" w:sz="0" w:space="0" w:color="auto"/>
        <w:left w:val="none" w:sz="0" w:space="0" w:color="auto"/>
        <w:bottom w:val="none" w:sz="0" w:space="0" w:color="auto"/>
        <w:right w:val="none" w:sz="0" w:space="0" w:color="auto"/>
      </w:divBdr>
    </w:div>
    <w:div w:id="526145290">
      <w:bodyDiv w:val="1"/>
      <w:marLeft w:val="0"/>
      <w:marRight w:val="0"/>
      <w:marTop w:val="0"/>
      <w:marBottom w:val="0"/>
      <w:divBdr>
        <w:top w:val="none" w:sz="0" w:space="0" w:color="auto"/>
        <w:left w:val="none" w:sz="0" w:space="0" w:color="auto"/>
        <w:bottom w:val="none" w:sz="0" w:space="0" w:color="auto"/>
        <w:right w:val="none" w:sz="0" w:space="0" w:color="auto"/>
      </w:divBdr>
    </w:div>
    <w:div w:id="532961742">
      <w:bodyDiv w:val="1"/>
      <w:marLeft w:val="0"/>
      <w:marRight w:val="0"/>
      <w:marTop w:val="0"/>
      <w:marBottom w:val="0"/>
      <w:divBdr>
        <w:top w:val="none" w:sz="0" w:space="0" w:color="auto"/>
        <w:left w:val="none" w:sz="0" w:space="0" w:color="auto"/>
        <w:bottom w:val="none" w:sz="0" w:space="0" w:color="auto"/>
        <w:right w:val="none" w:sz="0" w:space="0" w:color="auto"/>
      </w:divBdr>
      <w:divsChild>
        <w:div w:id="158961">
          <w:marLeft w:val="0"/>
          <w:marRight w:val="0"/>
          <w:marTop w:val="0"/>
          <w:marBottom w:val="0"/>
          <w:divBdr>
            <w:top w:val="none" w:sz="0" w:space="0" w:color="auto"/>
            <w:left w:val="none" w:sz="0" w:space="0" w:color="auto"/>
            <w:bottom w:val="none" w:sz="0" w:space="0" w:color="auto"/>
            <w:right w:val="none" w:sz="0" w:space="0" w:color="auto"/>
          </w:divBdr>
        </w:div>
        <w:div w:id="37828127">
          <w:marLeft w:val="0"/>
          <w:marRight w:val="0"/>
          <w:marTop w:val="0"/>
          <w:marBottom w:val="0"/>
          <w:divBdr>
            <w:top w:val="none" w:sz="0" w:space="0" w:color="auto"/>
            <w:left w:val="none" w:sz="0" w:space="0" w:color="auto"/>
            <w:bottom w:val="none" w:sz="0" w:space="0" w:color="auto"/>
            <w:right w:val="none" w:sz="0" w:space="0" w:color="auto"/>
          </w:divBdr>
        </w:div>
        <w:div w:id="131946224">
          <w:marLeft w:val="0"/>
          <w:marRight w:val="0"/>
          <w:marTop w:val="0"/>
          <w:marBottom w:val="0"/>
          <w:divBdr>
            <w:top w:val="none" w:sz="0" w:space="0" w:color="auto"/>
            <w:left w:val="none" w:sz="0" w:space="0" w:color="auto"/>
            <w:bottom w:val="none" w:sz="0" w:space="0" w:color="auto"/>
            <w:right w:val="none" w:sz="0" w:space="0" w:color="auto"/>
          </w:divBdr>
        </w:div>
        <w:div w:id="154222052">
          <w:marLeft w:val="0"/>
          <w:marRight w:val="0"/>
          <w:marTop w:val="0"/>
          <w:marBottom w:val="0"/>
          <w:divBdr>
            <w:top w:val="none" w:sz="0" w:space="0" w:color="auto"/>
            <w:left w:val="none" w:sz="0" w:space="0" w:color="auto"/>
            <w:bottom w:val="none" w:sz="0" w:space="0" w:color="auto"/>
            <w:right w:val="none" w:sz="0" w:space="0" w:color="auto"/>
          </w:divBdr>
        </w:div>
        <w:div w:id="171459557">
          <w:marLeft w:val="0"/>
          <w:marRight w:val="0"/>
          <w:marTop w:val="0"/>
          <w:marBottom w:val="0"/>
          <w:divBdr>
            <w:top w:val="none" w:sz="0" w:space="0" w:color="auto"/>
            <w:left w:val="none" w:sz="0" w:space="0" w:color="auto"/>
            <w:bottom w:val="none" w:sz="0" w:space="0" w:color="auto"/>
            <w:right w:val="none" w:sz="0" w:space="0" w:color="auto"/>
          </w:divBdr>
        </w:div>
        <w:div w:id="319122208">
          <w:marLeft w:val="0"/>
          <w:marRight w:val="0"/>
          <w:marTop w:val="0"/>
          <w:marBottom w:val="0"/>
          <w:divBdr>
            <w:top w:val="none" w:sz="0" w:space="0" w:color="auto"/>
            <w:left w:val="none" w:sz="0" w:space="0" w:color="auto"/>
            <w:bottom w:val="none" w:sz="0" w:space="0" w:color="auto"/>
            <w:right w:val="none" w:sz="0" w:space="0" w:color="auto"/>
          </w:divBdr>
        </w:div>
        <w:div w:id="501554137">
          <w:marLeft w:val="0"/>
          <w:marRight w:val="0"/>
          <w:marTop w:val="0"/>
          <w:marBottom w:val="0"/>
          <w:divBdr>
            <w:top w:val="none" w:sz="0" w:space="0" w:color="auto"/>
            <w:left w:val="none" w:sz="0" w:space="0" w:color="auto"/>
            <w:bottom w:val="none" w:sz="0" w:space="0" w:color="auto"/>
            <w:right w:val="none" w:sz="0" w:space="0" w:color="auto"/>
          </w:divBdr>
        </w:div>
        <w:div w:id="641811601">
          <w:marLeft w:val="0"/>
          <w:marRight w:val="0"/>
          <w:marTop w:val="0"/>
          <w:marBottom w:val="0"/>
          <w:divBdr>
            <w:top w:val="none" w:sz="0" w:space="0" w:color="auto"/>
            <w:left w:val="none" w:sz="0" w:space="0" w:color="auto"/>
            <w:bottom w:val="none" w:sz="0" w:space="0" w:color="auto"/>
            <w:right w:val="none" w:sz="0" w:space="0" w:color="auto"/>
          </w:divBdr>
        </w:div>
        <w:div w:id="880824516">
          <w:marLeft w:val="0"/>
          <w:marRight w:val="0"/>
          <w:marTop w:val="0"/>
          <w:marBottom w:val="0"/>
          <w:divBdr>
            <w:top w:val="none" w:sz="0" w:space="0" w:color="auto"/>
            <w:left w:val="none" w:sz="0" w:space="0" w:color="auto"/>
            <w:bottom w:val="none" w:sz="0" w:space="0" w:color="auto"/>
            <w:right w:val="none" w:sz="0" w:space="0" w:color="auto"/>
          </w:divBdr>
        </w:div>
        <w:div w:id="968969778">
          <w:marLeft w:val="0"/>
          <w:marRight w:val="0"/>
          <w:marTop w:val="0"/>
          <w:marBottom w:val="0"/>
          <w:divBdr>
            <w:top w:val="none" w:sz="0" w:space="0" w:color="auto"/>
            <w:left w:val="none" w:sz="0" w:space="0" w:color="auto"/>
            <w:bottom w:val="none" w:sz="0" w:space="0" w:color="auto"/>
            <w:right w:val="none" w:sz="0" w:space="0" w:color="auto"/>
          </w:divBdr>
        </w:div>
        <w:div w:id="1126434598">
          <w:marLeft w:val="0"/>
          <w:marRight w:val="0"/>
          <w:marTop w:val="0"/>
          <w:marBottom w:val="0"/>
          <w:divBdr>
            <w:top w:val="none" w:sz="0" w:space="0" w:color="auto"/>
            <w:left w:val="none" w:sz="0" w:space="0" w:color="auto"/>
            <w:bottom w:val="none" w:sz="0" w:space="0" w:color="auto"/>
            <w:right w:val="none" w:sz="0" w:space="0" w:color="auto"/>
          </w:divBdr>
        </w:div>
        <w:div w:id="1242174181">
          <w:marLeft w:val="0"/>
          <w:marRight w:val="0"/>
          <w:marTop w:val="0"/>
          <w:marBottom w:val="0"/>
          <w:divBdr>
            <w:top w:val="none" w:sz="0" w:space="0" w:color="auto"/>
            <w:left w:val="none" w:sz="0" w:space="0" w:color="auto"/>
            <w:bottom w:val="none" w:sz="0" w:space="0" w:color="auto"/>
            <w:right w:val="none" w:sz="0" w:space="0" w:color="auto"/>
          </w:divBdr>
        </w:div>
        <w:div w:id="1272397921">
          <w:marLeft w:val="0"/>
          <w:marRight w:val="0"/>
          <w:marTop w:val="0"/>
          <w:marBottom w:val="0"/>
          <w:divBdr>
            <w:top w:val="none" w:sz="0" w:space="0" w:color="auto"/>
            <w:left w:val="none" w:sz="0" w:space="0" w:color="auto"/>
            <w:bottom w:val="none" w:sz="0" w:space="0" w:color="auto"/>
            <w:right w:val="none" w:sz="0" w:space="0" w:color="auto"/>
          </w:divBdr>
        </w:div>
        <w:div w:id="1627811718">
          <w:marLeft w:val="0"/>
          <w:marRight w:val="0"/>
          <w:marTop w:val="0"/>
          <w:marBottom w:val="0"/>
          <w:divBdr>
            <w:top w:val="none" w:sz="0" w:space="0" w:color="auto"/>
            <w:left w:val="none" w:sz="0" w:space="0" w:color="auto"/>
            <w:bottom w:val="none" w:sz="0" w:space="0" w:color="auto"/>
            <w:right w:val="none" w:sz="0" w:space="0" w:color="auto"/>
          </w:divBdr>
        </w:div>
        <w:div w:id="1648049151">
          <w:marLeft w:val="0"/>
          <w:marRight w:val="0"/>
          <w:marTop w:val="0"/>
          <w:marBottom w:val="0"/>
          <w:divBdr>
            <w:top w:val="none" w:sz="0" w:space="0" w:color="auto"/>
            <w:left w:val="none" w:sz="0" w:space="0" w:color="auto"/>
            <w:bottom w:val="none" w:sz="0" w:space="0" w:color="auto"/>
            <w:right w:val="none" w:sz="0" w:space="0" w:color="auto"/>
          </w:divBdr>
        </w:div>
        <w:div w:id="1745377895">
          <w:marLeft w:val="0"/>
          <w:marRight w:val="0"/>
          <w:marTop w:val="0"/>
          <w:marBottom w:val="0"/>
          <w:divBdr>
            <w:top w:val="none" w:sz="0" w:space="0" w:color="auto"/>
            <w:left w:val="none" w:sz="0" w:space="0" w:color="auto"/>
            <w:bottom w:val="none" w:sz="0" w:space="0" w:color="auto"/>
            <w:right w:val="none" w:sz="0" w:space="0" w:color="auto"/>
          </w:divBdr>
        </w:div>
        <w:div w:id="1800609944">
          <w:marLeft w:val="0"/>
          <w:marRight w:val="0"/>
          <w:marTop w:val="0"/>
          <w:marBottom w:val="0"/>
          <w:divBdr>
            <w:top w:val="none" w:sz="0" w:space="0" w:color="auto"/>
            <w:left w:val="none" w:sz="0" w:space="0" w:color="auto"/>
            <w:bottom w:val="none" w:sz="0" w:space="0" w:color="auto"/>
            <w:right w:val="none" w:sz="0" w:space="0" w:color="auto"/>
          </w:divBdr>
        </w:div>
        <w:div w:id="1871994444">
          <w:marLeft w:val="0"/>
          <w:marRight w:val="0"/>
          <w:marTop w:val="0"/>
          <w:marBottom w:val="0"/>
          <w:divBdr>
            <w:top w:val="none" w:sz="0" w:space="0" w:color="auto"/>
            <w:left w:val="none" w:sz="0" w:space="0" w:color="auto"/>
            <w:bottom w:val="none" w:sz="0" w:space="0" w:color="auto"/>
            <w:right w:val="none" w:sz="0" w:space="0" w:color="auto"/>
          </w:divBdr>
        </w:div>
        <w:div w:id="1886257185">
          <w:marLeft w:val="0"/>
          <w:marRight w:val="0"/>
          <w:marTop w:val="0"/>
          <w:marBottom w:val="0"/>
          <w:divBdr>
            <w:top w:val="none" w:sz="0" w:space="0" w:color="auto"/>
            <w:left w:val="none" w:sz="0" w:space="0" w:color="auto"/>
            <w:bottom w:val="none" w:sz="0" w:space="0" w:color="auto"/>
            <w:right w:val="none" w:sz="0" w:space="0" w:color="auto"/>
          </w:divBdr>
        </w:div>
        <w:div w:id="1936787930">
          <w:marLeft w:val="0"/>
          <w:marRight w:val="0"/>
          <w:marTop w:val="0"/>
          <w:marBottom w:val="0"/>
          <w:divBdr>
            <w:top w:val="none" w:sz="0" w:space="0" w:color="auto"/>
            <w:left w:val="none" w:sz="0" w:space="0" w:color="auto"/>
            <w:bottom w:val="none" w:sz="0" w:space="0" w:color="auto"/>
            <w:right w:val="none" w:sz="0" w:space="0" w:color="auto"/>
          </w:divBdr>
        </w:div>
        <w:div w:id="1941988548">
          <w:marLeft w:val="0"/>
          <w:marRight w:val="0"/>
          <w:marTop w:val="0"/>
          <w:marBottom w:val="0"/>
          <w:divBdr>
            <w:top w:val="none" w:sz="0" w:space="0" w:color="auto"/>
            <w:left w:val="none" w:sz="0" w:space="0" w:color="auto"/>
            <w:bottom w:val="none" w:sz="0" w:space="0" w:color="auto"/>
            <w:right w:val="none" w:sz="0" w:space="0" w:color="auto"/>
          </w:divBdr>
        </w:div>
        <w:div w:id="2082679067">
          <w:marLeft w:val="0"/>
          <w:marRight w:val="0"/>
          <w:marTop w:val="0"/>
          <w:marBottom w:val="0"/>
          <w:divBdr>
            <w:top w:val="none" w:sz="0" w:space="0" w:color="auto"/>
            <w:left w:val="none" w:sz="0" w:space="0" w:color="auto"/>
            <w:bottom w:val="none" w:sz="0" w:space="0" w:color="auto"/>
            <w:right w:val="none" w:sz="0" w:space="0" w:color="auto"/>
          </w:divBdr>
        </w:div>
        <w:div w:id="2137405063">
          <w:marLeft w:val="0"/>
          <w:marRight w:val="0"/>
          <w:marTop w:val="0"/>
          <w:marBottom w:val="0"/>
          <w:divBdr>
            <w:top w:val="none" w:sz="0" w:space="0" w:color="auto"/>
            <w:left w:val="none" w:sz="0" w:space="0" w:color="auto"/>
            <w:bottom w:val="none" w:sz="0" w:space="0" w:color="auto"/>
            <w:right w:val="none" w:sz="0" w:space="0" w:color="auto"/>
          </w:divBdr>
        </w:div>
      </w:divsChild>
    </w:div>
    <w:div w:id="566765916">
      <w:bodyDiv w:val="1"/>
      <w:marLeft w:val="0"/>
      <w:marRight w:val="0"/>
      <w:marTop w:val="0"/>
      <w:marBottom w:val="0"/>
      <w:divBdr>
        <w:top w:val="none" w:sz="0" w:space="0" w:color="auto"/>
        <w:left w:val="none" w:sz="0" w:space="0" w:color="auto"/>
        <w:bottom w:val="none" w:sz="0" w:space="0" w:color="auto"/>
        <w:right w:val="none" w:sz="0" w:space="0" w:color="auto"/>
      </w:divBdr>
    </w:div>
    <w:div w:id="568348081">
      <w:bodyDiv w:val="1"/>
      <w:marLeft w:val="0"/>
      <w:marRight w:val="0"/>
      <w:marTop w:val="0"/>
      <w:marBottom w:val="0"/>
      <w:divBdr>
        <w:top w:val="none" w:sz="0" w:space="0" w:color="auto"/>
        <w:left w:val="none" w:sz="0" w:space="0" w:color="auto"/>
        <w:bottom w:val="none" w:sz="0" w:space="0" w:color="auto"/>
        <w:right w:val="none" w:sz="0" w:space="0" w:color="auto"/>
      </w:divBdr>
    </w:div>
    <w:div w:id="568610455">
      <w:bodyDiv w:val="1"/>
      <w:marLeft w:val="0"/>
      <w:marRight w:val="0"/>
      <w:marTop w:val="0"/>
      <w:marBottom w:val="0"/>
      <w:divBdr>
        <w:top w:val="none" w:sz="0" w:space="0" w:color="auto"/>
        <w:left w:val="none" w:sz="0" w:space="0" w:color="auto"/>
        <w:bottom w:val="none" w:sz="0" w:space="0" w:color="auto"/>
        <w:right w:val="none" w:sz="0" w:space="0" w:color="auto"/>
      </w:divBdr>
      <w:divsChild>
        <w:div w:id="35618472">
          <w:marLeft w:val="0"/>
          <w:marRight w:val="0"/>
          <w:marTop w:val="0"/>
          <w:marBottom w:val="0"/>
          <w:divBdr>
            <w:top w:val="none" w:sz="0" w:space="0" w:color="auto"/>
            <w:left w:val="none" w:sz="0" w:space="0" w:color="auto"/>
            <w:bottom w:val="none" w:sz="0" w:space="0" w:color="auto"/>
            <w:right w:val="none" w:sz="0" w:space="0" w:color="auto"/>
          </w:divBdr>
        </w:div>
        <w:div w:id="37170670">
          <w:marLeft w:val="0"/>
          <w:marRight w:val="0"/>
          <w:marTop w:val="0"/>
          <w:marBottom w:val="0"/>
          <w:divBdr>
            <w:top w:val="none" w:sz="0" w:space="0" w:color="auto"/>
            <w:left w:val="none" w:sz="0" w:space="0" w:color="auto"/>
            <w:bottom w:val="none" w:sz="0" w:space="0" w:color="auto"/>
            <w:right w:val="none" w:sz="0" w:space="0" w:color="auto"/>
          </w:divBdr>
        </w:div>
        <w:div w:id="49696790">
          <w:marLeft w:val="0"/>
          <w:marRight w:val="0"/>
          <w:marTop w:val="0"/>
          <w:marBottom w:val="0"/>
          <w:divBdr>
            <w:top w:val="none" w:sz="0" w:space="0" w:color="auto"/>
            <w:left w:val="none" w:sz="0" w:space="0" w:color="auto"/>
            <w:bottom w:val="none" w:sz="0" w:space="0" w:color="auto"/>
            <w:right w:val="none" w:sz="0" w:space="0" w:color="auto"/>
          </w:divBdr>
        </w:div>
        <w:div w:id="147406782">
          <w:marLeft w:val="0"/>
          <w:marRight w:val="0"/>
          <w:marTop w:val="0"/>
          <w:marBottom w:val="0"/>
          <w:divBdr>
            <w:top w:val="none" w:sz="0" w:space="0" w:color="auto"/>
            <w:left w:val="none" w:sz="0" w:space="0" w:color="auto"/>
            <w:bottom w:val="none" w:sz="0" w:space="0" w:color="auto"/>
            <w:right w:val="none" w:sz="0" w:space="0" w:color="auto"/>
          </w:divBdr>
        </w:div>
        <w:div w:id="226769144">
          <w:marLeft w:val="0"/>
          <w:marRight w:val="0"/>
          <w:marTop w:val="0"/>
          <w:marBottom w:val="0"/>
          <w:divBdr>
            <w:top w:val="none" w:sz="0" w:space="0" w:color="auto"/>
            <w:left w:val="none" w:sz="0" w:space="0" w:color="auto"/>
            <w:bottom w:val="none" w:sz="0" w:space="0" w:color="auto"/>
            <w:right w:val="none" w:sz="0" w:space="0" w:color="auto"/>
          </w:divBdr>
        </w:div>
        <w:div w:id="343944838">
          <w:marLeft w:val="0"/>
          <w:marRight w:val="0"/>
          <w:marTop w:val="0"/>
          <w:marBottom w:val="0"/>
          <w:divBdr>
            <w:top w:val="none" w:sz="0" w:space="0" w:color="auto"/>
            <w:left w:val="none" w:sz="0" w:space="0" w:color="auto"/>
            <w:bottom w:val="none" w:sz="0" w:space="0" w:color="auto"/>
            <w:right w:val="none" w:sz="0" w:space="0" w:color="auto"/>
          </w:divBdr>
        </w:div>
        <w:div w:id="346639055">
          <w:marLeft w:val="0"/>
          <w:marRight w:val="0"/>
          <w:marTop w:val="0"/>
          <w:marBottom w:val="0"/>
          <w:divBdr>
            <w:top w:val="none" w:sz="0" w:space="0" w:color="auto"/>
            <w:left w:val="none" w:sz="0" w:space="0" w:color="auto"/>
            <w:bottom w:val="none" w:sz="0" w:space="0" w:color="auto"/>
            <w:right w:val="none" w:sz="0" w:space="0" w:color="auto"/>
          </w:divBdr>
        </w:div>
        <w:div w:id="658003997">
          <w:marLeft w:val="0"/>
          <w:marRight w:val="0"/>
          <w:marTop w:val="0"/>
          <w:marBottom w:val="0"/>
          <w:divBdr>
            <w:top w:val="none" w:sz="0" w:space="0" w:color="auto"/>
            <w:left w:val="none" w:sz="0" w:space="0" w:color="auto"/>
            <w:bottom w:val="none" w:sz="0" w:space="0" w:color="auto"/>
            <w:right w:val="none" w:sz="0" w:space="0" w:color="auto"/>
          </w:divBdr>
        </w:div>
        <w:div w:id="733357419">
          <w:marLeft w:val="0"/>
          <w:marRight w:val="0"/>
          <w:marTop w:val="0"/>
          <w:marBottom w:val="0"/>
          <w:divBdr>
            <w:top w:val="none" w:sz="0" w:space="0" w:color="auto"/>
            <w:left w:val="none" w:sz="0" w:space="0" w:color="auto"/>
            <w:bottom w:val="none" w:sz="0" w:space="0" w:color="auto"/>
            <w:right w:val="none" w:sz="0" w:space="0" w:color="auto"/>
          </w:divBdr>
        </w:div>
        <w:div w:id="764307230">
          <w:marLeft w:val="0"/>
          <w:marRight w:val="0"/>
          <w:marTop w:val="0"/>
          <w:marBottom w:val="0"/>
          <w:divBdr>
            <w:top w:val="none" w:sz="0" w:space="0" w:color="auto"/>
            <w:left w:val="none" w:sz="0" w:space="0" w:color="auto"/>
            <w:bottom w:val="none" w:sz="0" w:space="0" w:color="auto"/>
            <w:right w:val="none" w:sz="0" w:space="0" w:color="auto"/>
          </w:divBdr>
        </w:div>
        <w:div w:id="883757250">
          <w:marLeft w:val="0"/>
          <w:marRight w:val="0"/>
          <w:marTop w:val="0"/>
          <w:marBottom w:val="0"/>
          <w:divBdr>
            <w:top w:val="none" w:sz="0" w:space="0" w:color="auto"/>
            <w:left w:val="none" w:sz="0" w:space="0" w:color="auto"/>
            <w:bottom w:val="none" w:sz="0" w:space="0" w:color="auto"/>
            <w:right w:val="none" w:sz="0" w:space="0" w:color="auto"/>
          </w:divBdr>
        </w:div>
        <w:div w:id="953901768">
          <w:marLeft w:val="0"/>
          <w:marRight w:val="0"/>
          <w:marTop w:val="0"/>
          <w:marBottom w:val="0"/>
          <w:divBdr>
            <w:top w:val="none" w:sz="0" w:space="0" w:color="auto"/>
            <w:left w:val="none" w:sz="0" w:space="0" w:color="auto"/>
            <w:bottom w:val="none" w:sz="0" w:space="0" w:color="auto"/>
            <w:right w:val="none" w:sz="0" w:space="0" w:color="auto"/>
          </w:divBdr>
        </w:div>
        <w:div w:id="1117531187">
          <w:marLeft w:val="0"/>
          <w:marRight w:val="0"/>
          <w:marTop w:val="0"/>
          <w:marBottom w:val="0"/>
          <w:divBdr>
            <w:top w:val="none" w:sz="0" w:space="0" w:color="auto"/>
            <w:left w:val="none" w:sz="0" w:space="0" w:color="auto"/>
            <w:bottom w:val="none" w:sz="0" w:space="0" w:color="auto"/>
            <w:right w:val="none" w:sz="0" w:space="0" w:color="auto"/>
          </w:divBdr>
        </w:div>
        <w:div w:id="1160656049">
          <w:marLeft w:val="0"/>
          <w:marRight w:val="0"/>
          <w:marTop w:val="0"/>
          <w:marBottom w:val="0"/>
          <w:divBdr>
            <w:top w:val="none" w:sz="0" w:space="0" w:color="auto"/>
            <w:left w:val="none" w:sz="0" w:space="0" w:color="auto"/>
            <w:bottom w:val="none" w:sz="0" w:space="0" w:color="auto"/>
            <w:right w:val="none" w:sz="0" w:space="0" w:color="auto"/>
          </w:divBdr>
        </w:div>
        <w:div w:id="1430127634">
          <w:marLeft w:val="0"/>
          <w:marRight w:val="0"/>
          <w:marTop w:val="0"/>
          <w:marBottom w:val="0"/>
          <w:divBdr>
            <w:top w:val="none" w:sz="0" w:space="0" w:color="auto"/>
            <w:left w:val="none" w:sz="0" w:space="0" w:color="auto"/>
            <w:bottom w:val="none" w:sz="0" w:space="0" w:color="auto"/>
            <w:right w:val="none" w:sz="0" w:space="0" w:color="auto"/>
          </w:divBdr>
        </w:div>
        <w:div w:id="1674139788">
          <w:marLeft w:val="0"/>
          <w:marRight w:val="0"/>
          <w:marTop w:val="0"/>
          <w:marBottom w:val="0"/>
          <w:divBdr>
            <w:top w:val="none" w:sz="0" w:space="0" w:color="auto"/>
            <w:left w:val="none" w:sz="0" w:space="0" w:color="auto"/>
            <w:bottom w:val="none" w:sz="0" w:space="0" w:color="auto"/>
            <w:right w:val="none" w:sz="0" w:space="0" w:color="auto"/>
          </w:divBdr>
        </w:div>
        <w:div w:id="2026400183">
          <w:marLeft w:val="0"/>
          <w:marRight w:val="0"/>
          <w:marTop w:val="0"/>
          <w:marBottom w:val="0"/>
          <w:divBdr>
            <w:top w:val="none" w:sz="0" w:space="0" w:color="auto"/>
            <w:left w:val="none" w:sz="0" w:space="0" w:color="auto"/>
            <w:bottom w:val="none" w:sz="0" w:space="0" w:color="auto"/>
            <w:right w:val="none" w:sz="0" w:space="0" w:color="auto"/>
          </w:divBdr>
        </w:div>
        <w:div w:id="2035572277">
          <w:marLeft w:val="0"/>
          <w:marRight w:val="0"/>
          <w:marTop w:val="0"/>
          <w:marBottom w:val="0"/>
          <w:divBdr>
            <w:top w:val="none" w:sz="0" w:space="0" w:color="auto"/>
            <w:left w:val="none" w:sz="0" w:space="0" w:color="auto"/>
            <w:bottom w:val="none" w:sz="0" w:space="0" w:color="auto"/>
            <w:right w:val="none" w:sz="0" w:space="0" w:color="auto"/>
          </w:divBdr>
        </w:div>
        <w:div w:id="2043967961">
          <w:marLeft w:val="0"/>
          <w:marRight w:val="0"/>
          <w:marTop w:val="0"/>
          <w:marBottom w:val="0"/>
          <w:divBdr>
            <w:top w:val="none" w:sz="0" w:space="0" w:color="auto"/>
            <w:left w:val="none" w:sz="0" w:space="0" w:color="auto"/>
            <w:bottom w:val="none" w:sz="0" w:space="0" w:color="auto"/>
            <w:right w:val="none" w:sz="0" w:space="0" w:color="auto"/>
          </w:divBdr>
        </w:div>
        <w:div w:id="2067951784">
          <w:marLeft w:val="0"/>
          <w:marRight w:val="0"/>
          <w:marTop w:val="0"/>
          <w:marBottom w:val="0"/>
          <w:divBdr>
            <w:top w:val="none" w:sz="0" w:space="0" w:color="auto"/>
            <w:left w:val="none" w:sz="0" w:space="0" w:color="auto"/>
            <w:bottom w:val="none" w:sz="0" w:space="0" w:color="auto"/>
            <w:right w:val="none" w:sz="0" w:space="0" w:color="auto"/>
          </w:divBdr>
        </w:div>
        <w:div w:id="2070611011">
          <w:marLeft w:val="0"/>
          <w:marRight w:val="0"/>
          <w:marTop w:val="0"/>
          <w:marBottom w:val="0"/>
          <w:divBdr>
            <w:top w:val="none" w:sz="0" w:space="0" w:color="auto"/>
            <w:left w:val="none" w:sz="0" w:space="0" w:color="auto"/>
            <w:bottom w:val="none" w:sz="0" w:space="0" w:color="auto"/>
            <w:right w:val="none" w:sz="0" w:space="0" w:color="auto"/>
          </w:divBdr>
        </w:div>
        <w:div w:id="2084330513">
          <w:marLeft w:val="0"/>
          <w:marRight w:val="0"/>
          <w:marTop w:val="0"/>
          <w:marBottom w:val="0"/>
          <w:divBdr>
            <w:top w:val="none" w:sz="0" w:space="0" w:color="auto"/>
            <w:left w:val="none" w:sz="0" w:space="0" w:color="auto"/>
            <w:bottom w:val="none" w:sz="0" w:space="0" w:color="auto"/>
            <w:right w:val="none" w:sz="0" w:space="0" w:color="auto"/>
          </w:divBdr>
        </w:div>
        <w:div w:id="2131586897">
          <w:marLeft w:val="0"/>
          <w:marRight w:val="0"/>
          <w:marTop w:val="0"/>
          <w:marBottom w:val="0"/>
          <w:divBdr>
            <w:top w:val="none" w:sz="0" w:space="0" w:color="auto"/>
            <w:left w:val="none" w:sz="0" w:space="0" w:color="auto"/>
            <w:bottom w:val="none" w:sz="0" w:space="0" w:color="auto"/>
            <w:right w:val="none" w:sz="0" w:space="0" w:color="auto"/>
          </w:divBdr>
        </w:div>
      </w:divsChild>
    </w:div>
    <w:div w:id="588778101">
      <w:bodyDiv w:val="1"/>
      <w:marLeft w:val="0"/>
      <w:marRight w:val="0"/>
      <w:marTop w:val="0"/>
      <w:marBottom w:val="0"/>
      <w:divBdr>
        <w:top w:val="none" w:sz="0" w:space="0" w:color="auto"/>
        <w:left w:val="none" w:sz="0" w:space="0" w:color="auto"/>
        <w:bottom w:val="none" w:sz="0" w:space="0" w:color="auto"/>
        <w:right w:val="none" w:sz="0" w:space="0" w:color="auto"/>
      </w:divBdr>
    </w:div>
    <w:div w:id="589856240">
      <w:bodyDiv w:val="1"/>
      <w:marLeft w:val="0"/>
      <w:marRight w:val="0"/>
      <w:marTop w:val="0"/>
      <w:marBottom w:val="0"/>
      <w:divBdr>
        <w:top w:val="none" w:sz="0" w:space="0" w:color="auto"/>
        <w:left w:val="none" w:sz="0" w:space="0" w:color="auto"/>
        <w:bottom w:val="none" w:sz="0" w:space="0" w:color="auto"/>
        <w:right w:val="none" w:sz="0" w:space="0" w:color="auto"/>
      </w:divBdr>
    </w:div>
    <w:div w:id="590547195">
      <w:bodyDiv w:val="1"/>
      <w:marLeft w:val="0"/>
      <w:marRight w:val="0"/>
      <w:marTop w:val="0"/>
      <w:marBottom w:val="0"/>
      <w:divBdr>
        <w:top w:val="none" w:sz="0" w:space="0" w:color="auto"/>
        <w:left w:val="none" w:sz="0" w:space="0" w:color="auto"/>
        <w:bottom w:val="none" w:sz="0" w:space="0" w:color="auto"/>
        <w:right w:val="none" w:sz="0" w:space="0" w:color="auto"/>
      </w:divBdr>
    </w:div>
    <w:div w:id="599528849">
      <w:bodyDiv w:val="1"/>
      <w:marLeft w:val="0"/>
      <w:marRight w:val="0"/>
      <w:marTop w:val="0"/>
      <w:marBottom w:val="0"/>
      <w:divBdr>
        <w:top w:val="none" w:sz="0" w:space="0" w:color="auto"/>
        <w:left w:val="none" w:sz="0" w:space="0" w:color="auto"/>
        <w:bottom w:val="none" w:sz="0" w:space="0" w:color="auto"/>
        <w:right w:val="none" w:sz="0" w:space="0" w:color="auto"/>
      </w:divBdr>
    </w:div>
    <w:div w:id="611323985">
      <w:bodyDiv w:val="1"/>
      <w:marLeft w:val="0"/>
      <w:marRight w:val="0"/>
      <w:marTop w:val="0"/>
      <w:marBottom w:val="0"/>
      <w:divBdr>
        <w:top w:val="none" w:sz="0" w:space="0" w:color="auto"/>
        <w:left w:val="none" w:sz="0" w:space="0" w:color="auto"/>
        <w:bottom w:val="none" w:sz="0" w:space="0" w:color="auto"/>
        <w:right w:val="none" w:sz="0" w:space="0" w:color="auto"/>
      </w:divBdr>
    </w:div>
    <w:div w:id="614025160">
      <w:bodyDiv w:val="1"/>
      <w:marLeft w:val="0"/>
      <w:marRight w:val="0"/>
      <w:marTop w:val="0"/>
      <w:marBottom w:val="0"/>
      <w:divBdr>
        <w:top w:val="none" w:sz="0" w:space="0" w:color="auto"/>
        <w:left w:val="none" w:sz="0" w:space="0" w:color="auto"/>
        <w:bottom w:val="none" w:sz="0" w:space="0" w:color="auto"/>
        <w:right w:val="none" w:sz="0" w:space="0" w:color="auto"/>
      </w:divBdr>
    </w:div>
    <w:div w:id="625938556">
      <w:bodyDiv w:val="1"/>
      <w:marLeft w:val="0"/>
      <w:marRight w:val="0"/>
      <w:marTop w:val="0"/>
      <w:marBottom w:val="0"/>
      <w:divBdr>
        <w:top w:val="none" w:sz="0" w:space="0" w:color="auto"/>
        <w:left w:val="none" w:sz="0" w:space="0" w:color="auto"/>
        <w:bottom w:val="none" w:sz="0" w:space="0" w:color="auto"/>
        <w:right w:val="none" w:sz="0" w:space="0" w:color="auto"/>
      </w:divBdr>
    </w:div>
    <w:div w:id="632295836">
      <w:bodyDiv w:val="1"/>
      <w:marLeft w:val="0"/>
      <w:marRight w:val="0"/>
      <w:marTop w:val="0"/>
      <w:marBottom w:val="0"/>
      <w:divBdr>
        <w:top w:val="none" w:sz="0" w:space="0" w:color="auto"/>
        <w:left w:val="none" w:sz="0" w:space="0" w:color="auto"/>
        <w:bottom w:val="none" w:sz="0" w:space="0" w:color="auto"/>
        <w:right w:val="none" w:sz="0" w:space="0" w:color="auto"/>
      </w:divBdr>
    </w:div>
    <w:div w:id="637535768">
      <w:bodyDiv w:val="1"/>
      <w:marLeft w:val="0"/>
      <w:marRight w:val="0"/>
      <w:marTop w:val="0"/>
      <w:marBottom w:val="0"/>
      <w:divBdr>
        <w:top w:val="none" w:sz="0" w:space="0" w:color="auto"/>
        <w:left w:val="none" w:sz="0" w:space="0" w:color="auto"/>
        <w:bottom w:val="none" w:sz="0" w:space="0" w:color="auto"/>
        <w:right w:val="none" w:sz="0" w:space="0" w:color="auto"/>
      </w:divBdr>
      <w:divsChild>
        <w:div w:id="446119531">
          <w:marLeft w:val="0"/>
          <w:marRight w:val="0"/>
          <w:marTop w:val="0"/>
          <w:marBottom w:val="0"/>
          <w:divBdr>
            <w:top w:val="none" w:sz="0" w:space="0" w:color="auto"/>
            <w:left w:val="none" w:sz="0" w:space="0" w:color="auto"/>
            <w:bottom w:val="none" w:sz="0" w:space="0" w:color="auto"/>
            <w:right w:val="none" w:sz="0" w:space="0" w:color="auto"/>
          </w:divBdr>
          <w:divsChild>
            <w:div w:id="535044559">
              <w:marLeft w:val="0"/>
              <w:marRight w:val="0"/>
              <w:marTop w:val="0"/>
              <w:marBottom w:val="0"/>
              <w:divBdr>
                <w:top w:val="none" w:sz="0" w:space="0" w:color="auto"/>
                <w:left w:val="none" w:sz="0" w:space="0" w:color="auto"/>
                <w:bottom w:val="none" w:sz="0" w:space="0" w:color="auto"/>
                <w:right w:val="none" w:sz="0" w:space="0" w:color="auto"/>
              </w:divBdr>
              <w:divsChild>
                <w:div w:id="1214924872">
                  <w:marLeft w:val="0"/>
                  <w:marRight w:val="0"/>
                  <w:marTop w:val="0"/>
                  <w:marBottom w:val="0"/>
                  <w:divBdr>
                    <w:top w:val="none" w:sz="0" w:space="0" w:color="auto"/>
                    <w:left w:val="none" w:sz="0" w:space="0" w:color="auto"/>
                    <w:bottom w:val="none" w:sz="0" w:space="0" w:color="auto"/>
                    <w:right w:val="none" w:sz="0" w:space="0" w:color="auto"/>
                  </w:divBdr>
                  <w:divsChild>
                    <w:div w:id="207214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303828">
      <w:bodyDiv w:val="1"/>
      <w:marLeft w:val="0"/>
      <w:marRight w:val="0"/>
      <w:marTop w:val="0"/>
      <w:marBottom w:val="0"/>
      <w:divBdr>
        <w:top w:val="none" w:sz="0" w:space="0" w:color="auto"/>
        <w:left w:val="none" w:sz="0" w:space="0" w:color="auto"/>
        <w:bottom w:val="none" w:sz="0" w:space="0" w:color="auto"/>
        <w:right w:val="none" w:sz="0" w:space="0" w:color="auto"/>
      </w:divBdr>
    </w:div>
    <w:div w:id="665744474">
      <w:bodyDiv w:val="1"/>
      <w:marLeft w:val="0"/>
      <w:marRight w:val="0"/>
      <w:marTop w:val="0"/>
      <w:marBottom w:val="0"/>
      <w:divBdr>
        <w:top w:val="none" w:sz="0" w:space="0" w:color="auto"/>
        <w:left w:val="none" w:sz="0" w:space="0" w:color="auto"/>
        <w:bottom w:val="none" w:sz="0" w:space="0" w:color="auto"/>
        <w:right w:val="none" w:sz="0" w:space="0" w:color="auto"/>
      </w:divBdr>
    </w:div>
    <w:div w:id="674384108">
      <w:bodyDiv w:val="1"/>
      <w:marLeft w:val="0"/>
      <w:marRight w:val="0"/>
      <w:marTop w:val="0"/>
      <w:marBottom w:val="0"/>
      <w:divBdr>
        <w:top w:val="none" w:sz="0" w:space="0" w:color="auto"/>
        <w:left w:val="none" w:sz="0" w:space="0" w:color="auto"/>
        <w:bottom w:val="none" w:sz="0" w:space="0" w:color="auto"/>
        <w:right w:val="none" w:sz="0" w:space="0" w:color="auto"/>
      </w:divBdr>
      <w:divsChild>
        <w:div w:id="523597123">
          <w:marLeft w:val="0"/>
          <w:marRight w:val="0"/>
          <w:marTop w:val="0"/>
          <w:marBottom w:val="0"/>
          <w:divBdr>
            <w:top w:val="none" w:sz="0" w:space="0" w:color="auto"/>
            <w:left w:val="none" w:sz="0" w:space="0" w:color="auto"/>
            <w:bottom w:val="none" w:sz="0" w:space="0" w:color="auto"/>
            <w:right w:val="none" w:sz="0" w:space="0" w:color="auto"/>
          </w:divBdr>
          <w:divsChild>
            <w:div w:id="487405312">
              <w:marLeft w:val="0"/>
              <w:marRight w:val="0"/>
              <w:marTop w:val="0"/>
              <w:marBottom w:val="0"/>
              <w:divBdr>
                <w:top w:val="none" w:sz="0" w:space="0" w:color="auto"/>
                <w:left w:val="none" w:sz="0" w:space="0" w:color="auto"/>
                <w:bottom w:val="none" w:sz="0" w:space="0" w:color="auto"/>
                <w:right w:val="none" w:sz="0" w:space="0" w:color="auto"/>
              </w:divBdr>
              <w:divsChild>
                <w:div w:id="241641972">
                  <w:marLeft w:val="0"/>
                  <w:marRight w:val="0"/>
                  <w:marTop w:val="0"/>
                  <w:marBottom w:val="0"/>
                  <w:divBdr>
                    <w:top w:val="none" w:sz="0" w:space="0" w:color="auto"/>
                    <w:left w:val="none" w:sz="0" w:space="0" w:color="auto"/>
                    <w:bottom w:val="none" w:sz="0" w:space="0" w:color="auto"/>
                    <w:right w:val="none" w:sz="0" w:space="0" w:color="auto"/>
                  </w:divBdr>
                  <w:divsChild>
                    <w:div w:id="114180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559093">
      <w:bodyDiv w:val="1"/>
      <w:marLeft w:val="0"/>
      <w:marRight w:val="0"/>
      <w:marTop w:val="0"/>
      <w:marBottom w:val="0"/>
      <w:divBdr>
        <w:top w:val="none" w:sz="0" w:space="0" w:color="auto"/>
        <w:left w:val="none" w:sz="0" w:space="0" w:color="auto"/>
        <w:bottom w:val="none" w:sz="0" w:space="0" w:color="auto"/>
        <w:right w:val="none" w:sz="0" w:space="0" w:color="auto"/>
      </w:divBdr>
    </w:div>
    <w:div w:id="707292263">
      <w:bodyDiv w:val="1"/>
      <w:marLeft w:val="0"/>
      <w:marRight w:val="0"/>
      <w:marTop w:val="0"/>
      <w:marBottom w:val="0"/>
      <w:divBdr>
        <w:top w:val="none" w:sz="0" w:space="0" w:color="auto"/>
        <w:left w:val="none" w:sz="0" w:space="0" w:color="auto"/>
        <w:bottom w:val="none" w:sz="0" w:space="0" w:color="auto"/>
        <w:right w:val="none" w:sz="0" w:space="0" w:color="auto"/>
      </w:divBdr>
    </w:div>
    <w:div w:id="720057121">
      <w:bodyDiv w:val="1"/>
      <w:marLeft w:val="0"/>
      <w:marRight w:val="0"/>
      <w:marTop w:val="0"/>
      <w:marBottom w:val="0"/>
      <w:divBdr>
        <w:top w:val="none" w:sz="0" w:space="0" w:color="auto"/>
        <w:left w:val="none" w:sz="0" w:space="0" w:color="auto"/>
        <w:bottom w:val="none" w:sz="0" w:space="0" w:color="auto"/>
        <w:right w:val="none" w:sz="0" w:space="0" w:color="auto"/>
      </w:divBdr>
    </w:div>
    <w:div w:id="730889706">
      <w:bodyDiv w:val="1"/>
      <w:marLeft w:val="0"/>
      <w:marRight w:val="0"/>
      <w:marTop w:val="0"/>
      <w:marBottom w:val="0"/>
      <w:divBdr>
        <w:top w:val="none" w:sz="0" w:space="0" w:color="auto"/>
        <w:left w:val="none" w:sz="0" w:space="0" w:color="auto"/>
        <w:bottom w:val="none" w:sz="0" w:space="0" w:color="auto"/>
        <w:right w:val="none" w:sz="0" w:space="0" w:color="auto"/>
      </w:divBdr>
    </w:div>
    <w:div w:id="731389784">
      <w:bodyDiv w:val="1"/>
      <w:marLeft w:val="0"/>
      <w:marRight w:val="0"/>
      <w:marTop w:val="0"/>
      <w:marBottom w:val="0"/>
      <w:divBdr>
        <w:top w:val="none" w:sz="0" w:space="0" w:color="auto"/>
        <w:left w:val="none" w:sz="0" w:space="0" w:color="auto"/>
        <w:bottom w:val="none" w:sz="0" w:space="0" w:color="auto"/>
        <w:right w:val="none" w:sz="0" w:space="0" w:color="auto"/>
      </w:divBdr>
    </w:div>
    <w:div w:id="746001672">
      <w:bodyDiv w:val="1"/>
      <w:marLeft w:val="0"/>
      <w:marRight w:val="0"/>
      <w:marTop w:val="0"/>
      <w:marBottom w:val="0"/>
      <w:divBdr>
        <w:top w:val="none" w:sz="0" w:space="0" w:color="auto"/>
        <w:left w:val="none" w:sz="0" w:space="0" w:color="auto"/>
        <w:bottom w:val="none" w:sz="0" w:space="0" w:color="auto"/>
        <w:right w:val="none" w:sz="0" w:space="0" w:color="auto"/>
      </w:divBdr>
    </w:div>
    <w:div w:id="771707756">
      <w:bodyDiv w:val="1"/>
      <w:marLeft w:val="0"/>
      <w:marRight w:val="0"/>
      <w:marTop w:val="0"/>
      <w:marBottom w:val="0"/>
      <w:divBdr>
        <w:top w:val="none" w:sz="0" w:space="0" w:color="auto"/>
        <w:left w:val="none" w:sz="0" w:space="0" w:color="auto"/>
        <w:bottom w:val="none" w:sz="0" w:space="0" w:color="auto"/>
        <w:right w:val="none" w:sz="0" w:space="0" w:color="auto"/>
      </w:divBdr>
    </w:div>
    <w:div w:id="784927664">
      <w:bodyDiv w:val="1"/>
      <w:marLeft w:val="0"/>
      <w:marRight w:val="0"/>
      <w:marTop w:val="0"/>
      <w:marBottom w:val="0"/>
      <w:divBdr>
        <w:top w:val="none" w:sz="0" w:space="0" w:color="auto"/>
        <w:left w:val="none" w:sz="0" w:space="0" w:color="auto"/>
        <w:bottom w:val="none" w:sz="0" w:space="0" w:color="auto"/>
        <w:right w:val="none" w:sz="0" w:space="0" w:color="auto"/>
      </w:divBdr>
    </w:div>
    <w:div w:id="787745970">
      <w:bodyDiv w:val="1"/>
      <w:marLeft w:val="0"/>
      <w:marRight w:val="0"/>
      <w:marTop w:val="0"/>
      <w:marBottom w:val="0"/>
      <w:divBdr>
        <w:top w:val="none" w:sz="0" w:space="0" w:color="auto"/>
        <w:left w:val="none" w:sz="0" w:space="0" w:color="auto"/>
        <w:bottom w:val="none" w:sz="0" w:space="0" w:color="auto"/>
        <w:right w:val="none" w:sz="0" w:space="0" w:color="auto"/>
      </w:divBdr>
    </w:div>
    <w:div w:id="791943621">
      <w:bodyDiv w:val="1"/>
      <w:marLeft w:val="0"/>
      <w:marRight w:val="0"/>
      <w:marTop w:val="0"/>
      <w:marBottom w:val="0"/>
      <w:divBdr>
        <w:top w:val="none" w:sz="0" w:space="0" w:color="auto"/>
        <w:left w:val="none" w:sz="0" w:space="0" w:color="auto"/>
        <w:bottom w:val="none" w:sz="0" w:space="0" w:color="auto"/>
        <w:right w:val="none" w:sz="0" w:space="0" w:color="auto"/>
      </w:divBdr>
    </w:div>
    <w:div w:id="793209553">
      <w:bodyDiv w:val="1"/>
      <w:marLeft w:val="0"/>
      <w:marRight w:val="0"/>
      <w:marTop w:val="0"/>
      <w:marBottom w:val="0"/>
      <w:divBdr>
        <w:top w:val="none" w:sz="0" w:space="0" w:color="auto"/>
        <w:left w:val="none" w:sz="0" w:space="0" w:color="auto"/>
        <w:bottom w:val="none" w:sz="0" w:space="0" w:color="auto"/>
        <w:right w:val="none" w:sz="0" w:space="0" w:color="auto"/>
      </w:divBdr>
    </w:div>
    <w:div w:id="800654565">
      <w:bodyDiv w:val="1"/>
      <w:marLeft w:val="0"/>
      <w:marRight w:val="0"/>
      <w:marTop w:val="0"/>
      <w:marBottom w:val="0"/>
      <w:divBdr>
        <w:top w:val="none" w:sz="0" w:space="0" w:color="auto"/>
        <w:left w:val="none" w:sz="0" w:space="0" w:color="auto"/>
        <w:bottom w:val="none" w:sz="0" w:space="0" w:color="auto"/>
        <w:right w:val="none" w:sz="0" w:space="0" w:color="auto"/>
      </w:divBdr>
    </w:div>
    <w:div w:id="805582079">
      <w:bodyDiv w:val="1"/>
      <w:marLeft w:val="0"/>
      <w:marRight w:val="0"/>
      <w:marTop w:val="0"/>
      <w:marBottom w:val="0"/>
      <w:divBdr>
        <w:top w:val="none" w:sz="0" w:space="0" w:color="auto"/>
        <w:left w:val="none" w:sz="0" w:space="0" w:color="auto"/>
        <w:bottom w:val="none" w:sz="0" w:space="0" w:color="auto"/>
        <w:right w:val="none" w:sz="0" w:space="0" w:color="auto"/>
      </w:divBdr>
    </w:div>
    <w:div w:id="819079622">
      <w:bodyDiv w:val="1"/>
      <w:marLeft w:val="0"/>
      <w:marRight w:val="0"/>
      <w:marTop w:val="0"/>
      <w:marBottom w:val="0"/>
      <w:divBdr>
        <w:top w:val="none" w:sz="0" w:space="0" w:color="auto"/>
        <w:left w:val="none" w:sz="0" w:space="0" w:color="auto"/>
        <w:bottom w:val="none" w:sz="0" w:space="0" w:color="auto"/>
        <w:right w:val="none" w:sz="0" w:space="0" w:color="auto"/>
      </w:divBdr>
    </w:div>
    <w:div w:id="823937599">
      <w:bodyDiv w:val="1"/>
      <w:marLeft w:val="0"/>
      <w:marRight w:val="0"/>
      <w:marTop w:val="0"/>
      <w:marBottom w:val="0"/>
      <w:divBdr>
        <w:top w:val="none" w:sz="0" w:space="0" w:color="auto"/>
        <w:left w:val="none" w:sz="0" w:space="0" w:color="auto"/>
        <w:bottom w:val="none" w:sz="0" w:space="0" w:color="auto"/>
        <w:right w:val="none" w:sz="0" w:space="0" w:color="auto"/>
      </w:divBdr>
    </w:div>
    <w:div w:id="829757048">
      <w:bodyDiv w:val="1"/>
      <w:marLeft w:val="0"/>
      <w:marRight w:val="0"/>
      <w:marTop w:val="0"/>
      <w:marBottom w:val="0"/>
      <w:divBdr>
        <w:top w:val="none" w:sz="0" w:space="0" w:color="auto"/>
        <w:left w:val="none" w:sz="0" w:space="0" w:color="auto"/>
        <w:bottom w:val="none" w:sz="0" w:space="0" w:color="auto"/>
        <w:right w:val="none" w:sz="0" w:space="0" w:color="auto"/>
      </w:divBdr>
    </w:div>
    <w:div w:id="889730460">
      <w:bodyDiv w:val="1"/>
      <w:marLeft w:val="0"/>
      <w:marRight w:val="0"/>
      <w:marTop w:val="0"/>
      <w:marBottom w:val="0"/>
      <w:divBdr>
        <w:top w:val="none" w:sz="0" w:space="0" w:color="auto"/>
        <w:left w:val="none" w:sz="0" w:space="0" w:color="auto"/>
        <w:bottom w:val="none" w:sz="0" w:space="0" w:color="auto"/>
        <w:right w:val="none" w:sz="0" w:space="0" w:color="auto"/>
      </w:divBdr>
    </w:div>
    <w:div w:id="904608017">
      <w:bodyDiv w:val="1"/>
      <w:marLeft w:val="0"/>
      <w:marRight w:val="0"/>
      <w:marTop w:val="0"/>
      <w:marBottom w:val="0"/>
      <w:divBdr>
        <w:top w:val="none" w:sz="0" w:space="0" w:color="auto"/>
        <w:left w:val="none" w:sz="0" w:space="0" w:color="auto"/>
        <w:bottom w:val="none" w:sz="0" w:space="0" w:color="auto"/>
        <w:right w:val="none" w:sz="0" w:space="0" w:color="auto"/>
      </w:divBdr>
      <w:divsChild>
        <w:div w:id="993294798">
          <w:marLeft w:val="0"/>
          <w:marRight w:val="0"/>
          <w:marTop w:val="0"/>
          <w:marBottom w:val="0"/>
          <w:divBdr>
            <w:top w:val="single" w:sz="2" w:space="0" w:color="E5E7EB"/>
            <w:left w:val="single" w:sz="2" w:space="0" w:color="E5E7EB"/>
            <w:bottom w:val="single" w:sz="2" w:space="0" w:color="E5E7EB"/>
            <w:right w:val="single" w:sz="2" w:space="0" w:color="E5E7EB"/>
          </w:divBdr>
          <w:divsChild>
            <w:div w:id="1675649973">
              <w:marLeft w:val="0"/>
              <w:marRight w:val="0"/>
              <w:marTop w:val="0"/>
              <w:marBottom w:val="0"/>
              <w:divBdr>
                <w:top w:val="single" w:sz="2" w:space="0" w:color="auto"/>
                <w:left w:val="single" w:sz="2" w:space="0" w:color="auto"/>
                <w:bottom w:val="single" w:sz="2" w:space="0" w:color="auto"/>
                <w:right w:val="single" w:sz="2" w:space="0" w:color="auto"/>
              </w:divBdr>
              <w:divsChild>
                <w:div w:id="170797382">
                  <w:marLeft w:val="0"/>
                  <w:marRight w:val="0"/>
                  <w:marTop w:val="0"/>
                  <w:marBottom w:val="0"/>
                  <w:divBdr>
                    <w:top w:val="single" w:sz="2" w:space="0" w:color="auto"/>
                    <w:left w:val="single" w:sz="2" w:space="0" w:color="auto"/>
                    <w:bottom w:val="single" w:sz="2" w:space="0" w:color="auto"/>
                    <w:right w:val="single" w:sz="2" w:space="0" w:color="auto"/>
                  </w:divBdr>
                  <w:divsChild>
                    <w:div w:id="886453445">
                      <w:marLeft w:val="0"/>
                      <w:marRight w:val="0"/>
                      <w:marTop w:val="0"/>
                      <w:marBottom w:val="0"/>
                      <w:divBdr>
                        <w:top w:val="single" w:sz="2" w:space="0" w:color="E5E7EB"/>
                        <w:left w:val="single" w:sz="2" w:space="0" w:color="E5E7EB"/>
                        <w:bottom w:val="single" w:sz="2" w:space="0" w:color="E5E7EB"/>
                        <w:right w:val="single" w:sz="2" w:space="0" w:color="E5E7EB"/>
                      </w:divBdr>
                      <w:divsChild>
                        <w:div w:id="935939672">
                          <w:marLeft w:val="0"/>
                          <w:marRight w:val="0"/>
                          <w:marTop w:val="0"/>
                          <w:marBottom w:val="0"/>
                          <w:divBdr>
                            <w:top w:val="single" w:sz="2" w:space="0" w:color="E5E7EB"/>
                            <w:left w:val="single" w:sz="2" w:space="0" w:color="E5E7EB"/>
                            <w:bottom w:val="single" w:sz="2" w:space="0" w:color="E5E7EB"/>
                            <w:right w:val="single" w:sz="2" w:space="0" w:color="E5E7EB"/>
                          </w:divBdr>
                          <w:divsChild>
                            <w:div w:id="23337260">
                              <w:marLeft w:val="0"/>
                              <w:marRight w:val="0"/>
                              <w:marTop w:val="0"/>
                              <w:marBottom w:val="0"/>
                              <w:divBdr>
                                <w:top w:val="single" w:sz="2" w:space="0" w:color="E5E7EB"/>
                                <w:left w:val="single" w:sz="2" w:space="0" w:color="E5E7EB"/>
                                <w:bottom w:val="single" w:sz="2" w:space="0" w:color="E5E7EB"/>
                                <w:right w:val="single" w:sz="2" w:space="0" w:color="E5E7EB"/>
                              </w:divBdr>
                              <w:divsChild>
                                <w:div w:id="110238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3456109">
                          <w:marLeft w:val="0"/>
                          <w:marRight w:val="0"/>
                          <w:marTop w:val="0"/>
                          <w:marBottom w:val="0"/>
                          <w:divBdr>
                            <w:top w:val="single" w:sz="2" w:space="0" w:color="E5E7EB"/>
                            <w:left w:val="single" w:sz="2" w:space="0" w:color="E5E7EB"/>
                            <w:bottom w:val="single" w:sz="2" w:space="0" w:color="E5E7EB"/>
                            <w:right w:val="single" w:sz="2" w:space="0" w:color="E5E7EB"/>
                          </w:divBdr>
                          <w:divsChild>
                            <w:div w:id="209464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07032659">
                  <w:marLeft w:val="0"/>
                  <w:marRight w:val="0"/>
                  <w:marTop w:val="0"/>
                  <w:marBottom w:val="0"/>
                  <w:divBdr>
                    <w:top w:val="single" w:sz="2" w:space="0" w:color="auto"/>
                    <w:left w:val="single" w:sz="2" w:space="0" w:color="auto"/>
                    <w:bottom w:val="single" w:sz="2" w:space="0" w:color="auto"/>
                    <w:right w:val="single" w:sz="2" w:space="0" w:color="auto"/>
                  </w:divBdr>
                  <w:divsChild>
                    <w:div w:id="870148279">
                      <w:marLeft w:val="0"/>
                      <w:marRight w:val="0"/>
                      <w:marTop w:val="0"/>
                      <w:marBottom w:val="0"/>
                      <w:divBdr>
                        <w:top w:val="single" w:sz="2" w:space="0" w:color="E5E7EB"/>
                        <w:left w:val="single" w:sz="2" w:space="0" w:color="E5E7EB"/>
                        <w:bottom w:val="single" w:sz="2" w:space="0" w:color="E5E7EB"/>
                        <w:right w:val="single" w:sz="2" w:space="0" w:color="E5E7EB"/>
                      </w:divBdr>
                      <w:divsChild>
                        <w:div w:id="144125166">
                          <w:marLeft w:val="0"/>
                          <w:marRight w:val="0"/>
                          <w:marTop w:val="0"/>
                          <w:marBottom w:val="0"/>
                          <w:divBdr>
                            <w:top w:val="single" w:sz="2" w:space="0" w:color="E5E7EB"/>
                            <w:left w:val="single" w:sz="2" w:space="0" w:color="E5E7EB"/>
                            <w:bottom w:val="single" w:sz="2" w:space="0" w:color="E5E7EB"/>
                            <w:right w:val="single" w:sz="2" w:space="0" w:color="E5E7EB"/>
                          </w:divBdr>
                          <w:divsChild>
                            <w:div w:id="1031806244">
                              <w:marLeft w:val="0"/>
                              <w:marRight w:val="0"/>
                              <w:marTop w:val="0"/>
                              <w:marBottom w:val="0"/>
                              <w:divBdr>
                                <w:top w:val="single" w:sz="2" w:space="0" w:color="E5E7EB"/>
                                <w:left w:val="single" w:sz="2" w:space="0" w:color="E5E7EB"/>
                                <w:bottom w:val="single" w:sz="2" w:space="0" w:color="E5E7EB"/>
                                <w:right w:val="single" w:sz="2" w:space="0" w:color="E5E7EB"/>
                              </w:divBdr>
                              <w:divsChild>
                                <w:div w:id="1043750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937952988">
      <w:bodyDiv w:val="1"/>
      <w:marLeft w:val="0"/>
      <w:marRight w:val="0"/>
      <w:marTop w:val="0"/>
      <w:marBottom w:val="0"/>
      <w:divBdr>
        <w:top w:val="none" w:sz="0" w:space="0" w:color="auto"/>
        <w:left w:val="none" w:sz="0" w:space="0" w:color="auto"/>
        <w:bottom w:val="none" w:sz="0" w:space="0" w:color="auto"/>
        <w:right w:val="none" w:sz="0" w:space="0" w:color="auto"/>
      </w:divBdr>
    </w:div>
    <w:div w:id="939148107">
      <w:bodyDiv w:val="1"/>
      <w:marLeft w:val="0"/>
      <w:marRight w:val="0"/>
      <w:marTop w:val="0"/>
      <w:marBottom w:val="0"/>
      <w:divBdr>
        <w:top w:val="none" w:sz="0" w:space="0" w:color="auto"/>
        <w:left w:val="none" w:sz="0" w:space="0" w:color="auto"/>
        <w:bottom w:val="none" w:sz="0" w:space="0" w:color="auto"/>
        <w:right w:val="none" w:sz="0" w:space="0" w:color="auto"/>
      </w:divBdr>
    </w:div>
    <w:div w:id="960766295">
      <w:bodyDiv w:val="1"/>
      <w:marLeft w:val="0"/>
      <w:marRight w:val="0"/>
      <w:marTop w:val="0"/>
      <w:marBottom w:val="0"/>
      <w:divBdr>
        <w:top w:val="none" w:sz="0" w:space="0" w:color="auto"/>
        <w:left w:val="none" w:sz="0" w:space="0" w:color="auto"/>
        <w:bottom w:val="none" w:sz="0" w:space="0" w:color="auto"/>
        <w:right w:val="none" w:sz="0" w:space="0" w:color="auto"/>
      </w:divBdr>
    </w:div>
    <w:div w:id="962156681">
      <w:bodyDiv w:val="1"/>
      <w:marLeft w:val="0"/>
      <w:marRight w:val="0"/>
      <w:marTop w:val="0"/>
      <w:marBottom w:val="0"/>
      <w:divBdr>
        <w:top w:val="none" w:sz="0" w:space="0" w:color="auto"/>
        <w:left w:val="none" w:sz="0" w:space="0" w:color="auto"/>
        <w:bottom w:val="none" w:sz="0" w:space="0" w:color="auto"/>
        <w:right w:val="none" w:sz="0" w:space="0" w:color="auto"/>
      </w:divBdr>
    </w:div>
    <w:div w:id="969481418">
      <w:bodyDiv w:val="1"/>
      <w:marLeft w:val="0"/>
      <w:marRight w:val="0"/>
      <w:marTop w:val="0"/>
      <w:marBottom w:val="0"/>
      <w:divBdr>
        <w:top w:val="none" w:sz="0" w:space="0" w:color="auto"/>
        <w:left w:val="none" w:sz="0" w:space="0" w:color="auto"/>
        <w:bottom w:val="none" w:sz="0" w:space="0" w:color="auto"/>
        <w:right w:val="none" w:sz="0" w:space="0" w:color="auto"/>
      </w:divBdr>
    </w:div>
    <w:div w:id="988903040">
      <w:bodyDiv w:val="1"/>
      <w:marLeft w:val="0"/>
      <w:marRight w:val="0"/>
      <w:marTop w:val="0"/>
      <w:marBottom w:val="0"/>
      <w:divBdr>
        <w:top w:val="none" w:sz="0" w:space="0" w:color="auto"/>
        <w:left w:val="none" w:sz="0" w:space="0" w:color="auto"/>
        <w:bottom w:val="none" w:sz="0" w:space="0" w:color="auto"/>
        <w:right w:val="none" w:sz="0" w:space="0" w:color="auto"/>
      </w:divBdr>
    </w:div>
    <w:div w:id="1007170147">
      <w:bodyDiv w:val="1"/>
      <w:marLeft w:val="0"/>
      <w:marRight w:val="0"/>
      <w:marTop w:val="0"/>
      <w:marBottom w:val="0"/>
      <w:divBdr>
        <w:top w:val="none" w:sz="0" w:space="0" w:color="auto"/>
        <w:left w:val="none" w:sz="0" w:space="0" w:color="auto"/>
        <w:bottom w:val="none" w:sz="0" w:space="0" w:color="auto"/>
        <w:right w:val="none" w:sz="0" w:space="0" w:color="auto"/>
      </w:divBdr>
    </w:div>
    <w:div w:id="1023484121">
      <w:bodyDiv w:val="1"/>
      <w:marLeft w:val="0"/>
      <w:marRight w:val="0"/>
      <w:marTop w:val="0"/>
      <w:marBottom w:val="0"/>
      <w:divBdr>
        <w:top w:val="none" w:sz="0" w:space="0" w:color="auto"/>
        <w:left w:val="none" w:sz="0" w:space="0" w:color="auto"/>
        <w:bottom w:val="none" w:sz="0" w:space="0" w:color="auto"/>
        <w:right w:val="none" w:sz="0" w:space="0" w:color="auto"/>
      </w:divBdr>
    </w:div>
    <w:div w:id="1028410623">
      <w:bodyDiv w:val="1"/>
      <w:marLeft w:val="0"/>
      <w:marRight w:val="0"/>
      <w:marTop w:val="0"/>
      <w:marBottom w:val="0"/>
      <w:divBdr>
        <w:top w:val="none" w:sz="0" w:space="0" w:color="auto"/>
        <w:left w:val="none" w:sz="0" w:space="0" w:color="auto"/>
        <w:bottom w:val="none" w:sz="0" w:space="0" w:color="auto"/>
        <w:right w:val="none" w:sz="0" w:space="0" w:color="auto"/>
      </w:divBdr>
    </w:div>
    <w:div w:id="1033774699">
      <w:bodyDiv w:val="1"/>
      <w:marLeft w:val="0"/>
      <w:marRight w:val="0"/>
      <w:marTop w:val="0"/>
      <w:marBottom w:val="0"/>
      <w:divBdr>
        <w:top w:val="none" w:sz="0" w:space="0" w:color="auto"/>
        <w:left w:val="none" w:sz="0" w:space="0" w:color="auto"/>
        <w:bottom w:val="none" w:sz="0" w:space="0" w:color="auto"/>
        <w:right w:val="none" w:sz="0" w:space="0" w:color="auto"/>
      </w:divBdr>
    </w:div>
    <w:div w:id="1039008141">
      <w:bodyDiv w:val="1"/>
      <w:marLeft w:val="0"/>
      <w:marRight w:val="0"/>
      <w:marTop w:val="0"/>
      <w:marBottom w:val="0"/>
      <w:divBdr>
        <w:top w:val="none" w:sz="0" w:space="0" w:color="auto"/>
        <w:left w:val="none" w:sz="0" w:space="0" w:color="auto"/>
        <w:bottom w:val="none" w:sz="0" w:space="0" w:color="auto"/>
        <w:right w:val="none" w:sz="0" w:space="0" w:color="auto"/>
      </w:divBdr>
    </w:div>
    <w:div w:id="1042901510">
      <w:bodyDiv w:val="1"/>
      <w:marLeft w:val="0"/>
      <w:marRight w:val="0"/>
      <w:marTop w:val="0"/>
      <w:marBottom w:val="0"/>
      <w:divBdr>
        <w:top w:val="none" w:sz="0" w:space="0" w:color="auto"/>
        <w:left w:val="none" w:sz="0" w:space="0" w:color="auto"/>
        <w:bottom w:val="none" w:sz="0" w:space="0" w:color="auto"/>
        <w:right w:val="none" w:sz="0" w:space="0" w:color="auto"/>
      </w:divBdr>
    </w:div>
    <w:div w:id="1043095723">
      <w:bodyDiv w:val="1"/>
      <w:marLeft w:val="0"/>
      <w:marRight w:val="0"/>
      <w:marTop w:val="0"/>
      <w:marBottom w:val="0"/>
      <w:divBdr>
        <w:top w:val="none" w:sz="0" w:space="0" w:color="auto"/>
        <w:left w:val="none" w:sz="0" w:space="0" w:color="auto"/>
        <w:bottom w:val="none" w:sz="0" w:space="0" w:color="auto"/>
        <w:right w:val="none" w:sz="0" w:space="0" w:color="auto"/>
      </w:divBdr>
    </w:div>
    <w:div w:id="1053507363">
      <w:bodyDiv w:val="1"/>
      <w:marLeft w:val="0"/>
      <w:marRight w:val="0"/>
      <w:marTop w:val="0"/>
      <w:marBottom w:val="0"/>
      <w:divBdr>
        <w:top w:val="none" w:sz="0" w:space="0" w:color="auto"/>
        <w:left w:val="none" w:sz="0" w:space="0" w:color="auto"/>
        <w:bottom w:val="none" w:sz="0" w:space="0" w:color="auto"/>
        <w:right w:val="none" w:sz="0" w:space="0" w:color="auto"/>
      </w:divBdr>
    </w:div>
    <w:div w:id="1059549068">
      <w:bodyDiv w:val="1"/>
      <w:marLeft w:val="0"/>
      <w:marRight w:val="0"/>
      <w:marTop w:val="0"/>
      <w:marBottom w:val="0"/>
      <w:divBdr>
        <w:top w:val="none" w:sz="0" w:space="0" w:color="auto"/>
        <w:left w:val="none" w:sz="0" w:space="0" w:color="auto"/>
        <w:bottom w:val="none" w:sz="0" w:space="0" w:color="auto"/>
        <w:right w:val="none" w:sz="0" w:space="0" w:color="auto"/>
      </w:divBdr>
    </w:div>
    <w:div w:id="1059936138">
      <w:bodyDiv w:val="1"/>
      <w:marLeft w:val="0"/>
      <w:marRight w:val="0"/>
      <w:marTop w:val="0"/>
      <w:marBottom w:val="0"/>
      <w:divBdr>
        <w:top w:val="none" w:sz="0" w:space="0" w:color="auto"/>
        <w:left w:val="none" w:sz="0" w:space="0" w:color="auto"/>
        <w:bottom w:val="none" w:sz="0" w:space="0" w:color="auto"/>
        <w:right w:val="none" w:sz="0" w:space="0" w:color="auto"/>
      </w:divBdr>
    </w:div>
    <w:div w:id="1061976644">
      <w:bodyDiv w:val="1"/>
      <w:marLeft w:val="0"/>
      <w:marRight w:val="0"/>
      <w:marTop w:val="0"/>
      <w:marBottom w:val="0"/>
      <w:divBdr>
        <w:top w:val="none" w:sz="0" w:space="0" w:color="auto"/>
        <w:left w:val="none" w:sz="0" w:space="0" w:color="auto"/>
        <w:bottom w:val="none" w:sz="0" w:space="0" w:color="auto"/>
        <w:right w:val="none" w:sz="0" w:space="0" w:color="auto"/>
      </w:divBdr>
    </w:div>
    <w:div w:id="1064252935">
      <w:bodyDiv w:val="1"/>
      <w:marLeft w:val="0"/>
      <w:marRight w:val="0"/>
      <w:marTop w:val="0"/>
      <w:marBottom w:val="0"/>
      <w:divBdr>
        <w:top w:val="none" w:sz="0" w:space="0" w:color="auto"/>
        <w:left w:val="none" w:sz="0" w:space="0" w:color="auto"/>
        <w:bottom w:val="none" w:sz="0" w:space="0" w:color="auto"/>
        <w:right w:val="none" w:sz="0" w:space="0" w:color="auto"/>
      </w:divBdr>
    </w:div>
    <w:div w:id="1074014503">
      <w:bodyDiv w:val="1"/>
      <w:marLeft w:val="0"/>
      <w:marRight w:val="0"/>
      <w:marTop w:val="0"/>
      <w:marBottom w:val="0"/>
      <w:divBdr>
        <w:top w:val="none" w:sz="0" w:space="0" w:color="auto"/>
        <w:left w:val="none" w:sz="0" w:space="0" w:color="auto"/>
        <w:bottom w:val="none" w:sz="0" w:space="0" w:color="auto"/>
        <w:right w:val="none" w:sz="0" w:space="0" w:color="auto"/>
      </w:divBdr>
    </w:div>
    <w:div w:id="1082676148">
      <w:bodyDiv w:val="1"/>
      <w:marLeft w:val="0"/>
      <w:marRight w:val="0"/>
      <w:marTop w:val="0"/>
      <w:marBottom w:val="0"/>
      <w:divBdr>
        <w:top w:val="none" w:sz="0" w:space="0" w:color="auto"/>
        <w:left w:val="none" w:sz="0" w:space="0" w:color="auto"/>
        <w:bottom w:val="none" w:sz="0" w:space="0" w:color="auto"/>
        <w:right w:val="none" w:sz="0" w:space="0" w:color="auto"/>
      </w:divBdr>
    </w:div>
    <w:div w:id="1096902592">
      <w:bodyDiv w:val="1"/>
      <w:marLeft w:val="0"/>
      <w:marRight w:val="0"/>
      <w:marTop w:val="0"/>
      <w:marBottom w:val="0"/>
      <w:divBdr>
        <w:top w:val="none" w:sz="0" w:space="0" w:color="auto"/>
        <w:left w:val="none" w:sz="0" w:space="0" w:color="auto"/>
        <w:bottom w:val="none" w:sz="0" w:space="0" w:color="auto"/>
        <w:right w:val="none" w:sz="0" w:space="0" w:color="auto"/>
      </w:divBdr>
    </w:div>
    <w:div w:id="1111434534">
      <w:bodyDiv w:val="1"/>
      <w:marLeft w:val="0"/>
      <w:marRight w:val="0"/>
      <w:marTop w:val="0"/>
      <w:marBottom w:val="0"/>
      <w:divBdr>
        <w:top w:val="none" w:sz="0" w:space="0" w:color="auto"/>
        <w:left w:val="none" w:sz="0" w:space="0" w:color="auto"/>
        <w:bottom w:val="none" w:sz="0" w:space="0" w:color="auto"/>
        <w:right w:val="none" w:sz="0" w:space="0" w:color="auto"/>
      </w:divBdr>
    </w:div>
    <w:div w:id="1129395486">
      <w:bodyDiv w:val="1"/>
      <w:marLeft w:val="0"/>
      <w:marRight w:val="0"/>
      <w:marTop w:val="0"/>
      <w:marBottom w:val="0"/>
      <w:divBdr>
        <w:top w:val="none" w:sz="0" w:space="0" w:color="auto"/>
        <w:left w:val="none" w:sz="0" w:space="0" w:color="auto"/>
        <w:bottom w:val="none" w:sz="0" w:space="0" w:color="auto"/>
        <w:right w:val="none" w:sz="0" w:space="0" w:color="auto"/>
      </w:divBdr>
    </w:div>
    <w:div w:id="1137916466">
      <w:bodyDiv w:val="1"/>
      <w:marLeft w:val="0"/>
      <w:marRight w:val="0"/>
      <w:marTop w:val="0"/>
      <w:marBottom w:val="0"/>
      <w:divBdr>
        <w:top w:val="none" w:sz="0" w:space="0" w:color="auto"/>
        <w:left w:val="none" w:sz="0" w:space="0" w:color="auto"/>
        <w:bottom w:val="none" w:sz="0" w:space="0" w:color="auto"/>
        <w:right w:val="none" w:sz="0" w:space="0" w:color="auto"/>
      </w:divBdr>
    </w:div>
    <w:div w:id="1145506402">
      <w:bodyDiv w:val="1"/>
      <w:marLeft w:val="0"/>
      <w:marRight w:val="0"/>
      <w:marTop w:val="0"/>
      <w:marBottom w:val="0"/>
      <w:divBdr>
        <w:top w:val="none" w:sz="0" w:space="0" w:color="auto"/>
        <w:left w:val="none" w:sz="0" w:space="0" w:color="auto"/>
        <w:bottom w:val="none" w:sz="0" w:space="0" w:color="auto"/>
        <w:right w:val="none" w:sz="0" w:space="0" w:color="auto"/>
      </w:divBdr>
    </w:div>
    <w:div w:id="1171137520">
      <w:bodyDiv w:val="1"/>
      <w:marLeft w:val="0"/>
      <w:marRight w:val="0"/>
      <w:marTop w:val="0"/>
      <w:marBottom w:val="0"/>
      <w:divBdr>
        <w:top w:val="none" w:sz="0" w:space="0" w:color="auto"/>
        <w:left w:val="none" w:sz="0" w:space="0" w:color="auto"/>
        <w:bottom w:val="none" w:sz="0" w:space="0" w:color="auto"/>
        <w:right w:val="none" w:sz="0" w:space="0" w:color="auto"/>
      </w:divBdr>
    </w:div>
    <w:div w:id="1173686634">
      <w:bodyDiv w:val="1"/>
      <w:marLeft w:val="0"/>
      <w:marRight w:val="0"/>
      <w:marTop w:val="0"/>
      <w:marBottom w:val="0"/>
      <w:divBdr>
        <w:top w:val="none" w:sz="0" w:space="0" w:color="auto"/>
        <w:left w:val="none" w:sz="0" w:space="0" w:color="auto"/>
        <w:bottom w:val="none" w:sz="0" w:space="0" w:color="auto"/>
        <w:right w:val="none" w:sz="0" w:space="0" w:color="auto"/>
      </w:divBdr>
    </w:div>
    <w:div w:id="1190493057">
      <w:bodyDiv w:val="1"/>
      <w:marLeft w:val="0"/>
      <w:marRight w:val="0"/>
      <w:marTop w:val="0"/>
      <w:marBottom w:val="0"/>
      <w:divBdr>
        <w:top w:val="none" w:sz="0" w:space="0" w:color="auto"/>
        <w:left w:val="none" w:sz="0" w:space="0" w:color="auto"/>
        <w:bottom w:val="none" w:sz="0" w:space="0" w:color="auto"/>
        <w:right w:val="none" w:sz="0" w:space="0" w:color="auto"/>
      </w:divBdr>
    </w:div>
    <w:div w:id="1193223879">
      <w:bodyDiv w:val="1"/>
      <w:marLeft w:val="0"/>
      <w:marRight w:val="0"/>
      <w:marTop w:val="0"/>
      <w:marBottom w:val="0"/>
      <w:divBdr>
        <w:top w:val="none" w:sz="0" w:space="0" w:color="auto"/>
        <w:left w:val="none" w:sz="0" w:space="0" w:color="auto"/>
        <w:bottom w:val="none" w:sz="0" w:space="0" w:color="auto"/>
        <w:right w:val="none" w:sz="0" w:space="0" w:color="auto"/>
      </w:divBdr>
      <w:divsChild>
        <w:div w:id="126970365">
          <w:marLeft w:val="0"/>
          <w:marRight w:val="0"/>
          <w:marTop w:val="0"/>
          <w:marBottom w:val="0"/>
          <w:divBdr>
            <w:top w:val="none" w:sz="0" w:space="0" w:color="auto"/>
            <w:left w:val="none" w:sz="0" w:space="0" w:color="auto"/>
            <w:bottom w:val="none" w:sz="0" w:space="0" w:color="auto"/>
            <w:right w:val="none" w:sz="0" w:space="0" w:color="auto"/>
          </w:divBdr>
          <w:divsChild>
            <w:div w:id="858155205">
              <w:marLeft w:val="0"/>
              <w:marRight w:val="0"/>
              <w:marTop w:val="0"/>
              <w:marBottom w:val="0"/>
              <w:divBdr>
                <w:top w:val="none" w:sz="0" w:space="0" w:color="auto"/>
                <w:left w:val="none" w:sz="0" w:space="0" w:color="auto"/>
                <w:bottom w:val="none" w:sz="0" w:space="0" w:color="auto"/>
                <w:right w:val="none" w:sz="0" w:space="0" w:color="auto"/>
              </w:divBdr>
              <w:divsChild>
                <w:div w:id="2061660189">
                  <w:marLeft w:val="0"/>
                  <w:marRight w:val="0"/>
                  <w:marTop w:val="0"/>
                  <w:marBottom w:val="0"/>
                  <w:divBdr>
                    <w:top w:val="none" w:sz="0" w:space="0" w:color="auto"/>
                    <w:left w:val="none" w:sz="0" w:space="0" w:color="auto"/>
                    <w:bottom w:val="none" w:sz="0" w:space="0" w:color="auto"/>
                    <w:right w:val="none" w:sz="0" w:space="0" w:color="auto"/>
                  </w:divBdr>
                  <w:divsChild>
                    <w:div w:id="213204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920233">
      <w:bodyDiv w:val="1"/>
      <w:marLeft w:val="0"/>
      <w:marRight w:val="0"/>
      <w:marTop w:val="0"/>
      <w:marBottom w:val="0"/>
      <w:divBdr>
        <w:top w:val="none" w:sz="0" w:space="0" w:color="auto"/>
        <w:left w:val="none" w:sz="0" w:space="0" w:color="auto"/>
        <w:bottom w:val="none" w:sz="0" w:space="0" w:color="auto"/>
        <w:right w:val="none" w:sz="0" w:space="0" w:color="auto"/>
      </w:divBdr>
    </w:div>
    <w:div w:id="1215316656">
      <w:bodyDiv w:val="1"/>
      <w:marLeft w:val="0"/>
      <w:marRight w:val="0"/>
      <w:marTop w:val="0"/>
      <w:marBottom w:val="0"/>
      <w:divBdr>
        <w:top w:val="none" w:sz="0" w:space="0" w:color="auto"/>
        <w:left w:val="none" w:sz="0" w:space="0" w:color="auto"/>
        <w:bottom w:val="none" w:sz="0" w:space="0" w:color="auto"/>
        <w:right w:val="none" w:sz="0" w:space="0" w:color="auto"/>
      </w:divBdr>
    </w:div>
    <w:div w:id="1225288582">
      <w:bodyDiv w:val="1"/>
      <w:marLeft w:val="0"/>
      <w:marRight w:val="0"/>
      <w:marTop w:val="0"/>
      <w:marBottom w:val="0"/>
      <w:divBdr>
        <w:top w:val="none" w:sz="0" w:space="0" w:color="auto"/>
        <w:left w:val="none" w:sz="0" w:space="0" w:color="auto"/>
        <w:bottom w:val="none" w:sz="0" w:space="0" w:color="auto"/>
        <w:right w:val="none" w:sz="0" w:space="0" w:color="auto"/>
      </w:divBdr>
    </w:div>
    <w:div w:id="1225605775">
      <w:bodyDiv w:val="1"/>
      <w:marLeft w:val="0"/>
      <w:marRight w:val="0"/>
      <w:marTop w:val="0"/>
      <w:marBottom w:val="0"/>
      <w:divBdr>
        <w:top w:val="none" w:sz="0" w:space="0" w:color="auto"/>
        <w:left w:val="none" w:sz="0" w:space="0" w:color="auto"/>
        <w:bottom w:val="none" w:sz="0" w:space="0" w:color="auto"/>
        <w:right w:val="none" w:sz="0" w:space="0" w:color="auto"/>
      </w:divBdr>
    </w:div>
    <w:div w:id="1250888790">
      <w:bodyDiv w:val="1"/>
      <w:marLeft w:val="0"/>
      <w:marRight w:val="0"/>
      <w:marTop w:val="0"/>
      <w:marBottom w:val="0"/>
      <w:divBdr>
        <w:top w:val="none" w:sz="0" w:space="0" w:color="auto"/>
        <w:left w:val="none" w:sz="0" w:space="0" w:color="auto"/>
        <w:bottom w:val="none" w:sz="0" w:space="0" w:color="auto"/>
        <w:right w:val="none" w:sz="0" w:space="0" w:color="auto"/>
      </w:divBdr>
    </w:div>
    <w:div w:id="1253199297">
      <w:bodyDiv w:val="1"/>
      <w:marLeft w:val="0"/>
      <w:marRight w:val="0"/>
      <w:marTop w:val="0"/>
      <w:marBottom w:val="0"/>
      <w:divBdr>
        <w:top w:val="none" w:sz="0" w:space="0" w:color="auto"/>
        <w:left w:val="none" w:sz="0" w:space="0" w:color="auto"/>
        <w:bottom w:val="none" w:sz="0" w:space="0" w:color="auto"/>
        <w:right w:val="none" w:sz="0" w:space="0" w:color="auto"/>
      </w:divBdr>
    </w:div>
    <w:div w:id="1266231101">
      <w:bodyDiv w:val="1"/>
      <w:marLeft w:val="0"/>
      <w:marRight w:val="0"/>
      <w:marTop w:val="0"/>
      <w:marBottom w:val="0"/>
      <w:divBdr>
        <w:top w:val="none" w:sz="0" w:space="0" w:color="auto"/>
        <w:left w:val="none" w:sz="0" w:space="0" w:color="auto"/>
        <w:bottom w:val="none" w:sz="0" w:space="0" w:color="auto"/>
        <w:right w:val="none" w:sz="0" w:space="0" w:color="auto"/>
      </w:divBdr>
    </w:div>
    <w:div w:id="1267493835">
      <w:bodyDiv w:val="1"/>
      <w:marLeft w:val="0"/>
      <w:marRight w:val="0"/>
      <w:marTop w:val="0"/>
      <w:marBottom w:val="0"/>
      <w:divBdr>
        <w:top w:val="none" w:sz="0" w:space="0" w:color="auto"/>
        <w:left w:val="none" w:sz="0" w:space="0" w:color="auto"/>
        <w:bottom w:val="none" w:sz="0" w:space="0" w:color="auto"/>
        <w:right w:val="none" w:sz="0" w:space="0" w:color="auto"/>
      </w:divBdr>
    </w:div>
    <w:div w:id="1271158750">
      <w:bodyDiv w:val="1"/>
      <w:marLeft w:val="0"/>
      <w:marRight w:val="0"/>
      <w:marTop w:val="0"/>
      <w:marBottom w:val="0"/>
      <w:divBdr>
        <w:top w:val="none" w:sz="0" w:space="0" w:color="auto"/>
        <w:left w:val="none" w:sz="0" w:space="0" w:color="auto"/>
        <w:bottom w:val="none" w:sz="0" w:space="0" w:color="auto"/>
        <w:right w:val="none" w:sz="0" w:space="0" w:color="auto"/>
      </w:divBdr>
    </w:div>
    <w:div w:id="1292983445">
      <w:bodyDiv w:val="1"/>
      <w:marLeft w:val="0"/>
      <w:marRight w:val="0"/>
      <w:marTop w:val="0"/>
      <w:marBottom w:val="0"/>
      <w:divBdr>
        <w:top w:val="none" w:sz="0" w:space="0" w:color="auto"/>
        <w:left w:val="none" w:sz="0" w:space="0" w:color="auto"/>
        <w:bottom w:val="none" w:sz="0" w:space="0" w:color="auto"/>
        <w:right w:val="none" w:sz="0" w:space="0" w:color="auto"/>
      </w:divBdr>
      <w:divsChild>
        <w:div w:id="1120488629">
          <w:marLeft w:val="0"/>
          <w:marRight w:val="0"/>
          <w:marTop w:val="0"/>
          <w:marBottom w:val="0"/>
          <w:divBdr>
            <w:top w:val="none" w:sz="0" w:space="0" w:color="auto"/>
            <w:left w:val="none" w:sz="0" w:space="0" w:color="auto"/>
            <w:bottom w:val="none" w:sz="0" w:space="0" w:color="auto"/>
            <w:right w:val="none" w:sz="0" w:space="0" w:color="auto"/>
          </w:divBdr>
          <w:divsChild>
            <w:div w:id="6342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4634">
      <w:bodyDiv w:val="1"/>
      <w:marLeft w:val="0"/>
      <w:marRight w:val="0"/>
      <w:marTop w:val="0"/>
      <w:marBottom w:val="0"/>
      <w:divBdr>
        <w:top w:val="none" w:sz="0" w:space="0" w:color="auto"/>
        <w:left w:val="none" w:sz="0" w:space="0" w:color="auto"/>
        <w:bottom w:val="none" w:sz="0" w:space="0" w:color="auto"/>
        <w:right w:val="none" w:sz="0" w:space="0" w:color="auto"/>
      </w:divBdr>
    </w:div>
    <w:div w:id="1310019043">
      <w:bodyDiv w:val="1"/>
      <w:marLeft w:val="0"/>
      <w:marRight w:val="0"/>
      <w:marTop w:val="0"/>
      <w:marBottom w:val="0"/>
      <w:divBdr>
        <w:top w:val="none" w:sz="0" w:space="0" w:color="auto"/>
        <w:left w:val="none" w:sz="0" w:space="0" w:color="auto"/>
        <w:bottom w:val="none" w:sz="0" w:space="0" w:color="auto"/>
        <w:right w:val="none" w:sz="0" w:space="0" w:color="auto"/>
      </w:divBdr>
    </w:div>
    <w:div w:id="1311591447">
      <w:bodyDiv w:val="1"/>
      <w:marLeft w:val="0"/>
      <w:marRight w:val="0"/>
      <w:marTop w:val="0"/>
      <w:marBottom w:val="0"/>
      <w:divBdr>
        <w:top w:val="none" w:sz="0" w:space="0" w:color="auto"/>
        <w:left w:val="none" w:sz="0" w:space="0" w:color="auto"/>
        <w:bottom w:val="none" w:sz="0" w:space="0" w:color="auto"/>
        <w:right w:val="none" w:sz="0" w:space="0" w:color="auto"/>
      </w:divBdr>
    </w:div>
    <w:div w:id="1314800102">
      <w:bodyDiv w:val="1"/>
      <w:marLeft w:val="0"/>
      <w:marRight w:val="0"/>
      <w:marTop w:val="0"/>
      <w:marBottom w:val="0"/>
      <w:divBdr>
        <w:top w:val="none" w:sz="0" w:space="0" w:color="auto"/>
        <w:left w:val="none" w:sz="0" w:space="0" w:color="auto"/>
        <w:bottom w:val="none" w:sz="0" w:space="0" w:color="auto"/>
        <w:right w:val="none" w:sz="0" w:space="0" w:color="auto"/>
      </w:divBdr>
    </w:div>
    <w:div w:id="1334531661">
      <w:bodyDiv w:val="1"/>
      <w:marLeft w:val="0"/>
      <w:marRight w:val="0"/>
      <w:marTop w:val="0"/>
      <w:marBottom w:val="0"/>
      <w:divBdr>
        <w:top w:val="none" w:sz="0" w:space="0" w:color="auto"/>
        <w:left w:val="none" w:sz="0" w:space="0" w:color="auto"/>
        <w:bottom w:val="none" w:sz="0" w:space="0" w:color="auto"/>
        <w:right w:val="none" w:sz="0" w:space="0" w:color="auto"/>
      </w:divBdr>
    </w:div>
    <w:div w:id="1348868334">
      <w:bodyDiv w:val="1"/>
      <w:marLeft w:val="0"/>
      <w:marRight w:val="0"/>
      <w:marTop w:val="0"/>
      <w:marBottom w:val="0"/>
      <w:divBdr>
        <w:top w:val="none" w:sz="0" w:space="0" w:color="auto"/>
        <w:left w:val="none" w:sz="0" w:space="0" w:color="auto"/>
        <w:bottom w:val="none" w:sz="0" w:space="0" w:color="auto"/>
        <w:right w:val="none" w:sz="0" w:space="0" w:color="auto"/>
      </w:divBdr>
    </w:div>
    <w:div w:id="1378703753">
      <w:bodyDiv w:val="1"/>
      <w:marLeft w:val="0"/>
      <w:marRight w:val="0"/>
      <w:marTop w:val="0"/>
      <w:marBottom w:val="0"/>
      <w:divBdr>
        <w:top w:val="none" w:sz="0" w:space="0" w:color="auto"/>
        <w:left w:val="none" w:sz="0" w:space="0" w:color="auto"/>
        <w:bottom w:val="none" w:sz="0" w:space="0" w:color="auto"/>
        <w:right w:val="none" w:sz="0" w:space="0" w:color="auto"/>
      </w:divBdr>
      <w:divsChild>
        <w:div w:id="1948737233">
          <w:marLeft w:val="0"/>
          <w:marRight w:val="0"/>
          <w:marTop w:val="0"/>
          <w:marBottom w:val="0"/>
          <w:divBdr>
            <w:top w:val="single" w:sz="2" w:space="0" w:color="E5E7EB"/>
            <w:left w:val="single" w:sz="2" w:space="0" w:color="E5E7EB"/>
            <w:bottom w:val="single" w:sz="2" w:space="0" w:color="E5E7EB"/>
            <w:right w:val="single" w:sz="2" w:space="0" w:color="E5E7EB"/>
          </w:divBdr>
          <w:divsChild>
            <w:div w:id="1551722746">
              <w:marLeft w:val="0"/>
              <w:marRight w:val="0"/>
              <w:marTop w:val="0"/>
              <w:marBottom w:val="0"/>
              <w:divBdr>
                <w:top w:val="single" w:sz="2" w:space="0" w:color="auto"/>
                <w:left w:val="single" w:sz="2" w:space="0" w:color="auto"/>
                <w:bottom w:val="single" w:sz="2" w:space="0" w:color="auto"/>
                <w:right w:val="single" w:sz="2" w:space="0" w:color="auto"/>
              </w:divBdr>
              <w:divsChild>
                <w:div w:id="522935401">
                  <w:marLeft w:val="0"/>
                  <w:marRight w:val="0"/>
                  <w:marTop w:val="0"/>
                  <w:marBottom w:val="0"/>
                  <w:divBdr>
                    <w:top w:val="single" w:sz="2" w:space="0" w:color="auto"/>
                    <w:left w:val="single" w:sz="2" w:space="0" w:color="auto"/>
                    <w:bottom w:val="single" w:sz="2" w:space="0" w:color="auto"/>
                    <w:right w:val="single" w:sz="2" w:space="0" w:color="auto"/>
                  </w:divBdr>
                  <w:divsChild>
                    <w:div w:id="890963128">
                      <w:marLeft w:val="0"/>
                      <w:marRight w:val="0"/>
                      <w:marTop w:val="0"/>
                      <w:marBottom w:val="0"/>
                      <w:divBdr>
                        <w:top w:val="single" w:sz="2" w:space="0" w:color="E5E7EB"/>
                        <w:left w:val="single" w:sz="2" w:space="0" w:color="E5E7EB"/>
                        <w:bottom w:val="single" w:sz="2" w:space="0" w:color="E5E7EB"/>
                        <w:right w:val="single" w:sz="2" w:space="0" w:color="E5E7EB"/>
                      </w:divBdr>
                      <w:divsChild>
                        <w:div w:id="626741161">
                          <w:marLeft w:val="0"/>
                          <w:marRight w:val="0"/>
                          <w:marTop w:val="0"/>
                          <w:marBottom w:val="0"/>
                          <w:divBdr>
                            <w:top w:val="single" w:sz="2" w:space="0" w:color="E5E7EB"/>
                            <w:left w:val="single" w:sz="2" w:space="0" w:color="E5E7EB"/>
                            <w:bottom w:val="single" w:sz="2" w:space="0" w:color="E5E7EB"/>
                            <w:right w:val="single" w:sz="2" w:space="0" w:color="E5E7EB"/>
                          </w:divBdr>
                          <w:divsChild>
                            <w:div w:id="726025952">
                              <w:marLeft w:val="0"/>
                              <w:marRight w:val="0"/>
                              <w:marTop w:val="0"/>
                              <w:marBottom w:val="0"/>
                              <w:divBdr>
                                <w:top w:val="single" w:sz="2" w:space="0" w:color="E5E7EB"/>
                                <w:left w:val="single" w:sz="2" w:space="0" w:color="E5E7EB"/>
                                <w:bottom w:val="single" w:sz="2" w:space="0" w:color="E5E7EB"/>
                                <w:right w:val="single" w:sz="2" w:space="0" w:color="E5E7EB"/>
                              </w:divBdr>
                              <w:divsChild>
                                <w:div w:id="17855348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9006714">
                          <w:marLeft w:val="0"/>
                          <w:marRight w:val="0"/>
                          <w:marTop w:val="0"/>
                          <w:marBottom w:val="0"/>
                          <w:divBdr>
                            <w:top w:val="single" w:sz="2" w:space="0" w:color="E5E7EB"/>
                            <w:left w:val="single" w:sz="2" w:space="0" w:color="E5E7EB"/>
                            <w:bottom w:val="single" w:sz="2" w:space="0" w:color="E5E7EB"/>
                            <w:right w:val="single" w:sz="2" w:space="0" w:color="E5E7EB"/>
                          </w:divBdr>
                          <w:divsChild>
                            <w:div w:id="2113893989">
                              <w:marLeft w:val="0"/>
                              <w:marRight w:val="0"/>
                              <w:marTop w:val="0"/>
                              <w:marBottom w:val="0"/>
                              <w:divBdr>
                                <w:top w:val="single" w:sz="2" w:space="0" w:color="E5E7EB"/>
                                <w:left w:val="single" w:sz="2" w:space="0" w:color="E5E7EB"/>
                                <w:bottom w:val="single" w:sz="2" w:space="0" w:color="E5E7EB"/>
                                <w:right w:val="single" w:sz="2" w:space="0" w:color="E5E7EB"/>
                              </w:divBdr>
                              <w:divsChild>
                                <w:div w:id="4410747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9825656">
                          <w:marLeft w:val="0"/>
                          <w:marRight w:val="0"/>
                          <w:marTop w:val="0"/>
                          <w:marBottom w:val="0"/>
                          <w:divBdr>
                            <w:top w:val="single" w:sz="2" w:space="0" w:color="E5E7EB"/>
                            <w:left w:val="single" w:sz="2" w:space="0" w:color="E5E7EB"/>
                            <w:bottom w:val="single" w:sz="2" w:space="0" w:color="E5E7EB"/>
                            <w:right w:val="single" w:sz="2" w:space="0" w:color="E5E7EB"/>
                          </w:divBdr>
                          <w:divsChild>
                            <w:div w:id="730735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143688393">
                  <w:marLeft w:val="0"/>
                  <w:marRight w:val="0"/>
                  <w:marTop w:val="0"/>
                  <w:marBottom w:val="0"/>
                  <w:divBdr>
                    <w:top w:val="single" w:sz="2" w:space="0" w:color="auto"/>
                    <w:left w:val="single" w:sz="2" w:space="0" w:color="auto"/>
                    <w:bottom w:val="single" w:sz="2" w:space="0" w:color="auto"/>
                    <w:right w:val="single" w:sz="2" w:space="0" w:color="auto"/>
                  </w:divBdr>
                  <w:divsChild>
                    <w:div w:id="1686127487">
                      <w:marLeft w:val="0"/>
                      <w:marRight w:val="0"/>
                      <w:marTop w:val="0"/>
                      <w:marBottom w:val="0"/>
                      <w:divBdr>
                        <w:top w:val="single" w:sz="2" w:space="0" w:color="E5E7EB"/>
                        <w:left w:val="single" w:sz="2" w:space="0" w:color="E5E7EB"/>
                        <w:bottom w:val="single" w:sz="2" w:space="0" w:color="E5E7EB"/>
                        <w:right w:val="single" w:sz="2" w:space="0" w:color="E5E7EB"/>
                      </w:divBdr>
                      <w:divsChild>
                        <w:div w:id="2003116981">
                          <w:marLeft w:val="0"/>
                          <w:marRight w:val="0"/>
                          <w:marTop w:val="0"/>
                          <w:marBottom w:val="0"/>
                          <w:divBdr>
                            <w:top w:val="single" w:sz="2" w:space="0" w:color="E5E7EB"/>
                            <w:left w:val="single" w:sz="2" w:space="0" w:color="E5E7EB"/>
                            <w:bottom w:val="single" w:sz="2" w:space="0" w:color="E5E7EB"/>
                            <w:right w:val="single" w:sz="2" w:space="0" w:color="E5E7EB"/>
                          </w:divBdr>
                          <w:divsChild>
                            <w:div w:id="313991337">
                              <w:marLeft w:val="0"/>
                              <w:marRight w:val="0"/>
                              <w:marTop w:val="0"/>
                              <w:marBottom w:val="0"/>
                              <w:divBdr>
                                <w:top w:val="single" w:sz="2" w:space="0" w:color="E5E7EB"/>
                                <w:left w:val="single" w:sz="2" w:space="0" w:color="E5E7EB"/>
                                <w:bottom w:val="single" w:sz="2" w:space="0" w:color="E5E7EB"/>
                                <w:right w:val="single" w:sz="2" w:space="0" w:color="E5E7EB"/>
                              </w:divBdr>
                              <w:divsChild>
                                <w:div w:id="1446802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394547482">
      <w:bodyDiv w:val="1"/>
      <w:marLeft w:val="0"/>
      <w:marRight w:val="0"/>
      <w:marTop w:val="0"/>
      <w:marBottom w:val="0"/>
      <w:divBdr>
        <w:top w:val="none" w:sz="0" w:space="0" w:color="auto"/>
        <w:left w:val="none" w:sz="0" w:space="0" w:color="auto"/>
        <w:bottom w:val="none" w:sz="0" w:space="0" w:color="auto"/>
        <w:right w:val="none" w:sz="0" w:space="0" w:color="auto"/>
      </w:divBdr>
      <w:divsChild>
        <w:div w:id="112333210">
          <w:marLeft w:val="0"/>
          <w:marRight w:val="0"/>
          <w:marTop w:val="0"/>
          <w:marBottom w:val="0"/>
          <w:divBdr>
            <w:top w:val="none" w:sz="0" w:space="0" w:color="auto"/>
            <w:left w:val="none" w:sz="0" w:space="0" w:color="auto"/>
            <w:bottom w:val="none" w:sz="0" w:space="0" w:color="auto"/>
            <w:right w:val="none" w:sz="0" w:space="0" w:color="auto"/>
          </w:divBdr>
        </w:div>
        <w:div w:id="290550591">
          <w:marLeft w:val="0"/>
          <w:marRight w:val="0"/>
          <w:marTop w:val="0"/>
          <w:marBottom w:val="0"/>
          <w:divBdr>
            <w:top w:val="none" w:sz="0" w:space="0" w:color="auto"/>
            <w:left w:val="none" w:sz="0" w:space="0" w:color="auto"/>
            <w:bottom w:val="none" w:sz="0" w:space="0" w:color="auto"/>
            <w:right w:val="none" w:sz="0" w:space="0" w:color="auto"/>
          </w:divBdr>
        </w:div>
        <w:div w:id="290983975">
          <w:marLeft w:val="0"/>
          <w:marRight w:val="0"/>
          <w:marTop w:val="0"/>
          <w:marBottom w:val="0"/>
          <w:divBdr>
            <w:top w:val="none" w:sz="0" w:space="0" w:color="auto"/>
            <w:left w:val="none" w:sz="0" w:space="0" w:color="auto"/>
            <w:bottom w:val="none" w:sz="0" w:space="0" w:color="auto"/>
            <w:right w:val="none" w:sz="0" w:space="0" w:color="auto"/>
          </w:divBdr>
        </w:div>
        <w:div w:id="360404644">
          <w:marLeft w:val="0"/>
          <w:marRight w:val="0"/>
          <w:marTop w:val="0"/>
          <w:marBottom w:val="0"/>
          <w:divBdr>
            <w:top w:val="none" w:sz="0" w:space="0" w:color="auto"/>
            <w:left w:val="none" w:sz="0" w:space="0" w:color="auto"/>
            <w:bottom w:val="none" w:sz="0" w:space="0" w:color="auto"/>
            <w:right w:val="none" w:sz="0" w:space="0" w:color="auto"/>
          </w:divBdr>
        </w:div>
        <w:div w:id="505679785">
          <w:marLeft w:val="0"/>
          <w:marRight w:val="0"/>
          <w:marTop w:val="0"/>
          <w:marBottom w:val="0"/>
          <w:divBdr>
            <w:top w:val="none" w:sz="0" w:space="0" w:color="auto"/>
            <w:left w:val="none" w:sz="0" w:space="0" w:color="auto"/>
            <w:bottom w:val="none" w:sz="0" w:space="0" w:color="auto"/>
            <w:right w:val="none" w:sz="0" w:space="0" w:color="auto"/>
          </w:divBdr>
        </w:div>
        <w:div w:id="565915165">
          <w:marLeft w:val="0"/>
          <w:marRight w:val="0"/>
          <w:marTop w:val="0"/>
          <w:marBottom w:val="0"/>
          <w:divBdr>
            <w:top w:val="none" w:sz="0" w:space="0" w:color="auto"/>
            <w:left w:val="none" w:sz="0" w:space="0" w:color="auto"/>
            <w:bottom w:val="none" w:sz="0" w:space="0" w:color="auto"/>
            <w:right w:val="none" w:sz="0" w:space="0" w:color="auto"/>
          </w:divBdr>
        </w:div>
        <w:div w:id="591814004">
          <w:marLeft w:val="0"/>
          <w:marRight w:val="0"/>
          <w:marTop w:val="0"/>
          <w:marBottom w:val="0"/>
          <w:divBdr>
            <w:top w:val="none" w:sz="0" w:space="0" w:color="auto"/>
            <w:left w:val="none" w:sz="0" w:space="0" w:color="auto"/>
            <w:bottom w:val="none" w:sz="0" w:space="0" w:color="auto"/>
            <w:right w:val="none" w:sz="0" w:space="0" w:color="auto"/>
          </w:divBdr>
        </w:div>
        <w:div w:id="678393465">
          <w:marLeft w:val="0"/>
          <w:marRight w:val="0"/>
          <w:marTop w:val="0"/>
          <w:marBottom w:val="0"/>
          <w:divBdr>
            <w:top w:val="none" w:sz="0" w:space="0" w:color="auto"/>
            <w:left w:val="none" w:sz="0" w:space="0" w:color="auto"/>
            <w:bottom w:val="none" w:sz="0" w:space="0" w:color="auto"/>
            <w:right w:val="none" w:sz="0" w:space="0" w:color="auto"/>
          </w:divBdr>
        </w:div>
        <w:div w:id="741101039">
          <w:marLeft w:val="0"/>
          <w:marRight w:val="0"/>
          <w:marTop w:val="0"/>
          <w:marBottom w:val="0"/>
          <w:divBdr>
            <w:top w:val="none" w:sz="0" w:space="0" w:color="auto"/>
            <w:left w:val="none" w:sz="0" w:space="0" w:color="auto"/>
            <w:bottom w:val="none" w:sz="0" w:space="0" w:color="auto"/>
            <w:right w:val="none" w:sz="0" w:space="0" w:color="auto"/>
          </w:divBdr>
        </w:div>
        <w:div w:id="810513780">
          <w:marLeft w:val="0"/>
          <w:marRight w:val="0"/>
          <w:marTop w:val="0"/>
          <w:marBottom w:val="0"/>
          <w:divBdr>
            <w:top w:val="none" w:sz="0" w:space="0" w:color="auto"/>
            <w:left w:val="none" w:sz="0" w:space="0" w:color="auto"/>
            <w:bottom w:val="none" w:sz="0" w:space="0" w:color="auto"/>
            <w:right w:val="none" w:sz="0" w:space="0" w:color="auto"/>
          </w:divBdr>
        </w:div>
        <w:div w:id="830216231">
          <w:marLeft w:val="0"/>
          <w:marRight w:val="0"/>
          <w:marTop w:val="0"/>
          <w:marBottom w:val="0"/>
          <w:divBdr>
            <w:top w:val="none" w:sz="0" w:space="0" w:color="auto"/>
            <w:left w:val="none" w:sz="0" w:space="0" w:color="auto"/>
            <w:bottom w:val="none" w:sz="0" w:space="0" w:color="auto"/>
            <w:right w:val="none" w:sz="0" w:space="0" w:color="auto"/>
          </w:divBdr>
        </w:div>
        <w:div w:id="1130594040">
          <w:marLeft w:val="0"/>
          <w:marRight w:val="0"/>
          <w:marTop w:val="0"/>
          <w:marBottom w:val="0"/>
          <w:divBdr>
            <w:top w:val="none" w:sz="0" w:space="0" w:color="auto"/>
            <w:left w:val="none" w:sz="0" w:space="0" w:color="auto"/>
            <w:bottom w:val="none" w:sz="0" w:space="0" w:color="auto"/>
            <w:right w:val="none" w:sz="0" w:space="0" w:color="auto"/>
          </w:divBdr>
        </w:div>
        <w:div w:id="1385519283">
          <w:marLeft w:val="0"/>
          <w:marRight w:val="0"/>
          <w:marTop w:val="0"/>
          <w:marBottom w:val="0"/>
          <w:divBdr>
            <w:top w:val="none" w:sz="0" w:space="0" w:color="auto"/>
            <w:left w:val="none" w:sz="0" w:space="0" w:color="auto"/>
            <w:bottom w:val="none" w:sz="0" w:space="0" w:color="auto"/>
            <w:right w:val="none" w:sz="0" w:space="0" w:color="auto"/>
          </w:divBdr>
        </w:div>
        <w:div w:id="1405226003">
          <w:marLeft w:val="0"/>
          <w:marRight w:val="0"/>
          <w:marTop w:val="0"/>
          <w:marBottom w:val="0"/>
          <w:divBdr>
            <w:top w:val="none" w:sz="0" w:space="0" w:color="auto"/>
            <w:left w:val="none" w:sz="0" w:space="0" w:color="auto"/>
            <w:bottom w:val="none" w:sz="0" w:space="0" w:color="auto"/>
            <w:right w:val="none" w:sz="0" w:space="0" w:color="auto"/>
          </w:divBdr>
        </w:div>
        <w:div w:id="1410344875">
          <w:marLeft w:val="0"/>
          <w:marRight w:val="0"/>
          <w:marTop w:val="0"/>
          <w:marBottom w:val="0"/>
          <w:divBdr>
            <w:top w:val="none" w:sz="0" w:space="0" w:color="auto"/>
            <w:left w:val="none" w:sz="0" w:space="0" w:color="auto"/>
            <w:bottom w:val="none" w:sz="0" w:space="0" w:color="auto"/>
            <w:right w:val="none" w:sz="0" w:space="0" w:color="auto"/>
          </w:divBdr>
        </w:div>
        <w:div w:id="1428423746">
          <w:marLeft w:val="0"/>
          <w:marRight w:val="0"/>
          <w:marTop w:val="0"/>
          <w:marBottom w:val="0"/>
          <w:divBdr>
            <w:top w:val="none" w:sz="0" w:space="0" w:color="auto"/>
            <w:left w:val="none" w:sz="0" w:space="0" w:color="auto"/>
            <w:bottom w:val="none" w:sz="0" w:space="0" w:color="auto"/>
            <w:right w:val="none" w:sz="0" w:space="0" w:color="auto"/>
          </w:divBdr>
        </w:div>
        <w:div w:id="1494180448">
          <w:marLeft w:val="0"/>
          <w:marRight w:val="0"/>
          <w:marTop w:val="0"/>
          <w:marBottom w:val="0"/>
          <w:divBdr>
            <w:top w:val="none" w:sz="0" w:space="0" w:color="auto"/>
            <w:left w:val="none" w:sz="0" w:space="0" w:color="auto"/>
            <w:bottom w:val="none" w:sz="0" w:space="0" w:color="auto"/>
            <w:right w:val="none" w:sz="0" w:space="0" w:color="auto"/>
          </w:divBdr>
        </w:div>
        <w:div w:id="1579703800">
          <w:marLeft w:val="0"/>
          <w:marRight w:val="0"/>
          <w:marTop w:val="0"/>
          <w:marBottom w:val="0"/>
          <w:divBdr>
            <w:top w:val="none" w:sz="0" w:space="0" w:color="auto"/>
            <w:left w:val="none" w:sz="0" w:space="0" w:color="auto"/>
            <w:bottom w:val="none" w:sz="0" w:space="0" w:color="auto"/>
            <w:right w:val="none" w:sz="0" w:space="0" w:color="auto"/>
          </w:divBdr>
        </w:div>
        <w:div w:id="1639527014">
          <w:marLeft w:val="0"/>
          <w:marRight w:val="0"/>
          <w:marTop w:val="0"/>
          <w:marBottom w:val="0"/>
          <w:divBdr>
            <w:top w:val="none" w:sz="0" w:space="0" w:color="auto"/>
            <w:left w:val="none" w:sz="0" w:space="0" w:color="auto"/>
            <w:bottom w:val="none" w:sz="0" w:space="0" w:color="auto"/>
            <w:right w:val="none" w:sz="0" w:space="0" w:color="auto"/>
          </w:divBdr>
        </w:div>
        <w:div w:id="1752383097">
          <w:marLeft w:val="0"/>
          <w:marRight w:val="0"/>
          <w:marTop w:val="0"/>
          <w:marBottom w:val="0"/>
          <w:divBdr>
            <w:top w:val="none" w:sz="0" w:space="0" w:color="auto"/>
            <w:left w:val="none" w:sz="0" w:space="0" w:color="auto"/>
            <w:bottom w:val="none" w:sz="0" w:space="0" w:color="auto"/>
            <w:right w:val="none" w:sz="0" w:space="0" w:color="auto"/>
          </w:divBdr>
        </w:div>
        <w:div w:id="1796872663">
          <w:marLeft w:val="0"/>
          <w:marRight w:val="0"/>
          <w:marTop w:val="0"/>
          <w:marBottom w:val="0"/>
          <w:divBdr>
            <w:top w:val="none" w:sz="0" w:space="0" w:color="auto"/>
            <w:left w:val="none" w:sz="0" w:space="0" w:color="auto"/>
            <w:bottom w:val="none" w:sz="0" w:space="0" w:color="auto"/>
            <w:right w:val="none" w:sz="0" w:space="0" w:color="auto"/>
          </w:divBdr>
        </w:div>
        <w:div w:id="1967853294">
          <w:marLeft w:val="0"/>
          <w:marRight w:val="0"/>
          <w:marTop w:val="0"/>
          <w:marBottom w:val="0"/>
          <w:divBdr>
            <w:top w:val="none" w:sz="0" w:space="0" w:color="auto"/>
            <w:left w:val="none" w:sz="0" w:space="0" w:color="auto"/>
            <w:bottom w:val="none" w:sz="0" w:space="0" w:color="auto"/>
            <w:right w:val="none" w:sz="0" w:space="0" w:color="auto"/>
          </w:divBdr>
        </w:div>
        <w:div w:id="2066297576">
          <w:marLeft w:val="0"/>
          <w:marRight w:val="0"/>
          <w:marTop w:val="0"/>
          <w:marBottom w:val="0"/>
          <w:divBdr>
            <w:top w:val="none" w:sz="0" w:space="0" w:color="auto"/>
            <w:left w:val="none" w:sz="0" w:space="0" w:color="auto"/>
            <w:bottom w:val="none" w:sz="0" w:space="0" w:color="auto"/>
            <w:right w:val="none" w:sz="0" w:space="0" w:color="auto"/>
          </w:divBdr>
        </w:div>
      </w:divsChild>
    </w:div>
    <w:div w:id="1396470787">
      <w:bodyDiv w:val="1"/>
      <w:marLeft w:val="0"/>
      <w:marRight w:val="0"/>
      <w:marTop w:val="0"/>
      <w:marBottom w:val="0"/>
      <w:divBdr>
        <w:top w:val="none" w:sz="0" w:space="0" w:color="auto"/>
        <w:left w:val="none" w:sz="0" w:space="0" w:color="auto"/>
        <w:bottom w:val="none" w:sz="0" w:space="0" w:color="auto"/>
        <w:right w:val="none" w:sz="0" w:space="0" w:color="auto"/>
      </w:divBdr>
    </w:div>
    <w:div w:id="1397168723">
      <w:bodyDiv w:val="1"/>
      <w:marLeft w:val="0"/>
      <w:marRight w:val="0"/>
      <w:marTop w:val="0"/>
      <w:marBottom w:val="0"/>
      <w:divBdr>
        <w:top w:val="none" w:sz="0" w:space="0" w:color="auto"/>
        <w:left w:val="none" w:sz="0" w:space="0" w:color="auto"/>
        <w:bottom w:val="none" w:sz="0" w:space="0" w:color="auto"/>
        <w:right w:val="none" w:sz="0" w:space="0" w:color="auto"/>
      </w:divBdr>
    </w:div>
    <w:div w:id="1397824978">
      <w:bodyDiv w:val="1"/>
      <w:marLeft w:val="0"/>
      <w:marRight w:val="0"/>
      <w:marTop w:val="0"/>
      <w:marBottom w:val="0"/>
      <w:divBdr>
        <w:top w:val="none" w:sz="0" w:space="0" w:color="auto"/>
        <w:left w:val="none" w:sz="0" w:space="0" w:color="auto"/>
        <w:bottom w:val="none" w:sz="0" w:space="0" w:color="auto"/>
        <w:right w:val="none" w:sz="0" w:space="0" w:color="auto"/>
      </w:divBdr>
    </w:div>
    <w:div w:id="1404060606">
      <w:bodyDiv w:val="1"/>
      <w:marLeft w:val="0"/>
      <w:marRight w:val="0"/>
      <w:marTop w:val="0"/>
      <w:marBottom w:val="0"/>
      <w:divBdr>
        <w:top w:val="none" w:sz="0" w:space="0" w:color="auto"/>
        <w:left w:val="none" w:sz="0" w:space="0" w:color="auto"/>
        <w:bottom w:val="none" w:sz="0" w:space="0" w:color="auto"/>
        <w:right w:val="none" w:sz="0" w:space="0" w:color="auto"/>
      </w:divBdr>
    </w:div>
    <w:div w:id="1405763712">
      <w:bodyDiv w:val="1"/>
      <w:marLeft w:val="0"/>
      <w:marRight w:val="0"/>
      <w:marTop w:val="0"/>
      <w:marBottom w:val="0"/>
      <w:divBdr>
        <w:top w:val="none" w:sz="0" w:space="0" w:color="auto"/>
        <w:left w:val="none" w:sz="0" w:space="0" w:color="auto"/>
        <w:bottom w:val="none" w:sz="0" w:space="0" w:color="auto"/>
        <w:right w:val="none" w:sz="0" w:space="0" w:color="auto"/>
      </w:divBdr>
    </w:div>
    <w:div w:id="1406301161">
      <w:bodyDiv w:val="1"/>
      <w:marLeft w:val="0"/>
      <w:marRight w:val="0"/>
      <w:marTop w:val="0"/>
      <w:marBottom w:val="0"/>
      <w:divBdr>
        <w:top w:val="none" w:sz="0" w:space="0" w:color="auto"/>
        <w:left w:val="none" w:sz="0" w:space="0" w:color="auto"/>
        <w:bottom w:val="none" w:sz="0" w:space="0" w:color="auto"/>
        <w:right w:val="none" w:sz="0" w:space="0" w:color="auto"/>
      </w:divBdr>
    </w:div>
    <w:div w:id="1421484942">
      <w:bodyDiv w:val="1"/>
      <w:marLeft w:val="0"/>
      <w:marRight w:val="0"/>
      <w:marTop w:val="0"/>
      <w:marBottom w:val="0"/>
      <w:divBdr>
        <w:top w:val="none" w:sz="0" w:space="0" w:color="auto"/>
        <w:left w:val="none" w:sz="0" w:space="0" w:color="auto"/>
        <w:bottom w:val="none" w:sz="0" w:space="0" w:color="auto"/>
        <w:right w:val="none" w:sz="0" w:space="0" w:color="auto"/>
      </w:divBdr>
    </w:div>
    <w:div w:id="1436242622">
      <w:bodyDiv w:val="1"/>
      <w:marLeft w:val="0"/>
      <w:marRight w:val="0"/>
      <w:marTop w:val="0"/>
      <w:marBottom w:val="0"/>
      <w:divBdr>
        <w:top w:val="none" w:sz="0" w:space="0" w:color="auto"/>
        <w:left w:val="none" w:sz="0" w:space="0" w:color="auto"/>
        <w:bottom w:val="none" w:sz="0" w:space="0" w:color="auto"/>
        <w:right w:val="none" w:sz="0" w:space="0" w:color="auto"/>
      </w:divBdr>
    </w:div>
    <w:div w:id="1437167156">
      <w:bodyDiv w:val="1"/>
      <w:marLeft w:val="0"/>
      <w:marRight w:val="0"/>
      <w:marTop w:val="0"/>
      <w:marBottom w:val="0"/>
      <w:divBdr>
        <w:top w:val="none" w:sz="0" w:space="0" w:color="auto"/>
        <w:left w:val="none" w:sz="0" w:space="0" w:color="auto"/>
        <w:bottom w:val="none" w:sz="0" w:space="0" w:color="auto"/>
        <w:right w:val="none" w:sz="0" w:space="0" w:color="auto"/>
      </w:divBdr>
    </w:div>
    <w:div w:id="1449474268">
      <w:bodyDiv w:val="1"/>
      <w:marLeft w:val="0"/>
      <w:marRight w:val="0"/>
      <w:marTop w:val="0"/>
      <w:marBottom w:val="0"/>
      <w:divBdr>
        <w:top w:val="none" w:sz="0" w:space="0" w:color="auto"/>
        <w:left w:val="none" w:sz="0" w:space="0" w:color="auto"/>
        <w:bottom w:val="none" w:sz="0" w:space="0" w:color="auto"/>
        <w:right w:val="none" w:sz="0" w:space="0" w:color="auto"/>
      </w:divBdr>
    </w:div>
    <w:div w:id="1462991159">
      <w:bodyDiv w:val="1"/>
      <w:marLeft w:val="0"/>
      <w:marRight w:val="0"/>
      <w:marTop w:val="0"/>
      <w:marBottom w:val="0"/>
      <w:divBdr>
        <w:top w:val="none" w:sz="0" w:space="0" w:color="auto"/>
        <w:left w:val="none" w:sz="0" w:space="0" w:color="auto"/>
        <w:bottom w:val="none" w:sz="0" w:space="0" w:color="auto"/>
        <w:right w:val="none" w:sz="0" w:space="0" w:color="auto"/>
      </w:divBdr>
    </w:div>
    <w:div w:id="1469205808">
      <w:bodyDiv w:val="1"/>
      <w:marLeft w:val="0"/>
      <w:marRight w:val="0"/>
      <w:marTop w:val="0"/>
      <w:marBottom w:val="0"/>
      <w:divBdr>
        <w:top w:val="none" w:sz="0" w:space="0" w:color="auto"/>
        <w:left w:val="none" w:sz="0" w:space="0" w:color="auto"/>
        <w:bottom w:val="none" w:sz="0" w:space="0" w:color="auto"/>
        <w:right w:val="none" w:sz="0" w:space="0" w:color="auto"/>
      </w:divBdr>
    </w:div>
    <w:div w:id="1478104085">
      <w:bodyDiv w:val="1"/>
      <w:marLeft w:val="0"/>
      <w:marRight w:val="0"/>
      <w:marTop w:val="0"/>
      <w:marBottom w:val="0"/>
      <w:divBdr>
        <w:top w:val="none" w:sz="0" w:space="0" w:color="auto"/>
        <w:left w:val="none" w:sz="0" w:space="0" w:color="auto"/>
        <w:bottom w:val="none" w:sz="0" w:space="0" w:color="auto"/>
        <w:right w:val="none" w:sz="0" w:space="0" w:color="auto"/>
      </w:divBdr>
    </w:div>
    <w:div w:id="1480654915">
      <w:bodyDiv w:val="1"/>
      <w:marLeft w:val="0"/>
      <w:marRight w:val="0"/>
      <w:marTop w:val="0"/>
      <w:marBottom w:val="0"/>
      <w:divBdr>
        <w:top w:val="none" w:sz="0" w:space="0" w:color="auto"/>
        <w:left w:val="none" w:sz="0" w:space="0" w:color="auto"/>
        <w:bottom w:val="none" w:sz="0" w:space="0" w:color="auto"/>
        <w:right w:val="none" w:sz="0" w:space="0" w:color="auto"/>
      </w:divBdr>
    </w:div>
    <w:div w:id="1484201066">
      <w:bodyDiv w:val="1"/>
      <w:marLeft w:val="0"/>
      <w:marRight w:val="0"/>
      <w:marTop w:val="0"/>
      <w:marBottom w:val="0"/>
      <w:divBdr>
        <w:top w:val="none" w:sz="0" w:space="0" w:color="auto"/>
        <w:left w:val="none" w:sz="0" w:space="0" w:color="auto"/>
        <w:bottom w:val="none" w:sz="0" w:space="0" w:color="auto"/>
        <w:right w:val="none" w:sz="0" w:space="0" w:color="auto"/>
      </w:divBdr>
    </w:div>
    <w:div w:id="1496409690">
      <w:bodyDiv w:val="1"/>
      <w:marLeft w:val="0"/>
      <w:marRight w:val="0"/>
      <w:marTop w:val="0"/>
      <w:marBottom w:val="0"/>
      <w:divBdr>
        <w:top w:val="none" w:sz="0" w:space="0" w:color="auto"/>
        <w:left w:val="none" w:sz="0" w:space="0" w:color="auto"/>
        <w:bottom w:val="none" w:sz="0" w:space="0" w:color="auto"/>
        <w:right w:val="none" w:sz="0" w:space="0" w:color="auto"/>
      </w:divBdr>
      <w:divsChild>
        <w:div w:id="1752851378">
          <w:marLeft w:val="0"/>
          <w:marRight w:val="0"/>
          <w:marTop w:val="0"/>
          <w:marBottom w:val="0"/>
          <w:divBdr>
            <w:top w:val="none" w:sz="0" w:space="0" w:color="auto"/>
            <w:left w:val="none" w:sz="0" w:space="0" w:color="auto"/>
            <w:bottom w:val="none" w:sz="0" w:space="0" w:color="auto"/>
            <w:right w:val="none" w:sz="0" w:space="0" w:color="auto"/>
          </w:divBdr>
          <w:divsChild>
            <w:div w:id="2997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94876">
      <w:bodyDiv w:val="1"/>
      <w:marLeft w:val="0"/>
      <w:marRight w:val="0"/>
      <w:marTop w:val="0"/>
      <w:marBottom w:val="0"/>
      <w:divBdr>
        <w:top w:val="none" w:sz="0" w:space="0" w:color="auto"/>
        <w:left w:val="none" w:sz="0" w:space="0" w:color="auto"/>
        <w:bottom w:val="none" w:sz="0" w:space="0" w:color="auto"/>
        <w:right w:val="none" w:sz="0" w:space="0" w:color="auto"/>
      </w:divBdr>
    </w:div>
    <w:div w:id="1532189438">
      <w:bodyDiv w:val="1"/>
      <w:marLeft w:val="0"/>
      <w:marRight w:val="0"/>
      <w:marTop w:val="0"/>
      <w:marBottom w:val="0"/>
      <w:divBdr>
        <w:top w:val="none" w:sz="0" w:space="0" w:color="auto"/>
        <w:left w:val="none" w:sz="0" w:space="0" w:color="auto"/>
        <w:bottom w:val="none" w:sz="0" w:space="0" w:color="auto"/>
        <w:right w:val="none" w:sz="0" w:space="0" w:color="auto"/>
      </w:divBdr>
    </w:div>
    <w:div w:id="1536624918">
      <w:bodyDiv w:val="1"/>
      <w:marLeft w:val="0"/>
      <w:marRight w:val="0"/>
      <w:marTop w:val="0"/>
      <w:marBottom w:val="0"/>
      <w:divBdr>
        <w:top w:val="none" w:sz="0" w:space="0" w:color="auto"/>
        <w:left w:val="none" w:sz="0" w:space="0" w:color="auto"/>
        <w:bottom w:val="none" w:sz="0" w:space="0" w:color="auto"/>
        <w:right w:val="none" w:sz="0" w:space="0" w:color="auto"/>
      </w:divBdr>
    </w:div>
    <w:div w:id="1536767529">
      <w:bodyDiv w:val="1"/>
      <w:marLeft w:val="0"/>
      <w:marRight w:val="0"/>
      <w:marTop w:val="0"/>
      <w:marBottom w:val="0"/>
      <w:divBdr>
        <w:top w:val="none" w:sz="0" w:space="0" w:color="auto"/>
        <w:left w:val="none" w:sz="0" w:space="0" w:color="auto"/>
        <w:bottom w:val="none" w:sz="0" w:space="0" w:color="auto"/>
        <w:right w:val="none" w:sz="0" w:space="0" w:color="auto"/>
      </w:divBdr>
      <w:divsChild>
        <w:div w:id="681470472">
          <w:marLeft w:val="0"/>
          <w:marRight w:val="0"/>
          <w:marTop w:val="0"/>
          <w:marBottom w:val="0"/>
          <w:divBdr>
            <w:top w:val="none" w:sz="0" w:space="0" w:color="auto"/>
            <w:left w:val="none" w:sz="0" w:space="0" w:color="auto"/>
            <w:bottom w:val="none" w:sz="0" w:space="0" w:color="auto"/>
            <w:right w:val="none" w:sz="0" w:space="0" w:color="auto"/>
          </w:divBdr>
          <w:divsChild>
            <w:div w:id="44041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14561">
      <w:bodyDiv w:val="1"/>
      <w:marLeft w:val="0"/>
      <w:marRight w:val="0"/>
      <w:marTop w:val="0"/>
      <w:marBottom w:val="0"/>
      <w:divBdr>
        <w:top w:val="none" w:sz="0" w:space="0" w:color="auto"/>
        <w:left w:val="none" w:sz="0" w:space="0" w:color="auto"/>
        <w:bottom w:val="none" w:sz="0" w:space="0" w:color="auto"/>
        <w:right w:val="none" w:sz="0" w:space="0" w:color="auto"/>
      </w:divBdr>
    </w:div>
    <w:div w:id="1541938323">
      <w:bodyDiv w:val="1"/>
      <w:marLeft w:val="0"/>
      <w:marRight w:val="0"/>
      <w:marTop w:val="0"/>
      <w:marBottom w:val="0"/>
      <w:divBdr>
        <w:top w:val="none" w:sz="0" w:space="0" w:color="auto"/>
        <w:left w:val="none" w:sz="0" w:space="0" w:color="auto"/>
        <w:bottom w:val="none" w:sz="0" w:space="0" w:color="auto"/>
        <w:right w:val="none" w:sz="0" w:space="0" w:color="auto"/>
      </w:divBdr>
    </w:div>
    <w:div w:id="1588491285">
      <w:bodyDiv w:val="1"/>
      <w:marLeft w:val="0"/>
      <w:marRight w:val="0"/>
      <w:marTop w:val="0"/>
      <w:marBottom w:val="0"/>
      <w:divBdr>
        <w:top w:val="none" w:sz="0" w:space="0" w:color="auto"/>
        <w:left w:val="none" w:sz="0" w:space="0" w:color="auto"/>
        <w:bottom w:val="none" w:sz="0" w:space="0" w:color="auto"/>
        <w:right w:val="none" w:sz="0" w:space="0" w:color="auto"/>
      </w:divBdr>
      <w:divsChild>
        <w:div w:id="22244413">
          <w:marLeft w:val="0"/>
          <w:marRight w:val="0"/>
          <w:marTop w:val="0"/>
          <w:marBottom w:val="0"/>
          <w:divBdr>
            <w:top w:val="none" w:sz="0" w:space="0" w:color="auto"/>
            <w:left w:val="none" w:sz="0" w:space="0" w:color="auto"/>
            <w:bottom w:val="none" w:sz="0" w:space="0" w:color="auto"/>
            <w:right w:val="none" w:sz="0" w:space="0" w:color="auto"/>
          </w:divBdr>
        </w:div>
        <w:div w:id="962736934">
          <w:marLeft w:val="0"/>
          <w:marRight w:val="0"/>
          <w:marTop w:val="0"/>
          <w:marBottom w:val="0"/>
          <w:divBdr>
            <w:top w:val="none" w:sz="0" w:space="0" w:color="auto"/>
            <w:left w:val="none" w:sz="0" w:space="0" w:color="auto"/>
            <w:bottom w:val="none" w:sz="0" w:space="0" w:color="auto"/>
            <w:right w:val="none" w:sz="0" w:space="0" w:color="auto"/>
          </w:divBdr>
        </w:div>
        <w:div w:id="1983121472">
          <w:marLeft w:val="0"/>
          <w:marRight w:val="0"/>
          <w:marTop w:val="0"/>
          <w:marBottom w:val="0"/>
          <w:divBdr>
            <w:top w:val="none" w:sz="0" w:space="0" w:color="auto"/>
            <w:left w:val="none" w:sz="0" w:space="0" w:color="auto"/>
            <w:bottom w:val="none" w:sz="0" w:space="0" w:color="auto"/>
            <w:right w:val="none" w:sz="0" w:space="0" w:color="auto"/>
          </w:divBdr>
        </w:div>
      </w:divsChild>
    </w:div>
    <w:div w:id="1592085343">
      <w:bodyDiv w:val="1"/>
      <w:marLeft w:val="0"/>
      <w:marRight w:val="0"/>
      <w:marTop w:val="0"/>
      <w:marBottom w:val="0"/>
      <w:divBdr>
        <w:top w:val="none" w:sz="0" w:space="0" w:color="auto"/>
        <w:left w:val="none" w:sz="0" w:space="0" w:color="auto"/>
        <w:bottom w:val="none" w:sz="0" w:space="0" w:color="auto"/>
        <w:right w:val="none" w:sz="0" w:space="0" w:color="auto"/>
      </w:divBdr>
    </w:div>
    <w:div w:id="1607497878">
      <w:bodyDiv w:val="1"/>
      <w:marLeft w:val="0"/>
      <w:marRight w:val="0"/>
      <w:marTop w:val="0"/>
      <w:marBottom w:val="0"/>
      <w:divBdr>
        <w:top w:val="none" w:sz="0" w:space="0" w:color="auto"/>
        <w:left w:val="none" w:sz="0" w:space="0" w:color="auto"/>
        <w:bottom w:val="none" w:sz="0" w:space="0" w:color="auto"/>
        <w:right w:val="none" w:sz="0" w:space="0" w:color="auto"/>
      </w:divBdr>
    </w:div>
    <w:div w:id="1624341059">
      <w:bodyDiv w:val="1"/>
      <w:marLeft w:val="0"/>
      <w:marRight w:val="0"/>
      <w:marTop w:val="0"/>
      <w:marBottom w:val="0"/>
      <w:divBdr>
        <w:top w:val="none" w:sz="0" w:space="0" w:color="auto"/>
        <w:left w:val="none" w:sz="0" w:space="0" w:color="auto"/>
        <w:bottom w:val="none" w:sz="0" w:space="0" w:color="auto"/>
        <w:right w:val="none" w:sz="0" w:space="0" w:color="auto"/>
      </w:divBdr>
    </w:div>
    <w:div w:id="1625380729">
      <w:bodyDiv w:val="1"/>
      <w:marLeft w:val="0"/>
      <w:marRight w:val="0"/>
      <w:marTop w:val="0"/>
      <w:marBottom w:val="0"/>
      <w:divBdr>
        <w:top w:val="none" w:sz="0" w:space="0" w:color="auto"/>
        <w:left w:val="none" w:sz="0" w:space="0" w:color="auto"/>
        <w:bottom w:val="none" w:sz="0" w:space="0" w:color="auto"/>
        <w:right w:val="none" w:sz="0" w:space="0" w:color="auto"/>
      </w:divBdr>
    </w:div>
    <w:div w:id="1626152452">
      <w:bodyDiv w:val="1"/>
      <w:marLeft w:val="0"/>
      <w:marRight w:val="0"/>
      <w:marTop w:val="0"/>
      <w:marBottom w:val="0"/>
      <w:divBdr>
        <w:top w:val="none" w:sz="0" w:space="0" w:color="auto"/>
        <w:left w:val="none" w:sz="0" w:space="0" w:color="auto"/>
        <w:bottom w:val="none" w:sz="0" w:space="0" w:color="auto"/>
        <w:right w:val="none" w:sz="0" w:space="0" w:color="auto"/>
      </w:divBdr>
    </w:div>
    <w:div w:id="1687365357">
      <w:bodyDiv w:val="1"/>
      <w:marLeft w:val="0"/>
      <w:marRight w:val="0"/>
      <w:marTop w:val="0"/>
      <w:marBottom w:val="0"/>
      <w:divBdr>
        <w:top w:val="none" w:sz="0" w:space="0" w:color="auto"/>
        <w:left w:val="none" w:sz="0" w:space="0" w:color="auto"/>
        <w:bottom w:val="none" w:sz="0" w:space="0" w:color="auto"/>
        <w:right w:val="none" w:sz="0" w:space="0" w:color="auto"/>
      </w:divBdr>
      <w:divsChild>
        <w:div w:id="2073195127">
          <w:marLeft w:val="0"/>
          <w:marRight w:val="0"/>
          <w:marTop w:val="0"/>
          <w:marBottom w:val="0"/>
          <w:divBdr>
            <w:top w:val="none" w:sz="0" w:space="0" w:color="auto"/>
            <w:left w:val="none" w:sz="0" w:space="0" w:color="auto"/>
            <w:bottom w:val="none" w:sz="0" w:space="0" w:color="auto"/>
            <w:right w:val="none" w:sz="0" w:space="0" w:color="auto"/>
          </w:divBdr>
          <w:divsChild>
            <w:div w:id="728727207">
              <w:marLeft w:val="0"/>
              <w:marRight w:val="0"/>
              <w:marTop w:val="0"/>
              <w:marBottom w:val="0"/>
              <w:divBdr>
                <w:top w:val="none" w:sz="0" w:space="0" w:color="auto"/>
                <w:left w:val="none" w:sz="0" w:space="0" w:color="auto"/>
                <w:bottom w:val="none" w:sz="0" w:space="0" w:color="auto"/>
                <w:right w:val="none" w:sz="0" w:space="0" w:color="auto"/>
              </w:divBdr>
              <w:divsChild>
                <w:div w:id="72897760">
                  <w:marLeft w:val="0"/>
                  <w:marRight w:val="0"/>
                  <w:marTop w:val="0"/>
                  <w:marBottom w:val="0"/>
                  <w:divBdr>
                    <w:top w:val="none" w:sz="0" w:space="0" w:color="auto"/>
                    <w:left w:val="none" w:sz="0" w:space="0" w:color="auto"/>
                    <w:bottom w:val="none" w:sz="0" w:space="0" w:color="auto"/>
                    <w:right w:val="none" w:sz="0" w:space="0" w:color="auto"/>
                  </w:divBdr>
                  <w:divsChild>
                    <w:div w:id="210556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93350">
      <w:bodyDiv w:val="1"/>
      <w:marLeft w:val="0"/>
      <w:marRight w:val="0"/>
      <w:marTop w:val="0"/>
      <w:marBottom w:val="0"/>
      <w:divBdr>
        <w:top w:val="none" w:sz="0" w:space="0" w:color="auto"/>
        <w:left w:val="none" w:sz="0" w:space="0" w:color="auto"/>
        <w:bottom w:val="none" w:sz="0" w:space="0" w:color="auto"/>
        <w:right w:val="none" w:sz="0" w:space="0" w:color="auto"/>
      </w:divBdr>
      <w:divsChild>
        <w:div w:id="34549579">
          <w:marLeft w:val="0"/>
          <w:marRight w:val="0"/>
          <w:marTop w:val="0"/>
          <w:marBottom w:val="0"/>
          <w:divBdr>
            <w:top w:val="none" w:sz="0" w:space="0" w:color="auto"/>
            <w:left w:val="none" w:sz="0" w:space="0" w:color="auto"/>
            <w:bottom w:val="none" w:sz="0" w:space="0" w:color="auto"/>
            <w:right w:val="none" w:sz="0" w:space="0" w:color="auto"/>
          </w:divBdr>
        </w:div>
        <w:div w:id="75563625">
          <w:marLeft w:val="0"/>
          <w:marRight w:val="0"/>
          <w:marTop w:val="0"/>
          <w:marBottom w:val="0"/>
          <w:divBdr>
            <w:top w:val="none" w:sz="0" w:space="0" w:color="auto"/>
            <w:left w:val="none" w:sz="0" w:space="0" w:color="auto"/>
            <w:bottom w:val="none" w:sz="0" w:space="0" w:color="auto"/>
            <w:right w:val="none" w:sz="0" w:space="0" w:color="auto"/>
          </w:divBdr>
        </w:div>
        <w:div w:id="98335516">
          <w:marLeft w:val="0"/>
          <w:marRight w:val="0"/>
          <w:marTop w:val="0"/>
          <w:marBottom w:val="0"/>
          <w:divBdr>
            <w:top w:val="none" w:sz="0" w:space="0" w:color="auto"/>
            <w:left w:val="none" w:sz="0" w:space="0" w:color="auto"/>
            <w:bottom w:val="none" w:sz="0" w:space="0" w:color="auto"/>
            <w:right w:val="none" w:sz="0" w:space="0" w:color="auto"/>
          </w:divBdr>
        </w:div>
        <w:div w:id="211961458">
          <w:marLeft w:val="0"/>
          <w:marRight w:val="0"/>
          <w:marTop w:val="0"/>
          <w:marBottom w:val="0"/>
          <w:divBdr>
            <w:top w:val="none" w:sz="0" w:space="0" w:color="auto"/>
            <w:left w:val="none" w:sz="0" w:space="0" w:color="auto"/>
            <w:bottom w:val="none" w:sz="0" w:space="0" w:color="auto"/>
            <w:right w:val="none" w:sz="0" w:space="0" w:color="auto"/>
          </w:divBdr>
        </w:div>
        <w:div w:id="236088923">
          <w:marLeft w:val="0"/>
          <w:marRight w:val="0"/>
          <w:marTop w:val="0"/>
          <w:marBottom w:val="0"/>
          <w:divBdr>
            <w:top w:val="none" w:sz="0" w:space="0" w:color="auto"/>
            <w:left w:val="none" w:sz="0" w:space="0" w:color="auto"/>
            <w:bottom w:val="none" w:sz="0" w:space="0" w:color="auto"/>
            <w:right w:val="none" w:sz="0" w:space="0" w:color="auto"/>
          </w:divBdr>
        </w:div>
        <w:div w:id="285552685">
          <w:marLeft w:val="0"/>
          <w:marRight w:val="0"/>
          <w:marTop w:val="0"/>
          <w:marBottom w:val="0"/>
          <w:divBdr>
            <w:top w:val="none" w:sz="0" w:space="0" w:color="auto"/>
            <w:left w:val="none" w:sz="0" w:space="0" w:color="auto"/>
            <w:bottom w:val="none" w:sz="0" w:space="0" w:color="auto"/>
            <w:right w:val="none" w:sz="0" w:space="0" w:color="auto"/>
          </w:divBdr>
        </w:div>
        <w:div w:id="294024652">
          <w:marLeft w:val="0"/>
          <w:marRight w:val="0"/>
          <w:marTop w:val="0"/>
          <w:marBottom w:val="0"/>
          <w:divBdr>
            <w:top w:val="none" w:sz="0" w:space="0" w:color="auto"/>
            <w:left w:val="none" w:sz="0" w:space="0" w:color="auto"/>
            <w:bottom w:val="none" w:sz="0" w:space="0" w:color="auto"/>
            <w:right w:val="none" w:sz="0" w:space="0" w:color="auto"/>
          </w:divBdr>
        </w:div>
        <w:div w:id="316957633">
          <w:marLeft w:val="0"/>
          <w:marRight w:val="0"/>
          <w:marTop w:val="0"/>
          <w:marBottom w:val="0"/>
          <w:divBdr>
            <w:top w:val="none" w:sz="0" w:space="0" w:color="auto"/>
            <w:left w:val="none" w:sz="0" w:space="0" w:color="auto"/>
            <w:bottom w:val="none" w:sz="0" w:space="0" w:color="auto"/>
            <w:right w:val="none" w:sz="0" w:space="0" w:color="auto"/>
          </w:divBdr>
        </w:div>
        <w:div w:id="344524481">
          <w:marLeft w:val="0"/>
          <w:marRight w:val="0"/>
          <w:marTop w:val="0"/>
          <w:marBottom w:val="0"/>
          <w:divBdr>
            <w:top w:val="none" w:sz="0" w:space="0" w:color="auto"/>
            <w:left w:val="none" w:sz="0" w:space="0" w:color="auto"/>
            <w:bottom w:val="none" w:sz="0" w:space="0" w:color="auto"/>
            <w:right w:val="none" w:sz="0" w:space="0" w:color="auto"/>
          </w:divBdr>
        </w:div>
        <w:div w:id="553587148">
          <w:marLeft w:val="0"/>
          <w:marRight w:val="0"/>
          <w:marTop w:val="0"/>
          <w:marBottom w:val="0"/>
          <w:divBdr>
            <w:top w:val="none" w:sz="0" w:space="0" w:color="auto"/>
            <w:left w:val="none" w:sz="0" w:space="0" w:color="auto"/>
            <w:bottom w:val="none" w:sz="0" w:space="0" w:color="auto"/>
            <w:right w:val="none" w:sz="0" w:space="0" w:color="auto"/>
          </w:divBdr>
        </w:div>
        <w:div w:id="837765973">
          <w:marLeft w:val="0"/>
          <w:marRight w:val="0"/>
          <w:marTop w:val="0"/>
          <w:marBottom w:val="0"/>
          <w:divBdr>
            <w:top w:val="none" w:sz="0" w:space="0" w:color="auto"/>
            <w:left w:val="none" w:sz="0" w:space="0" w:color="auto"/>
            <w:bottom w:val="none" w:sz="0" w:space="0" w:color="auto"/>
            <w:right w:val="none" w:sz="0" w:space="0" w:color="auto"/>
          </w:divBdr>
        </w:div>
        <w:div w:id="1019895546">
          <w:marLeft w:val="0"/>
          <w:marRight w:val="0"/>
          <w:marTop w:val="0"/>
          <w:marBottom w:val="0"/>
          <w:divBdr>
            <w:top w:val="none" w:sz="0" w:space="0" w:color="auto"/>
            <w:left w:val="none" w:sz="0" w:space="0" w:color="auto"/>
            <w:bottom w:val="none" w:sz="0" w:space="0" w:color="auto"/>
            <w:right w:val="none" w:sz="0" w:space="0" w:color="auto"/>
          </w:divBdr>
        </w:div>
        <w:div w:id="1019938428">
          <w:marLeft w:val="0"/>
          <w:marRight w:val="0"/>
          <w:marTop w:val="0"/>
          <w:marBottom w:val="0"/>
          <w:divBdr>
            <w:top w:val="none" w:sz="0" w:space="0" w:color="auto"/>
            <w:left w:val="none" w:sz="0" w:space="0" w:color="auto"/>
            <w:bottom w:val="none" w:sz="0" w:space="0" w:color="auto"/>
            <w:right w:val="none" w:sz="0" w:space="0" w:color="auto"/>
          </w:divBdr>
        </w:div>
        <w:div w:id="1053695365">
          <w:marLeft w:val="0"/>
          <w:marRight w:val="0"/>
          <w:marTop w:val="0"/>
          <w:marBottom w:val="0"/>
          <w:divBdr>
            <w:top w:val="none" w:sz="0" w:space="0" w:color="auto"/>
            <w:left w:val="none" w:sz="0" w:space="0" w:color="auto"/>
            <w:bottom w:val="none" w:sz="0" w:space="0" w:color="auto"/>
            <w:right w:val="none" w:sz="0" w:space="0" w:color="auto"/>
          </w:divBdr>
        </w:div>
        <w:div w:id="1260721527">
          <w:marLeft w:val="0"/>
          <w:marRight w:val="0"/>
          <w:marTop w:val="0"/>
          <w:marBottom w:val="0"/>
          <w:divBdr>
            <w:top w:val="none" w:sz="0" w:space="0" w:color="auto"/>
            <w:left w:val="none" w:sz="0" w:space="0" w:color="auto"/>
            <w:bottom w:val="none" w:sz="0" w:space="0" w:color="auto"/>
            <w:right w:val="none" w:sz="0" w:space="0" w:color="auto"/>
          </w:divBdr>
        </w:div>
        <w:div w:id="1264070487">
          <w:marLeft w:val="0"/>
          <w:marRight w:val="0"/>
          <w:marTop w:val="0"/>
          <w:marBottom w:val="0"/>
          <w:divBdr>
            <w:top w:val="none" w:sz="0" w:space="0" w:color="auto"/>
            <w:left w:val="none" w:sz="0" w:space="0" w:color="auto"/>
            <w:bottom w:val="none" w:sz="0" w:space="0" w:color="auto"/>
            <w:right w:val="none" w:sz="0" w:space="0" w:color="auto"/>
          </w:divBdr>
        </w:div>
        <w:div w:id="1339696443">
          <w:marLeft w:val="0"/>
          <w:marRight w:val="0"/>
          <w:marTop w:val="0"/>
          <w:marBottom w:val="0"/>
          <w:divBdr>
            <w:top w:val="none" w:sz="0" w:space="0" w:color="auto"/>
            <w:left w:val="none" w:sz="0" w:space="0" w:color="auto"/>
            <w:bottom w:val="none" w:sz="0" w:space="0" w:color="auto"/>
            <w:right w:val="none" w:sz="0" w:space="0" w:color="auto"/>
          </w:divBdr>
        </w:div>
        <w:div w:id="1460025150">
          <w:marLeft w:val="0"/>
          <w:marRight w:val="0"/>
          <w:marTop w:val="0"/>
          <w:marBottom w:val="0"/>
          <w:divBdr>
            <w:top w:val="none" w:sz="0" w:space="0" w:color="auto"/>
            <w:left w:val="none" w:sz="0" w:space="0" w:color="auto"/>
            <w:bottom w:val="none" w:sz="0" w:space="0" w:color="auto"/>
            <w:right w:val="none" w:sz="0" w:space="0" w:color="auto"/>
          </w:divBdr>
        </w:div>
        <w:div w:id="1484394483">
          <w:marLeft w:val="0"/>
          <w:marRight w:val="0"/>
          <w:marTop w:val="0"/>
          <w:marBottom w:val="0"/>
          <w:divBdr>
            <w:top w:val="none" w:sz="0" w:space="0" w:color="auto"/>
            <w:left w:val="none" w:sz="0" w:space="0" w:color="auto"/>
            <w:bottom w:val="none" w:sz="0" w:space="0" w:color="auto"/>
            <w:right w:val="none" w:sz="0" w:space="0" w:color="auto"/>
          </w:divBdr>
        </w:div>
        <w:div w:id="1518688976">
          <w:marLeft w:val="0"/>
          <w:marRight w:val="0"/>
          <w:marTop w:val="0"/>
          <w:marBottom w:val="0"/>
          <w:divBdr>
            <w:top w:val="none" w:sz="0" w:space="0" w:color="auto"/>
            <w:left w:val="none" w:sz="0" w:space="0" w:color="auto"/>
            <w:bottom w:val="none" w:sz="0" w:space="0" w:color="auto"/>
            <w:right w:val="none" w:sz="0" w:space="0" w:color="auto"/>
          </w:divBdr>
        </w:div>
        <w:div w:id="1620797770">
          <w:marLeft w:val="0"/>
          <w:marRight w:val="0"/>
          <w:marTop w:val="0"/>
          <w:marBottom w:val="0"/>
          <w:divBdr>
            <w:top w:val="none" w:sz="0" w:space="0" w:color="auto"/>
            <w:left w:val="none" w:sz="0" w:space="0" w:color="auto"/>
            <w:bottom w:val="none" w:sz="0" w:space="0" w:color="auto"/>
            <w:right w:val="none" w:sz="0" w:space="0" w:color="auto"/>
          </w:divBdr>
        </w:div>
        <w:div w:id="1989477281">
          <w:marLeft w:val="0"/>
          <w:marRight w:val="0"/>
          <w:marTop w:val="0"/>
          <w:marBottom w:val="0"/>
          <w:divBdr>
            <w:top w:val="none" w:sz="0" w:space="0" w:color="auto"/>
            <w:left w:val="none" w:sz="0" w:space="0" w:color="auto"/>
            <w:bottom w:val="none" w:sz="0" w:space="0" w:color="auto"/>
            <w:right w:val="none" w:sz="0" w:space="0" w:color="auto"/>
          </w:divBdr>
        </w:div>
        <w:div w:id="2093893027">
          <w:marLeft w:val="0"/>
          <w:marRight w:val="0"/>
          <w:marTop w:val="0"/>
          <w:marBottom w:val="0"/>
          <w:divBdr>
            <w:top w:val="none" w:sz="0" w:space="0" w:color="auto"/>
            <w:left w:val="none" w:sz="0" w:space="0" w:color="auto"/>
            <w:bottom w:val="none" w:sz="0" w:space="0" w:color="auto"/>
            <w:right w:val="none" w:sz="0" w:space="0" w:color="auto"/>
          </w:divBdr>
        </w:div>
      </w:divsChild>
    </w:div>
    <w:div w:id="1729766446">
      <w:bodyDiv w:val="1"/>
      <w:marLeft w:val="0"/>
      <w:marRight w:val="0"/>
      <w:marTop w:val="0"/>
      <w:marBottom w:val="0"/>
      <w:divBdr>
        <w:top w:val="none" w:sz="0" w:space="0" w:color="auto"/>
        <w:left w:val="none" w:sz="0" w:space="0" w:color="auto"/>
        <w:bottom w:val="none" w:sz="0" w:space="0" w:color="auto"/>
        <w:right w:val="none" w:sz="0" w:space="0" w:color="auto"/>
      </w:divBdr>
      <w:divsChild>
        <w:div w:id="1171218742">
          <w:marLeft w:val="0"/>
          <w:marRight w:val="0"/>
          <w:marTop w:val="0"/>
          <w:marBottom w:val="0"/>
          <w:divBdr>
            <w:top w:val="none" w:sz="0" w:space="0" w:color="auto"/>
            <w:left w:val="none" w:sz="0" w:space="0" w:color="auto"/>
            <w:bottom w:val="none" w:sz="0" w:space="0" w:color="auto"/>
            <w:right w:val="none" w:sz="0" w:space="0" w:color="auto"/>
          </w:divBdr>
          <w:divsChild>
            <w:div w:id="1330982450">
              <w:marLeft w:val="0"/>
              <w:marRight w:val="0"/>
              <w:marTop w:val="0"/>
              <w:marBottom w:val="0"/>
              <w:divBdr>
                <w:top w:val="none" w:sz="0" w:space="0" w:color="auto"/>
                <w:left w:val="none" w:sz="0" w:space="0" w:color="auto"/>
                <w:bottom w:val="none" w:sz="0" w:space="0" w:color="auto"/>
                <w:right w:val="none" w:sz="0" w:space="0" w:color="auto"/>
              </w:divBdr>
              <w:divsChild>
                <w:div w:id="1344940530">
                  <w:marLeft w:val="0"/>
                  <w:marRight w:val="0"/>
                  <w:marTop w:val="0"/>
                  <w:marBottom w:val="0"/>
                  <w:divBdr>
                    <w:top w:val="none" w:sz="0" w:space="0" w:color="auto"/>
                    <w:left w:val="none" w:sz="0" w:space="0" w:color="auto"/>
                    <w:bottom w:val="none" w:sz="0" w:space="0" w:color="auto"/>
                    <w:right w:val="none" w:sz="0" w:space="0" w:color="auto"/>
                  </w:divBdr>
                  <w:divsChild>
                    <w:div w:id="45059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994365">
      <w:bodyDiv w:val="1"/>
      <w:marLeft w:val="0"/>
      <w:marRight w:val="0"/>
      <w:marTop w:val="0"/>
      <w:marBottom w:val="0"/>
      <w:divBdr>
        <w:top w:val="none" w:sz="0" w:space="0" w:color="auto"/>
        <w:left w:val="none" w:sz="0" w:space="0" w:color="auto"/>
        <w:bottom w:val="none" w:sz="0" w:space="0" w:color="auto"/>
        <w:right w:val="none" w:sz="0" w:space="0" w:color="auto"/>
      </w:divBdr>
    </w:div>
    <w:div w:id="1750886702">
      <w:bodyDiv w:val="1"/>
      <w:marLeft w:val="0"/>
      <w:marRight w:val="0"/>
      <w:marTop w:val="0"/>
      <w:marBottom w:val="0"/>
      <w:divBdr>
        <w:top w:val="none" w:sz="0" w:space="0" w:color="auto"/>
        <w:left w:val="none" w:sz="0" w:space="0" w:color="auto"/>
        <w:bottom w:val="none" w:sz="0" w:space="0" w:color="auto"/>
        <w:right w:val="none" w:sz="0" w:space="0" w:color="auto"/>
      </w:divBdr>
    </w:div>
    <w:div w:id="1751997747">
      <w:bodyDiv w:val="1"/>
      <w:marLeft w:val="0"/>
      <w:marRight w:val="0"/>
      <w:marTop w:val="0"/>
      <w:marBottom w:val="0"/>
      <w:divBdr>
        <w:top w:val="none" w:sz="0" w:space="0" w:color="auto"/>
        <w:left w:val="none" w:sz="0" w:space="0" w:color="auto"/>
        <w:bottom w:val="none" w:sz="0" w:space="0" w:color="auto"/>
        <w:right w:val="none" w:sz="0" w:space="0" w:color="auto"/>
      </w:divBdr>
      <w:divsChild>
        <w:div w:id="1378041459">
          <w:marLeft w:val="0"/>
          <w:marRight w:val="0"/>
          <w:marTop w:val="0"/>
          <w:marBottom w:val="0"/>
          <w:divBdr>
            <w:top w:val="single" w:sz="2" w:space="0" w:color="E5E7EB"/>
            <w:left w:val="single" w:sz="2" w:space="0" w:color="E5E7EB"/>
            <w:bottom w:val="single" w:sz="2" w:space="0" w:color="E5E7EB"/>
            <w:right w:val="single" w:sz="2" w:space="0" w:color="E5E7EB"/>
          </w:divBdr>
          <w:divsChild>
            <w:div w:id="1637446559">
              <w:marLeft w:val="0"/>
              <w:marRight w:val="0"/>
              <w:marTop w:val="0"/>
              <w:marBottom w:val="0"/>
              <w:divBdr>
                <w:top w:val="single" w:sz="2" w:space="0" w:color="auto"/>
                <w:left w:val="single" w:sz="2" w:space="0" w:color="auto"/>
                <w:bottom w:val="single" w:sz="2" w:space="0" w:color="auto"/>
                <w:right w:val="single" w:sz="2" w:space="0" w:color="auto"/>
              </w:divBdr>
              <w:divsChild>
                <w:div w:id="84114103">
                  <w:marLeft w:val="0"/>
                  <w:marRight w:val="0"/>
                  <w:marTop w:val="0"/>
                  <w:marBottom w:val="0"/>
                  <w:divBdr>
                    <w:top w:val="single" w:sz="2" w:space="0" w:color="auto"/>
                    <w:left w:val="single" w:sz="2" w:space="0" w:color="auto"/>
                    <w:bottom w:val="single" w:sz="2" w:space="0" w:color="auto"/>
                    <w:right w:val="single" w:sz="2" w:space="0" w:color="auto"/>
                  </w:divBdr>
                  <w:divsChild>
                    <w:div w:id="734401437">
                      <w:marLeft w:val="0"/>
                      <w:marRight w:val="0"/>
                      <w:marTop w:val="0"/>
                      <w:marBottom w:val="0"/>
                      <w:divBdr>
                        <w:top w:val="single" w:sz="2" w:space="0" w:color="E5E7EB"/>
                        <w:left w:val="single" w:sz="2" w:space="0" w:color="E5E7EB"/>
                        <w:bottom w:val="single" w:sz="2" w:space="0" w:color="E5E7EB"/>
                        <w:right w:val="single" w:sz="2" w:space="0" w:color="E5E7EB"/>
                      </w:divBdr>
                      <w:divsChild>
                        <w:div w:id="1325285">
                          <w:marLeft w:val="0"/>
                          <w:marRight w:val="0"/>
                          <w:marTop w:val="0"/>
                          <w:marBottom w:val="0"/>
                          <w:divBdr>
                            <w:top w:val="single" w:sz="2" w:space="0" w:color="E5E7EB"/>
                            <w:left w:val="single" w:sz="2" w:space="0" w:color="E5E7EB"/>
                            <w:bottom w:val="single" w:sz="2" w:space="0" w:color="E5E7EB"/>
                            <w:right w:val="single" w:sz="2" w:space="0" w:color="E5E7EB"/>
                          </w:divBdr>
                          <w:divsChild>
                            <w:div w:id="551232528">
                              <w:marLeft w:val="0"/>
                              <w:marRight w:val="0"/>
                              <w:marTop w:val="0"/>
                              <w:marBottom w:val="0"/>
                              <w:divBdr>
                                <w:top w:val="single" w:sz="2" w:space="0" w:color="E5E7EB"/>
                                <w:left w:val="single" w:sz="2" w:space="0" w:color="E5E7EB"/>
                                <w:bottom w:val="single" w:sz="2" w:space="0" w:color="E5E7EB"/>
                                <w:right w:val="single" w:sz="2" w:space="0" w:color="E5E7EB"/>
                              </w:divBdr>
                              <w:divsChild>
                                <w:div w:id="12148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546692">
                          <w:marLeft w:val="0"/>
                          <w:marRight w:val="0"/>
                          <w:marTop w:val="0"/>
                          <w:marBottom w:val="0"/>
                          <w:divBdr>
                            <w:top w:val="single" w:sz="2" w:space="0" w:color="E5E7EB"/>
                            <w:left w:val="single" w:sz="2" w:space="0" w:color="E5E7EB"/>
                            <w:bottom w:val="single" w:sz="2" w:space="0" w:color="E5E7EB"/>
                            <w:right w:val="single" w:sz="2" w:space="0" w:color="E5E7EB"/>
                          </w:divBdr>
                          <w:divsChild>
                            <w:div w:id="479201274">
                              <w:marLeft w:val="0"/>
                              <w:marRight w:val="0"/>
                              <w:marTop w:val="0"/>
                              <w:marBottom w:val="0"/>
                              <w:divBdr>
                                <w:top w:val="single" w:sz="2" w:space="0" w:color="E5E7EB"/>
                                <w:left w:val="single" w:sz="2" w:space="0" w:color="E5E7EB"/>
                                <w:bottom w:val="single" w:sz="2" w:space="0" w:color="E5E7EB"/>
                                <w:right w:val="single" w:sz="2" w:space="0" w:color="E5E7EB"/>
                              </w:divBdr>
                              <w:divsChild>
                                <w:div w:id="8284064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7929940">
                          <w:marLeft w:val="0"/>
                          <w:marRight w:val="0"/>
                          <w:marTop w:val="0"/>
                          <w:marBottom w:val="0"/>
                          <w:divBdr>
                            <w:top w:val="single" w:sz="2" w:space="0" w:color="E5E7EB"/>
                            <w:left w:val="single" w:sz="2" w:space="0" w:color="E5E7EB"/>
                            <w:bottom w:val="single" w:sz="2" w:space="0" w:color="E5E7EB"/>
                            <w:right w:val="single" w:sz="2" w:space="0" w:color="E5E7EB"/>
                          </w:divBdr>
                          <w:divsChild>
                            <w:div w:id="16125873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05622396">
                  <w:marLeft w:val="0"/>
                  <w:marRight w:val="0"/>
                  <w:marTop w:val="0"/>
                  <w:marBottom w:val="0"/>
                  <w:divBdr>
                    <w:top w:val="single" w:sz="2" w:space="0" w:color="auto"/>
                    <w:left w:val="single" w:sz="2" w:space="0" w:color="auto"/>
                    <w:bottom w:val="single" w:sz="2" w:space="0" w:color="auto"/>
                    <w:right w:val="single" w:sz="2" w:space="0" w:color="auto"/>
                  </w:divBdr>
                  <w:divsChild>
                    <w:div w:id="1704667523">
                      <w:marLeft w:val="0"/>
                      <w:marRight w:val="0"/>
                      <w:marTop w:val="0"/>
                      <w:marBottom w:val="0"/>
                      <w:divBdr>
                        <w:top w:val="single" w:sz="2" w:space="0" w:color="E5E7EB"/>
                        <w:left w:val="single" w:sz="2" w:space="0" w:color="E5E7EB"/>
                        <w:bottom w:val="single" w:sz="2" w:space="0" w:color="E5E7EB"/>
                        <w:right w:val="single" w:sz="2" w:space="0" w:color="E5E7EB"/>
                      </w:divBdr>
                      <w:divsChild>
                        <w:div w:id="2086949439">
                          <w:marLeft w:val="0"/>
                          <w:marRight w:val="0"/>
                          <w:marTop w:val="0"/>
                          <w:marBottom w:val="0"/>
                          <w:divBdr>
                            <w:top w:val="single" w:sz="2" w:space="0" w:color="E5E7EB"/>
                            <w:left w:val="single" w:sz="2" w:space="0" w:color="E5E7EB"/>
                            <w:bottom w:val="single" w:sz="2" w:space="0" w:color="E5E7EB"/>
                            <w:right w:val="single" w:sz="2" w:space="0" w:color="E5E7EB"/>
                          </w:divBdr>
                          <w:divsChild>
                            <w:div w:id="474416438">
                              <w:marLeft w:val="0"/>
                              <w:marRight w:val="0"/>
                              <w:marTop w:val="0"/>
                              <w:marBottom w:val="0"/>
                              <w:divBdr>
                                <w:top w:val="single" w:sz="2" w:space="0" w:color="E5E7EB"/>
                                <w:left w:val="single" w:sz="2" w:space="0" w:color="E5E7EB"/>
                                <w:bottom w:val="single" w:sz="2" w:space="0" w:color="E5E7EB"/>
                                <w:right w:val="single" w:sz="2" w:space="0" w:color="E5E7EB"/>
                              </w:divBdr>
                              <w:divsChild>
                                <w:div w:id="1380593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757440074">
      <w:bodyDiv w:val="1"/>
      <w:marLeft w:val="0"/>
      <w:marRight w:val="0"/>
      <w:marTop w:val="0"/>
      <w:marBottom w:val="0"/>
      <w:divBdr>
        <w:top w:val="none" w:sz="0" w:space="0" w:color="auto"/>
        <w:left w:val="none" w:sz="0" w:space="0" w:color="auto"/>
        <w:bottom w:val="none" w:sz="0" w:space="0" w:color="auto"/>
        <w:right w:val="none" w:sz="0" w:space="0" w:color="auto"/>
      </w:divBdr>
    </w:div>
    <w:div w:id="1763912303">
      <w:bodyDiv w:val="1"/>
      <w:marLeft w:val="0"/>
      <w:marRight w:val="0"/>
      <w:marTop w:val="0"/>
      <w:marBottom w:val="0"/>
      <w:divBdr>
        <w:top w:val="none" w:sz="0" w:space="0" w:color="auto"/>
        <w:left w:val="none" w:sz="0" w:space="0" w:color="auto"/>
        <w:bottom w:val="none" w:sz="0" w:space="0" w:color="auto"/>
        <w:right w:val="none" w:sz="0" w:space="0" w:color="auto"/>
      </w:divBdr>
      <w:divsChild>
        <w:div w:id="381831776">
          <w:marLeft w:val="0"/>
          <w:marRight w:val="0"/>
          <w:marTop w:val="0"/>
          <w:marBottom w:val="0"/>
          <w:divBdr>
            <w:top w:val="none" w:sz="0" w:space="0" w:color="auto"/>
            <w:left w:val="none" w:sz="0" w:space="0" w:color="auto"/>
            <w:bottom w:val="none" w:sz="0" w:space="0" w:color="auto"/>
            <w:right w:val="none" w:sz="0" w:space="0" w:color="auto"/>
          </w:divBdr>
        </w:div>
        <w:div w:id="1870409321">
          <w:marLeft w:val="0"/>
          <w:marRight w:val="0"/>
          <w:marTop w:val="0"/>
          <w:marBottom w:val="0"/>
          <w:divBdr>
            <w:top w:val="none" w:sz="0" w:space="0" w:color="auto"/>
            <w:left w:val="none" w:sz="0" w:space="0" w:color="auto"/>
            <w:bottom w:val="none" w:sz="0" w:space="0" w:color="auto"/>
            <w:right w:val="none" w:sz="0" w:space="0" w:color="auto"/>
          </w:divBdr>
        </w:div>
        <w:div w:id="2042364458">
          <w:marLeft w:val="0"/>
          <w:marRight w:val="0"/>
          <w:marTop w:val="0"/>
          <w:marBottom w:val="0"/>
          <w:divBdr>
            <w:top w:val="none" w:sz="0" w:space="0" w:color="auto"/>
            <w:left w:val="none" w:sz="0" w:space="0" w:color="auto"/>
            <w:bottom w:val="none" w:sz="0" w:space="0" w:color="auto"/>
            <w:right w:val="none" w:sz="0" w:space="0" w:color="auto"/>
          </w:divBdr>
        </w:div>
      </w:divsChild>
    </w:div>
    <w:div w:id="1777821527">
      <w:bodyDiv w:val="1"/>
      <w:marLeft w:val="0"/>
      <w:marRight w:val="0"/>
      <w:marTop w:val="0"/>
      <w:marBottom w:val="0"/>
      <w:divBdr>
        <w:top w:val="none" w:sz="0" w:space="0" w:color="auto"/>
        <w:left w:val="none" w:sz="0" w:space="0" w:color="auto"/>
        <w:bottom w:val="none" w:sz="0" w:space="0" w:color="auto"/>
        <w:right w:val="none" w:sz="0" w:space="0" w:color="auto"/>
      </w:divBdr>
    </w:div>
    <w:div w:id="1780375619">
      <w:bodyDiv w:val="1"/>
      <w:marLeft w:val="0"/>
      <w:marRight w:val="0"/>
      <w:marTop w:val="0"/>
      <w:marBottom w:val="0"/>
      <w:divBdr>
        <w:top w:val="none" w:sz="0" w:space="0" w:color="auto"/>
        <w:left w:val="none" w:sz="0" w:space="0" w:color="auto"/>
        <w:bottom w:val="none" w:sz="0" w:space="0" w:color="auto"/>
        <w:right w:val="none" w:sz="0" w:space="0" w:color="auto"/>
      </w:divBdr>
    </w:div>
    <w:div w:id="1790318533">
      <w:bodyDiv w:val="1"/>
      <w:marLeft w:val="0"/>
      <w:marRight w:val="0"/>
      <w:marTop w:val="0"/>
      <w:marBottom w:val="0"/>
      <w:divBdr>
        <w:top w:val="none" w:sz="0" w:space="0" w:color="auto"/>
        <w:left w:val="none" w:sz="0" w:space="0" w:color="auto"/>
        <w:bottom w:val="none" w:sz="0" w:space="0" w:color="auto"/>
        <w:right w:val="none" w:sz="0" w:space="0" w:color="auto"/>
      </w:divBdr>
    </w:div>
    <w:div w:id="1800025502">
      <w:bodyDiv w:val="1"/>
      <w:marLeft w:val="0"/>
      <w:marRight w:val="0"/>
      <w:marTop w:val="0"/>
      <w:marBottom w:val="0"/>
      <w:divBdr>
        <w:top w:val="none" w:sz="0" w:space="0" w:color="auto"/>
        <w:left w:val="none" w:sz="0" w:space="0" w:color="auto"/>
        <w:bottom w:val="none" w:sz="0" w:space="0" w:color="auto"/>
        <w:right w:val="none" w:sz="0" w:space="0" w:color="auto"/>
      </w:divBdr>
    </w:div>
    <w:div w:id="1816290468">
      <w:bodyDiv w:val="1"/>
      <w:marLeft w:val="0"/>
      <w:marRight w:val="0"/>
      <w:marTop w:val="0"/>
      <w:marBottom w:val="0"/>
      <w:divBdr>
        <w:top w:val="none" w:sz="0" w:space="0" w:color="auto"/>
        <w:left w:val="none" w:sz="0" w:space="0" w:color="auto"/>
        <w:bottom w:val="none" w:sz="0" w:space="0" w:color="auto"/>
        <w:right w:val="none" w:sz="0" w:space="0" w:color="auto"/>
      </w:divBdr>
      <w:divsChild>
        <w:div w:id="70393508">
          <w:marLeft w:val="0"/>
          <w:marRight w:val="0"/>
          <w:marTop w:val="0"/>
          <w:marBottom w:val="0"/>
          <w:divBdr>
            <w:top w:val="none" w:sz="0" w:space="0" w:color="auto"/>
            <w:left w:val="none" w:sz="0" w:space="0" w:color="auto"/>
            <w:bottom w:val="none" w:sz="0" w:space="0" w:color="auto"/>
            <w:right w:val="none" w:sz="0" w:space="0" w:color="auto"/>
          </w:divBdr>
        </w:div>
        <w:div w:id="1576351807">
          <w:marLeft w:val="0"/>
          <w:marRight w:val="0"/>
          <w:marTop w:val="0"/>
          <w:marBottom w:val="0"/>
          <w:divBdr>
            <w:top w:val="none" w:sz="0" w:space="0" w:color="auto"/>
            <w:left w:val="none" w:sz="0" w:space="0" w:color="auto"/>
            <w:bottom w:val="none" w:sz="0" w:space="0" w:color="auto"/>
            <w:right w:val="none" w:sz="0" w:space="0" w:color="auto"/>
          </w:divBdr>
        </w:div>
        <w:div w:id="1709455720">
          <w:marLeft w:val="0"/>
          <w:marRight w:val="0"/>
          <w:marTop w:val="0"/>
          <w:marBottom w:val="0"/>
          <w:divBdr>
            <w:top w:val="none" w:sz="0" w:space="0" w:color="auto"/>
            <w:left w:val="none" w:sz="0" w:space="0" w:color="auto"/>
            <w:bottom w:val="none" w:sz="0" w:space="0" w:color="auto"/>
            <w:right w:val="none" w:sz="0" w:space="0" w:color="auto"/>
          </w:divBdr>
        </w:div>
      </w:divsChild>
    </w:div>
    <w:div w:id="1858931073">
      <w:bodyDiv w:val="1"/>
      <w:marLeft w:val="0"/>
      <w:marRight w:val="0"/>
      <w:marTop w:val="0"/>
      <w:marBottom w:val="0"/>
      <w:divBdr>
        <w:top w:val="none" w:sz="0" w:space="0" w:color="auto"/>
        <w:left w:val="none" w:sz="0" w:space="0" w:color="auto"/>
        <w:bottom w:val="none" w:sz="0" w:space="0" w:color="auto"/>
        <w:right w:val="none" w:sz="0" w:space="0" w:color="auto"/>
      </w:divBdr>
    </w:div>
    <w:div w:id="1861968721">
      <w:bodyDiv w:val="1"/>
      <w:marLeft w:val="0"/>
      <w:marRight w:val="0"/>
      <w:marTop w:val="0"/>
      <w:marBottom w:val="0"/>
      <w:divBdr>
        <w:top w:val="none" w:sz="0" w:space="0" w:color="auto"/>
        <w:left w:val="none" w:sz="0" w:space="0" w:color="auto"/>
        <w:bottom w:val="none" w:sz="0" w:space="0" w:color="auto"/>
        <w:right w:val="none" w:sz="0" w:space="0" w:color="auto"/>
      </w:divBdr>
    </w:div>
    <w:div w:id="1894340578">
      <w:bodyDiv w:val="1"/>
      <w:marLeft w:val="0"/>
      <w:marRight w:val="0"/>
      <w:marTop w:val="0"/>
      <w:marBottom w:val="0"/>
      <w:divBdr>
        <w:top w:val="none" w:sz="0" w:space="0" w:color="auto"/>
        <w:left w:val="none" w:sz="0" w:space="0" w:color="auto"/>
        <w:bottom w:val="none" w:sz="0" w:space="0" w:color="auto"/>
        <w:right w:val="none" w:sz="0" w:space="0" w:color="auto"/>
      </w:divBdr>
      <w:divsChild>
        <w:div w:id="1195657514">
          <w:marLeft w:val="0"/>
          <w:marRight w:val="0"/>
          <w:marTop w:val="0"/>
          <w:marBottom w:val="0"/>
          <w:divBdr>
            <w:top w:val="none" w:sz="0" w:space="0" w:color="auto"/>
            <w:left w:val="none" w:sz="0" w:space="0" w:color="auto"/>
            <w:bottom w:val="none" w:sz="0" w:space="0" w:color="auto"/>
            <w:right w:val="none" w:sz="0" w:space="0" w:color="auto"/>
          </w:divBdr>
          <w:divsChild>
            <w:div w:id="913203312">
              <w:marLeft w:val="0"/>
              <w:marRight w:val="0"/>
              <w:marTop w:val="0"/>
              <w:marBottom w:val="0"/>
              <w:divBdr>
                <w:top w:val="none" w:sz="0" w:space="0" w:color="auto"/>
                <w:left w:val="none" w:sz="0" w:space="0" w:color="auto"/>
                <w:bottom w:val="none" w:sz="0" w:space="0" w:color="auto"/>
                <w:right w:val="none" w:sz="0" w:space="0" w:color="auto"/>
              </w:divBdr>
              <w:divsChild>
                <w:div w:id="205916018">
                  <w:marLeft w:val="0"/>
                  <w:marRight w:val="0"/>
                  <w:marTop w:val="0"/>
                  <w:marBottom w:val="0"/>
                  <w:divBdr>
                    <w:top w:val="none" w:sz="0" w:space="0" w:color="auto"/>
                    <w:left w:val="none" w:sz="0" w:space="0" w:color="auto"/>
                    <w:bottom w:val="none" w:sz="0" w:space="0" w:color="auto"/>
                    <w:right w:val="none" w:sz="0" w:space="0" w:color="auto"/>
                  </w:divBdr>
                  <w:divsChild>
                    <w:div w:id="1777284710">
                      <w:marLeft w:val="0"/>
                      <w:marRight w:val="0"/>
                      <w:marTop w:val="0"/>
                      <w:marBottom w:val="0"/>
                      <w:divBdr>
                        <w:top w:val="none" w:sz="0" w:space="0" w:color="auto"/>
                        <w:left w:val="none" w:sz="0" w:space="0" w:color="auto"/>
                        <w:bottom w:val="none" w:sz="0" w:space="0" w:color="auto"/>
                        <w:right w:val="none" w:sz="0" w:space="0" w:color="auto"/>
                      </w:divBdr>
                      <w:divsChild>
                        <w:div w:id="1102073010">
                          <w:marLeft w:val="0"/>
                          <w:marRight w:val="0"/>
                          <w:marTop w:val="0"/>
                          <w:marBottom w:val="0"/>
                          <w:divBdr>
                            <w:top w:val="none" w:sz="0" w:space="0" w:color="auto"/>
                            <w:left w:val="none" w:sz="0" w:space="0" w:color="auto"/>
                            <w:bottom w:val="none" w:sz="0" w:space="0" w:color="auto"/>
                            <w:right w:val="none" w:sz="0" w:space="0" w:color="auto"/>
                          </w:divBdr>
                          <w:divsChild>
                            <w:div w:id="808133663">
                              <w:marLeft w:val="0"/>
                              <w:marRight w:val="0"/>
                              <w:marTop w:val="0"/>
                              <w:marBottom w:val="0"/>
                              <w:divBdr>
                                <w:top w:val="none" w:sz="0" w:space="0" w:color="auto"/>
                                <w:left w:val="none" w:sz="0" w:space="0" w:color="auto"/>
                                <w:bottom w:val="none" w:sz="0" w:space="0" w:color="auto"/>
                                <w:right w:val="none" w:sz="0" w:space="0" w:color="auto"/>
                              </w:divBdr>
                              <w:divsChild>
                                <w:div w:id="698774801">
                                  <w:marLeft w:val="0"/>
                                  <w:marRight w:val="0"/>
                                  <w:marTop w:val="0"/>
                                  <w:marBottom w:val="0"/>
                                  <w:divBdr>
                                    <w:top w:val="none" w:sz="0" w:space="0" w:color="auto"/>
                                    <w:left w:val="none" w:sz="0" w:space="0" w:color="auto"/>
                                    <w:bottom w:val="none" w:sz="0" w:space="0" w:color="auto"/>
                                    <w:right w:val="none" w:sz="0" w:space="0" w:color="auto"/>
                                  </w:divBdr>
                                  <w:divsChild>
                                    <w:div w:id="990214424">
                                      <w:marLeft w:val="0"/>
                                      <w:marRight w:val="0"/>
                                      <w:marTop w:val="0"/>
                                      <w:marBottom w:val="0"/>
                                      <w:divBdr>
                                        <w:top w:val="none" w:sz="0" w:space="0" w:color="auto"/>
                                        <w:left w:val="none" w:sz="0" w:space="0" w:color="auto"/>
                                        <w:bottom w:val="none" w:sz="0" w:space="0" w:color="auto"/>
                                        <w:right w:val="none" w:sz="0" w:space="0" w:color="auto"/>
                                      </w:divBdr>
                                      <w:divsChild>
                                        <w:div w:id="1289361801">
                                          <w:marLeft w:val="0"/>
                                          <w:marRight w:val="0"/>
                                          <w:marTop w:val="0"/>
                                          <w:marBottom w:val="0"/>
                                          <w:divBdr>
                                            <w:top w:val="none" w:sz="0" w:space="0" w:color="auto"/>
                                            <w:left w:val="none" w:sz="0" w:space="0" w:color="auto"/>
                                            <w:bottom w:val="none" w:sz="0" w:space="0" w:color="auto"/>
                                            <w:right w:val="none" w:sz="0" w:space="0" w:color="auto"/>
                                          </w:divBdr>
                                          <w:divsChild>
                                            <w:div w:id="476142687">
                                              <w:marLeft w:val="0"/>
                                              <w:marRight w:val="0"/>
                                              <w:marTop w:val="0"/>
                                              <w:marBottom w:val="0"/>
                                              <w:divBdr>
                                                <w:top w:val="none" w:sz="0" w:space="0" w:color="auto"/>
                                                <w:left w:val="none" w:sz="0" w:space="0" w:color="auto"/>
                                                <w:bottom w:val="none" w:sz="0" w:space="0" w:color="auto"/>
                                                <w:right w:val="none" w:sz="0" w:space="0" w:color="auto"/>
                                              </w:divBdr>
                                              <w:divsChild>
                                                <w:div w:id="103962067">
                                                  <w:marLeft w:val="0"/>
                                                  <w:marRight w:val="0"/>
                                                  <w:marTop w:val="0"/>
                                                  <w:marBottom w:val="0"/>
                                                  <w:divBdr>
                                                    <w:top w:val="none" w:sz="0" w:space="0" w:color="auto"/>
                                                    <w:left w:val="none" w:sz="0" w:space="0" w:color="auto"/>
                                                    <w:bottom w:val="none" w:sz="0" w:space="0" w:color="auto"/>
                                                    <w:right w:val="none" w:sz="0" w:space="0" w:color="auto"/>
                                                  </w:divBdr>
                                                  <w:divsChild>
                                                    <w:div w:id="723409226">
                                                      <w:marLeft w:val="0"/>
                                                      <w:marRight w:val="0"/>
                                                      <w:marTop w:val="0"/>
                                                      <w:marBottom w:val="0"/>
                                                      <w:divBdr>
                                                        <w:top w:val="none" w:sz="0" w:space="0" w:color="auto"/>
                                                        <w:left w:val="none" w:sz="0" w:space="0" w:color="auto"/>
                                                        <w:bottom w:val="none" w:sz="0" w:space="0" w:color="auto"/>
                                                        <w:right w:val="none" w:sz="0" w:space="0" w:color="auto"/>
                                                      </w:divBdr>
                                                      <w:divsChild>
                                                        <w:div w:id="12781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09028667">
      <w:bodyDiv w:val="1"/>
      <w:marLeft w:val="0"/>
      <w:marRight w:val="0"/>
      <w:marTop w:val="0"/>
      <w:marBottom w:val="0"/>
      <w:divBdr>
        <w:top w:val="none" w:sz="0" w:space="0" w:color="auto"/>
        <w:left w:val="none" w:sz="0" w:space="0" w:color="auto"/>
        <w:bottom w:val="none" w:sz="0" w:space="0" w:color="auto"/>
        <w:right w:val="none" w:sz="0" w:space="0" w:color="auto"/>
      </w:divBdr>
    </w:div>
    <w:div w:id="1913537779">
      <w:bodyDiv w:val="1"/>
      <w:marLeft w:val="0"/>
      <w:marRight w:val="0"/>
      <w:marTop w:val="0"/>
      <w:marBottom w:val="0"/>
      <w:divBdr>
        <w:top w:val="none" w:sz="0" w:space="0" w:color="auto"/>
        <w:left w:val="none" w:sz="0" w:space="0" w:color="auto"/>
        <w:bottom w:val="none" w:sz="0" w:space="0" w:color="auto"/>
        <w:right w:val="none" w:sz="0" w:space="0" w:color="auto"/>
      </w:divBdr>
    </w:div>
    <w:div w:id="1934439608">
      <w:bodyDiv w:val="1"/>
      <w:marLeft w:val="0"/>
      <w:marRight w:val="0"/>
      <w:marTop w:val="0"/>
      <w:marBottom w:val="0"/>
      <w:divBdr>
        <w:top w:val="none" w:sz="0" w:space="0" w:color="auto"/>
        <w:left w:val="none" w:sz="0" w:space="0" w:color="auto"/>
        <w:bottom w:val="none" w:sz="0" w:space="0" w:color="auto"/>
        <w:right w:val="none" w:sz="0" w:space="0" w:color="auto"/>
      </w:divBdr>
    </w:div>
    <w:div w:id="1953779567">
      <w:bodyDiv w:val="1"/>
      <w:marLeft w:val="0"/>
      <w:marRight w:val="0"/>
      <w:marTop w:val="0"/>
      <w:marBottom w:val="0"/>
      <w:divBdr>
        <w:top w:val="none" w:sz="0" w:space="0" w:color="auto"/>
        <w:left w:val="none" w:sz="0" w:space="0" w:color="auto"/>
        <w:bottom w:val="none" w:sz="0" w:space="0" w:color="auto"/>
        <w:right w:val="none" w:sz="0" w:space="0" w:color="auto"/>
      </w:divBdr>
    </w:div>
    <w:div w:id="1955667965">
      <w:bodyDiv w:val="1"/>
      <w:marLeft w:val="0"/>
      <w:marRight w:val="0"/>
      <w:marTop w:val="0"/>
      <w:marBottom w:val="0"/>
      <w:divBdr>
        <w:top w:val="none" w:sz="0" w:space="0" w:color="auto"/>
        <w:left w:val="none" w:sz="0" w:space="0" w:color="auto"/>
        <w:bottom w:val="none" w:sz="0" w:space="0" w:color="auto"/>
        <w:right w:val="none" w:sz="0" w:space="0" w:color="auto"/>
      </w:divBdr>
    </w:div>
    <w:div w:id="1957447914">
      <w:bodyDiv w:val="1"/>
      <w:marLeft w:val="0"/>
      <w:marRight w:val="0"/>
      <w:marTop w:val="0"/>
      <w:marBottom w:val="0"/>
      <w:divBdr>
        <w:top w:val="none" w:sz="0" w:space="0" w:color="auto"/>
        <w:left w:val="none" w:sz="0" w:space="0" w:color="auto"/>
        <w:bottom w:val="none" w:sz="0" w:space="0" w:color="auto"/>
        <w:right w:val="none" w:sz="0" w:space="0" w:color="auto"/>
      </w:divBdr>
      <w:divsChild>
        <w:div w:id="1427773595">
          <w:marLeft w:val="0"/>
          <w:marRight w:val="0"/>
          <w:marTop w:val="0"/>
          <w:marBottom w:val="0"/>
          <w:divBdr>
            <w:top w:val="none" w:sz="0" w:space="0" w:color="auto"/>
            <w:left w:val="none" w:sz="0" w:space="0" w:color="auto"/>
            <w:bottom w:val="none" w:sz="0" w:space="0" w:color="auto"/>
            <w:right w:val="none" w:sz="0" w:space="0" w:color="auto"/>
          </w:divBdr>
          <w:divsChild>
            <w:div w:id="3948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01368">
      <w:bodyDiv w:val="1"/>
      <w:marLeft w:val="0"/>
      <w:marRight w:val="0"/>
      <w:marTop w:val="0"/>
      <w:marBottom w:val="0"/>
      <w:divBdr>
        <w:top w:val="none" w:sz="0" w:space="0" w:color="auto"/>
        <w:left w:val="none" w:sz="0" w:space="0" w:color="auto"/>
        <w:bottom w:val="none" w:sz="0" w:space="0" w:color="auto"/>
        <w:right w:val="none" w:sz="0" w:space="0" w:color="auto"/>
      </w:divBdr>
    </w:div>
    <w:div w:id="1972199873">
      <w:bodyDiv w:val="1"/>
      <w:marLeft w:val="0"/>
      <w:marRight w:val="0"/>
      <w:marTop w:val="0"/>
      <w:marBottom w:val="0"/>
      <w:divBdr>
        <w:top w:val="none" w:sz="0" w:space="0" w:color="auto"/>
        <w:left w:val="none" w:sz="0" w:space="0" w:color="auto"/>
        <w:bottom w:val="none" w:sz="0" w:space="0" w:color="auto"/>
        <w:right w:val="none" w:sz="0" w:space="0" w:color="auto"/>
      </w:divBdr>
    </w:div>
    <w:div w:id="1974211295">
      <w:bodyDiv w:val="1"/>
      <w:marLeft w:val="0"/>
      <w:marRight w:val="0"/>
      <w:marTop w:val="0"/>
      <w:marBottom w:val="0"/>
      <w:divBdr>
        <w:top w:val="none" w:sz="0" w:space="0" w:color="auto"/>
        <w:left w:val="none" w:sz="0" w:space="0" w:color="auto"/>
        <w:bottom w:val="none" w:sz="0" w:space="0" w:color="auto"/>
        <w:right w:val="none" w:sz="0" w:space="0" w:color="auto"/>
      </w:divBdr>
    </w:div>
    <w:div w:id="2022319534">
      <w:bodyDiv w:val="1"/>
      <w:marLeft w:val="0"/>
      <w:marRight w:val="0"/>
      <w:marTop w:val="0"/>
      <w:marBottom w:val="0"/>
      <w:divBdr>
        <w:top w:val="none" w:sz="0" w:space="0" w:color="auto"/>
        <w:left w:val="none" w:sz="0" w:space="0" w:color="auto"/>
        <w:bottom w:val="none" w:sz="0" w:space="0" w:color="auto"/>
        <w:right w:val="none" w:sz="0" w:space="0" w:color="auto"/>
      </w:divBdr>
    </w:div>
    <w:div w:id="2065060602">
      <w:bodyDiv w:val="1"/>
      <w:marLeft w:val="0"/>
      <w:marRight w:val="0"/>
      <w:marTop w:val="0"/>
      <w:marBottom w:val="0"/>
      <w:divBdr>
        <w:top w:val="none" w:sz="0" w:space="0" w:color="auto"/>
        <w:left w:val="none" w:sz="0" w:space="0" w:color="auto"/>
        <w:bottom w:val="none" w:sz="0" w:space="0" w:color="auto"/>
        <w:right w:val="none" w:sz="0" w:space="0" w:color="auto"/>
      </w:divBdr>
    </w:div>
    <w:div w:id="2077968599">
      <w:bodyDiv w:val="1"/>
      <w:marLeft w:val="0"/>
      <w:marRight w:val="0"/>
      <w:marTop w:val="0"/>
      <w:marBottom w:val="0"/>
      <w:divBdr>
        <w:top w:val="none" w:sz="0" w:space="0" w:color="auto"/>
        <w:left w:val="none" w:sz="0" w:space="0" w:color="auto"/>
        <w:bottom w:val="none" w:sz="0" w:space="0" w:color="auto"/>
        <w:right w:val="none" w:sz="0" w:space="0" w:color="auto"/>
      </w:divBdr>
    </w:div>
    <w:div w:id="2090807882">
      <w:bodyDiv w:val="1"/>
      <w:marLeft w:val="0"/>
      <w:marRight w:val="0"/>
      <w:marTop w:val="0"/>
      <w:marBottom w:val="0"/>
      <w:divBdr>
        <w:top w:val="none" w:sz="0" w:space="0" w:color="auto"/>
        <w:left w:val="none" w:sz="0" w:space="0" w:color="auto"/>
        <w:bottom w:val="none" w:sz="0" w:space="0" w:color="auto"/>
        <w:right w:val="none" w:sz="0" w:space="0" w:color="auto"/>
      </w:divBdr>
      <w:divsChild>
        <w:div w:id="785320193">
          <w:marLeft w:val="0"/>
          <w:marRight w:val="0"/>
          <w:marTop w:val="0"/>
          <w:marBottom w:val="0"/>
          <w:divBdr>
            <w:top w:val="none" w:sz="0" w:space="0" w:color="auto"/>
            <w:left w:val="none" w:sz="0" w:space="0" w:color="auto"/>
            <w:bottom w:val="none" w:sz="0" w:space="0" w:color="auto"/>
            <w:right w:val="none" w:sz="0" w:space="0" w:color="auto"/>
          </w:divBdr>
          <w:divsChild>
            <w:div w:id="1171483587">
              <w:marLeft w:val="0"/>
              <w:marRight w:val="0"/>
              <w:marTop w:val="0"/>
              <w:marBottom w:val="0"/>
              <w:divBdr>
                <w:top w:val="none" w:sz="0" w:space="0" w:color="auto"/>
                <w:left w:val="none" w:sz="0" w:space="0" w:color="auto"/>
                <w:bottom w:val="none" w:sz="0" w:space="0" w:color="auto"/>
                <w:right w:val="none" w:sz="0" w:space="0" w:color="auto"/>
              </w:divBdr>
              <w:divsChild>
                <w:div w:id="35545824">
                  <w:marLeft w:val="0"/>
                  <w:marRight w:val="0"/>
                  <w:marTop w:val="0"/>
                  <w:marBottom w:val="0"/>
                  <w:divBdr>
                    <w:top w:val="none" w:sz="0" w:space="0" w:color="auto"/>
                    <w:left w:val="none" w:sz="0" w:space="0" w:color="auto"/>
                    <w:bottom w:val="none" w:sz="0" w:space="0" w:color="auto"/>
                    <w:right w:val="none" w:sz="0" w:space="0" w:color="auto"/>
                  </w:divBdr>
                  <w:divsChild>
                    <w:div w:id="848372415">
                      <w:marLeft w:val="0"/>
                      <w:marRight w:val="0"/>
                      <w:marTop w:val="0"/>
                      <w:marBottom w:val="0"/>
                      <w:divBdr>
                        <w:top w:val="none" w:sz="0" w:space="0" w:color="auto"/>
                        <w:left w:val="none" w:sz="0" w:space="0" w:color="auto"/>
                        <w:bottom w:val="none" w:sz="0" w:space="0" w:color="auto"/>
                        <w:right w:val="none" w:sz="0" w:space="0" w:color="auto"/>
                      </w:divBdr>
                      <w:divsChild>
                        <w:div w:id="444232697">
                          <w:marLeft w:val="0"/>
                          <w:marRight w:val="0"/>
                          <w:marTop w:val="0"/>
                          <w:marBottom w:val="0"/>
                          <w:divBdr>
                            <w:top w:val="none" w:sz="0" w:space="0" w:color="auto"/>
                            <w:left w:val="none" w:sz="0" w:space="0" w:color="auto"/>
                            <w:bottom w:val="none" w:sz="0" w:space="0" w:color="auto"/>
                            <w:right w:val="none" w:sz="0" w:space="0" w:color="auto"/>
                          </w:divBdr>
                          <w:divsChild>
                            <w:div w:id="776946510">
                              <w:marLeft w:val="0"/>
                              <w:marRight w:val="0"/>
                              <w:marTop w:val="0"/>
                              <w:marBottom w:val="0"/>
                              <w:divBdr>
                                <w:top w:val="none" w:sz="0" w:space="0" w:color="auto"/>
                                <w:left w:val="none" w:sz="0" w:space="0" w:color="auto"/>
                                <w:bottom w:val="none" w:sz="0" w:space="0" w:color="auto"/>
                                <w:right w:val="none" w:sz="0" w:space="0" w:color="auto"/>
                              </w:divBdr>
                              <w:divsChild>
                                <w:div w:id="56326434">
                                  <w:marLeft w:val="0"/>
                                  <w:marRight w:val="0"/>
                                  <w:marTop w:val="0"/>
                                  <w:marBottom w:val="0"/>
                                  <w:divBdr>
                                    <w:top w:val="none" w:sz="0" w:space="0" w:color="auto"/>
                                    <w:left w:val="none" w:sz="0" w:space="0" w:color="auto"/>
                                    <w:bottom w:val="none" w:sz="0" w:space="0" w:color="auto"/>
                                    <w:right w:val="none" w:sz="0" w:space="0" w:color="auto"/>
                                  </w:divBdr>
                                  <w:divsChild>
                                    <w:div w:id="7867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4707333">
      <w:bodyDiv w:val="1"/>
      <w:marLeft w:val="0"/>
      <w:marRight w:val="0"/>
      <w:marTop w:val="0"/>
      <w:marBottom w:val="0"/>
      <w:divBdr>
        <w:top w:val="none" w:sz="0" w:space="0" w:color="auto"/>
        <w:left w:val="none" w:sz="0" w:space="0" w:color="auto"/>
        <w:bottom w:val="none" w:sz="0" w:space="0" w:color="auto"/>
        <w:right w:val="none" w:sz="0" w:space="0" w:color="auto"/>
      </w:divBdr>
    </w:div>
    <w:div w:id="2141801869">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kaggle.com/datasets/atharvaingle/crop-recommendation-dataset" TargetMode="External"/><Relationship Id="rId117" Type="http://schemas.openxmlformats.org/officeDocument/2006/relationships/theme" Target="theme/theme1.xml"/><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patents.google.com/patent/US7827873B2/en?q=(soil+collection)&amp;oq=soil+collection&amp;page=1" TargetMode="External"/><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www.unep.org/resources" TargetMode="External"/><Relationship Id="rId16" Type="http://schemas.openxmlformats.org/officeDocument/2006/relationships/hyperlink" Target="https://www.amitytech.com/crop-management-tools/soil-samplers/" TargetMode="External"/><Relationship Id="rId107" Type="http://schemas.openxmlformats.org/officeDocument/2006/relationships/hyperlink" Target="https://www.grandviewresearch.com/industry-analysis/soil-testing-market" TargetMode="External"/><Relationship Id="rId11" Type="http://schemas.openxmlformats.org/officeDocument/2006/relationships/hyperlink" Target="https://www.ams-samplers.com/soil-probes/?srsltid=AfmBOooCz73JXL5CJCZstnSxcL71dH0DrRpJWqvqxQZTRj4dp-7FCFa0&amp;utm_source=chatgpt.com"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www.soils.org/files/certifications/certified/education/self-study/exam-pdfs/243.pdf"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hyperlink" Target="https://patents.google.com/patent/CN110470507B/en?q=(soil+punch)&amp;oq=soil+punch" TargetMode="External"/><Relationship Id="rId69" Type="http://schemas.openxmlformats.org/officeDocument/2006/relationships/image" Target="media/image49.png"/><Relationship Id="rId113" Type="http://schemas.openxmlformats.org/officeDocument/2006/relationships/hyperlink" Target="https://www.ers.usda.gov/" TargetMode="External"/><Relationship Id="rId118" Type="http://schemas.microsoft.com/office/2020/10/relationships/intelligence" Target="intelligence2.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7.jpeg"/><Relationship Id="rId33" Type="http://schemas.openxmlformats.org/officeDocument/2006/relationships/image" Target="media/image22.jpg"/><Relationship Id="rId38" Type="http://schemas.openxmlformats.org/officeDocument/2006/relationships/image" Target="media/image27.jpeg"/><Relationship Id="rId59" Type="http://schemas.openxmlformats.org/officeDocument/2006/relationships/hyperlink" Target="https://wintexagro.com/products/wintex-1000/?utm_source=chatgpt.com" TargetMode="External"/><Relationship Id="rId103" Type="http://schemas.openxmlformats.org/officeDocument/2006/relationships/hyperlink" Target="https://engineering.purdue.edu/~frosch/ftp/Talbott/11%20-%20References/files/California%20Trenching%20and%20Shoring%20Manual.pdf" TargetMode="External"/><Relationship Id="rId108" Type="http://schemas.openxmlformats.org/officeDocument/2006/relationships/hyperlink" Target="https://www.grandviewresearch.com/industry-analysis/smart-agriculture-farming-market" TargetMode="External"/><Relationship Id="rId54" Type="http://schemas.openxmlformats.org/officeDocument/2006/relationships/image" Target="media/image41.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data.worldbank.org/topic/agriculture-and-rural-development"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5.jpeg"/><Relationship Id="rId65" Type="http://schemas.openxmlformats.org/officeDocument/2006/relationships/hyperlink" Target="https://patents.google.com/patent/EP1895090B1/en?q=(soil+punch)&amp;oq=soil+punch"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jpeg"/><Relationship Id="rId101" Type="http://schemas.openxmlformats.org/officeDocument/2006/relationships/hyperlink" Target="https://content.ces.ncsu.edu/careful-soil-sampling-the-key-to-reliable-soil-test-informatio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8.png"/><Relationship Id="rId39" Type="http://schemas.openxmlformats.org/officeDocument/2006/relationships/image" Target="media/image28.jpeg"/><Relationship Id="rId109" Type="http://schemas.openxmlformats.org/officeDocument/2006/relationships/hyperlink" Target="https://www.ifpri.org/publications" TargetMode="External"/><Relationship Id="rId34" Type="http://schemas.openxmlformats.org/officeDocument/2006/relationships/image" Target="media/image23.png"/><Relationship Id="rId50" Type="http://schemas.openxmlformats.org/officeDocument/2006/relationships/header" Target="header1.xml"/><Relationship Id="rId55" Type="http://schemas.openxmlformats.org/officeDocument/2006/relationships/image" Target="media/image42.png"/><Relationship Id="rId76" Type="http://schemas.openxmlformats.org/officeDocument/2006/relationships/image" Target="media/image56.png"/><Relationship Id="rId97" Type="http://schemas.openxmlformats.org/officeDocument/2006/relationships/image" Target="media/image77.jpeg"/><Relationship Id="rId104" Type="http://schemas.openxmlformats.org/officeDocument/2006/relationships/hyperlink" Target="https://www.cbinsights.com/research/agriculture-tech-trends/"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4.jpe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hyperlink" Target="https://patents.google.com/patent/US11076525B2/en?q=(soil+punch)&amp;oq=soil+punch" TargetMode="External"/><Relationship Id="rId87" Type="http://schemas.openxmlformats.org/officeDocument/2006/relationships/image" Target="media/image67.png"/><Relationship Id="rId110" Type="http://schemas.openxmlformats.org/officeDocument/2006/relationships/hyperlink" Target="https://www.mordorintelligence.com/industry-reports/geotechnical-engineering-market" TargetMode="External"/><Relationship Id="rId115" Type="http://schemas.openxmlformats.org/officeDocument/2006/relationships/hyperlink" Target="https://www.envirotecnics.com/wp-content/uploads/2020/07/AMS-soil-sampling-envirotecnics.pdf" TargetMode="External"/><Relationship Id="rId61" Type="http://schemas.openxmlformats.org/officeDocument/2006/relationships/hyperlink" Target="https://www.amitytech.com/crop-management-tools/soil-samplers/" TargetMode="External"/><Relationship Id="rId82" Type="http://schemas.openxmlformats.org/officeDocument/2006/relationships/image" Target="media/image62.png"/><Relationship Id="rId19" Type="http://schemas.openxmlformats.org/officeDocument/2006/relationships/image" Target="media/image9.png"/><Relationship Id="rId14" Type="http://schemas.openxmlformats.org/officeDocument/2006/relationships/hyperlink" Target="https://wintexagro.com/products/wintex-1000/?utm_source=chatgpt.com" TargetMode="Externa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3.png"/><Relationship Id="rId77" Type="http://schemas.openxmlformats.org/officeDocument/2006/relationships/image" Target="media/image57.png"/><Relationship Id="rId100" Type="http://schemas.openxmlformats.org/officeDocument/2006/relationships/hyperlink" Target="https://www.cropnutrition.com/resource-library/third-party-soil-sampling-what-you-need-to-know/" TargetMode="External"/><Relationship Id="rId105" Type="http://schemas.openxmlformats.org/officeDocument/2006/relationships/hyperlink" Target="https://www.enr.com/market_data" TargetMode="External"/><Relationship Id="rId8" Type="http://schemas.openxmlformats.org/officeDocument/2006/relationships/image" Target="media/image1.png"/><Relationship Id="rId51" Type="http://schemas.openxmlformats.org/officeDocument/2006/relationships/header" Target="header2.xml"/><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47.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jpeg"/><Relationship Id="rId62" Type="http://schemas.openxmlformats.org/officeDocument/2006/relationships/image" Target="media/image46.jpe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science.nasa.gov/earth-science/" TargetMode="External"/><Relationship Id="rId15" Type="http://schemas.openxmlformats.org/officeDocument/2006/relationships/image" Target="media/image6.jpeg"/><Relationship Id="rId36" Type="http://schemas.openxmlformats.org/officeDocument/2006/relationships/image" Target="media/image25.png"/><Relationship Id="rId57" Type="http://schemas.openxmlformats.org/officeDocument/2006/relationships/hyperlink" Target="https://www.ams-samplers.com/soil-probes/?srsltid=AfmBOooCz73JXL5CJCZstnSxcL71dH0DrRpJWqvqxQZTRj4dp-7FCFa0&amp;utm_source=chatgpt.com" TargetMode="External"/><Relationship Id="rId106" Type="http://schemas.openxmlformats.org/officeDocument/2006/relationships/hyperlink" Target="https://www.gartner.com/en/research/methodologies/market-resear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B7AEE0-AF2A-2E45-9AEC-94488849B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1</Pages>
  <Words>19394</Words>
  <Characters>110549</Characters>
  <Application>Microsoft Office Word</Application>
  <DocSecurity>4</DocSecurity>
  <Lines>921</Lines>
  <Paragraphs>259</Paragraphs>
  <ScaleCrop>false</ScaleCrop>
  <Company/>
  <LinksUpToDate>false</LinksUpToDate>
  <CharactersWithSpaces>129684</CharactersWithSpaces>
  <SharedDoc>false</SharedDoc>
  <HLinks>
    <vt:vector size="246" baseType="variant">
      <vt:variant>
        <vt:i4>1638481</vt:i4>
      </vt:variant>
      <vt:variant>
        <vt:i4>183</vt:i4>
      </vt:variant>
      <vt:variant>
        <vt:i4>0</vt:i4>
      </vt:variant>
      <vt:variant>
        <vt:i4>5</vt:i4>
      </vt:variant>
      <vt:variant>
        <vt:lpwstr>https://www.envirotecnics.com/wp-content/uploads/2020/07/AMS-soil-sampling-envirotecnics.pdf</vt:lpwstr>
      </vt:variant>
      <vt:variant>
        <vt:lpwstr/>
      </vt:variant>
      <vt:variant>
        <vt:i4>7274605</vt:i4>
      </vt:variant>
      <vt:variant>
        <vt:i4>180</vt:i4>
      </vt:variant>
      <vt:variant>
        <vt:i4>0</vt:i4>
      </vt:variant>
      <vt:variant>
        <vt:i4>5</vt:i4>
      </vt:variant>
      <vt:variant>
        <vt:lpwstr>https://data.worldbank.org/topic/agriculture-and-rural-development</vt:lpwstr>
      </vt:variant>
      <vt:variant>
        <vt:lpwstr/>
      </vt:variant>
      <vt:variant>
        <vt:i4>1507334</vt:i4>
      </vt:variant>
      <vt:variant>
        <vt:i4>177</vt:i4>
      </vt:variant>
      <vt:variant>
        <vt:i4>0</vt:i4>
      </vt:variant>
      <vt:variant>
        <vt:i4>5</vt:i4>
      </vt:variant>
      <vt:variant>
        <vt:lpwstr>https://www.ers.usda.gov/</vt:lpwstr>
      </vt:variant>
      <vt:variant>
        <vt:lpwstr/>
      </vt:variant>
      <vt:variant>
        <vt:i4>3801150</vt:i4>
      </vt:variant>
      <vt:variant>
        <vt:i4>174</vt:i4>
      </vt:variant>
      <vt:variant>
        <vt:i4>0</vt:i4>
      </vt:variant>
      <vt:variant>
        <vt:i4>5</vt:i4>
      </vt:variant>
      <vt:variant>
        <vt:lpwstr>https://www.unep.org/resources</vt:lpwstr>
      </vt:variant>
      <vt:variant>
        <vt:lpwstr/>
      </vt:variant>
      <vt:variant>
        <vt:i4>2424959</vt:i4>
      </vt:variant>
      <vt:variant>
        <vt:i4>171</vt:i4>
      </vt:variant>
      <vt:variant>
        <vt:i4>0</vt:i4>
      </vt:variant>
      <vt:variant>
        <vt:i4>5</vt:i4>
      </vt:variant>
      <vt:variant>
        <vt:lpwstr>https://science.nasa.gov/earth-science/</vt:lpwstr>
      </vt:variant>
      <vt:variant>
        <vt:lpwstr/>
      </vt:variant>
      <vt:variant>
        <vt:i4>2752556</vt:i4>
      </vt:variant>
      <vt:variant>
        <vt:i4>168</vt:i4>
      </vt:variant>
      <vt:variant>
        <vt:i4>0</vt:i4>
      </vt:variant>
      <vt:variant>
        <vt:i4>5</vt:i4>
      </vt:variant>
      <vt:variant>
        <vt:lpwstr>https://www.mordorintelligence.com/industry-reports/geotechnical-engineering-market</vt:lpwstr>
      </vt:variant>
      <vt:variant>
        <vt:lpwstr/>
      </vt:variant>
      <vt:variant>
        <vt:i4>3997733</vt:i4>
      </vt:variant>
      <vt:variant>
        <vt:i4>165</vt:i4>
      </vt:variant>
      <vt:variant>
        <vt:i4>0</vt:i4>
      </vt:variant>
      <vt:variant>
        <vt:i4>5</vt:i4>
      </vt:variant>
      <vt:variant>
        <vt:lpwstr>https://www.ifpri.org/publications</vt:lpwstr>
      </vt:variant>
      <vt:variant>
        <vt:lpwstr/>
      </vt:variant>
      <vt:variant>
        <vt:i4>5242881</vt:i4>
      </vt:variant>
      <vt:variant>
        <vt:i4>162</vt:i4>
      </vt:variant>
      <vt:variant>
        <vt:i4>0</vt:i4>
      </vt:variant>
      <vt:variant>
        <vt:i4>5</vt:i4>
      </vt:variant>
      <vt:variant>
        <vt:lpwstr>https://www.grandviewresearch.com/industry-analysis/smart-agriculture-farming-market</vt:lpwstr>
      </vt:variant>
      <vt:variant>
        <vt:lpwstr/>
      </vt:variant>
      <vt:variant>
        <vt:i4>7536740</vt:i4>
      </vt:variant>
      <vt:variant>
        <vt:i4>159</vt:i4>
      </vt:variant>
      <vt:variant>
        <vt:i4>0</vt:i4>
      </vt:variant>
      <vt:variant>
        <vt:i4>5</vt:i4>
      </vt:variant>
      <vt:variant>
        <vt:lpwstr>https://www.grandviewresearch.com/industry-analysis/soil-testing-market</vt:lpwstr>
      </vt:variant>
      <vt:variant>
        <vt:lpwstr/>
      </vt:variant>
      <vt:variant>
        <vt:i4>4259934</vt:i4>
      </vt:variant>
      <vt:variant>
        <vt:i4>156</vt:i4>
      </vt:variant>
      <vt:variant>
        <vt:i4>0</vt:i4>
      </vt:variant>
      <vt:variant>
        <vt:i4>5</vt:i4>
      </vt:variant>
      <vt:variant>
        <vt:lpwstr>https://www.gartner.com/en/research/methodologies/market-research</vt:lpwstr>
      </vt:variant>
      <vt:variant>
        <vt:lpwstr/>
      </vt:variant>
      <vt:variant>
        <vt:i4>2490397</vt:i4>
      </vt:variant>
      <vt:variant>
        <vt:i4>153</vt:i4>
      </vt:variant>
      <vt:variant>
        <vt:i4>0</vt:i4>
      </vt:variant>
      <vt:variant>
        <vt:i4>5</vt:i4>
      </vt:variant>
      <vt:variant>
        <vt:lpwstr>https://www.enr.com/market_data</vt:lpwstr>
      </vt:variant>
      <vt:variant>
        <vt:lpwstr/>
      </vt:variant>
      <vt:variant>
        <vt:i4>1245191</vt:i4>
      </vt:variant>
      <vt:variant>
        <vt:i4>150</vt:i4>
      </vt:variant>
      <vt:variant>
        <vt:i4>0</vt:i4>
      </vt:variant>
      <vt:variant>
        <vt:i4>5</vt:i4>
      </vt:variant>
      <vt:variant>
        <vt:lpwstr>https://www.cbinsights.com/research/agriculture-tech-trends/</vt:lpwstr>
      </vt:variant>
      <vt:variant>
        <vt:lpwstr/>
      </vt:variant>
      <vt:variant>
        <vt:i4>393285</vt:i4>
      </vt:variant>
      <vt:variant>
        <vt:i4>147</vt:i4>
      </vt:variant>
      <vt:variant>
        <vt:i4>0</vt:i4>
      </vt:variant>
      <vt:variant>
        <vt:i4>5</vt:i4>
      </vt:variant>
      <vt:variant>
        <vt:lpwstr>https://engineering.purdue.edu/~frosch/ftp/Talbott/11 - References/files/California Trenching and Shoring Manual.pdf</vt:lpwstr>
      </vt:variant>
      <vt:variant>
        <vt:lpwstr/>
      </vt:variant>
      <vt:variant>
        <vt:i4>3866685</vt:i4>
      </vt:variant>
      <vt:variant>
        <vt:i4>144</vt:i4>
      </vt:variant>
      <vt:variant>
        <vt:i4>0</vt:i4>
      </vt:variant>
      <vt:variant>
        <vt:i4>5</vt:i4>
      </vt:variant>
      <vt:variant>
        <vt:lpwstr>https://www.soils.org/files/certifications/certified/education/self-study/exam-pdfs/243.pdf</vt:lpwstr>
      </vt:variant>
      <vt:variant>
        <vt:lpwstr/>
      </vt:variant>
      <vt:variant>
        <vt:i4>5767256</vt:i4>
      </vt:variant>
      <vt:variant>
        <vt:i4>141</vt:i4>
      </vt:variant>
      <vt:variant>
        <vt:i4>0</vt:i4>
      </vt:variant>
      <vt:variant>
        <vt:i4>5</vt:i4>
      </vt:variant>
      <vt:variant>
        <vt:lpwstr>https://content.ces.ncsu.edu/careful-soil-sampling-the-key-to-reliable-soil-test-information</vt:lpwstr>
      </vt:variant>
      <vt:variant>
        <vt:lpwstr/>
      </vt:variant>
      <vt:variant>
        <vt:i4>2162730</vt:i4>
      </vt:variant>
      <vt:variant>
        <vt:i4>138</vt:i4>
      </vt:variant>
      <vt:variant>
        <vt:i4>0</vt:i4>
      </vt:variant>
      <vt:variant>
        <vt:i4>5</vt:i4>
      </vt:variant>
      <vt:variant>
        <vt:lpwstr>https://www.cropnutrition.com/resource-library/third-party-soil-sampling-what-you-need-to-know/</vt:lpwstr>
      </vt:variant>
      <vt:variant>
        <vt:lpwstr/>
      </vt:variant>
      <vt:variant>
        <vt:i4>6291500</vt:i4>
      </vt:variant>
      <vt:variant>
        <vt:i4>135</vt:i4>
      </vt:variant>
      <vt:variant>
        <vt:i4>0</vt:i4>
      </vt:variant>
      <vt:variant>
        <vt:i4>5</vt:i4>
      </vt:variant>
      <vt:variant>
        <vt:lpwstr>https://patents.google.com/patent/US11076525B2/en?q=(soil+punch)&amp;oq=soil+punch</vt:lpwstr>
      </vt:variant>
      <vt:variant>
        <vt:lpwstr/>
      </vt:variant>
      <vt:variant>
        <vt:i4>5374041</vt:i4>
      </vt:variant>
      <vt:variant>
        <vt:i4>132</vt:i4>
      </vt:variant>
      <vt:variant>
        <vt:i4>0</vt:i4>
      </vt:variant>
      <vt:variant>
        <vt:i4>5</vt:i4>
      </vt:variant>
      <vt:variant>
        <vt:lpwstr>https://patents.google.com/patent/EP1895090B1/en?q=(soil+punch)&amp;oq=soil+punch</vt:lpwstr>
      </vt:variant>
      <vt:variant>
        <vt:lpwstr/>
      </vt:variant>
      <vt:variant>
        <vt:i4>3014761</vt:i4>
      </vt:variant>
      <vt:variant>
        <vt:i4>129</vt:i4>
      </vt:variant>
      <vt:variant>
        <vt:i4>0</vt:i4>
      </vt:variant>
      <vt:variant>
        <vt:i4>5</vt:i4>
      </vt:variant>
      <vt:variant>
        <vt:lpwstr>https://patents.google.com/patent/CN110470507B/en?q=(soil+punch)&amp;oq=soil+punch</vt:lpwstr>
      </vt:variant>
      <vt:variant>
        <vt:lpwstr/>
      </vt:variant>
      <vt:variant>
        <vt:i4>3145840</vt:i4>
      </vt:variant>
      <vt:variant>
        <vt:i4>126</vt:i4>
      </vt:variant>
      <vt:variant>
        <vt:i4>0</vt:i4>
      </vt:variant>
      <vt:variant>
        <vt:i4>5</vt:i4>
      </vt:variant>
      <vt:variant>
        <vt:lpwstr>https://patents.google.com/patent/US7827873B2/en?q=(soil+collection)&amp;oq=soil+collection&amp;page=1</vt:lpwstr>
      </vt:variant>
      <vt:variant>
        <vt:lpwstr/>
      </vt:variant>
      <vt:variant>
        <vt:i4>6291519</vt:i4>
      </vt:variant>
      <vt:variant>
        <vt:i4>120</vt:i4>
      </vt:variant>
      <vt:variant>
        <vt:i4>0</vt:i4>
      </vt:variant>
      <vt:variant>
        <vt:i4>5</vt:i4>
      </vt:variant>
      <vt:variant>
        <vt:lpwstr>https://www.amitytech.com/crop-management-tools/soil-samplers/</vt:lpwstr>
      </vt:variant>
      <vt:variant>
        <vt:lpwstr/>
      </vt:variant>
      <vt:variant>
        <vt:i4>6619144</vt:i4>
      </vt:variant>
      <vt:variant>
        <vt:i4>114</vt:i4>
      </vt:variant>
      <vt:variant>
        <vt:i4>0</vt:i4>
      </vt:variant>
      <vt:variant>
        <vt:i4>5</vt:i4>
      </vt:variant>
      <vt:variant>
        <vt:lpwstr>https://wintexagro.com/products/wintex-1000/?utm_source=chatgpt.com</vt:lpwstr>
      </vt:variant>
      <vt:variant>
        <vt:lpwstr/>
      </vt:variant>
      <vt:variant>
        <vt:i4>5111904</vt:i4>
      </vt:variant>
      <vt:variant>
        <vt:i4>108</vt:i4>
      </vt:variant>
      <vt:variant>
        <vt:i4>0</vt:i4>
      </vt:variant>
      <vt:variant>
        <vt:i4>5</vt:i4>
      </vt:variant>
      <vt:variant>
        <vt:lpwstr>https://www.ams-samplers.com/soil-probes/?srsltid=AfmBOooCz73JXL5CJCZstnSxcL71dH0DrRpJWqvqxQZTRj4dp-7FCFa0&amp;utm_source=chatgpt.com</vt:lpwstr>
      </vt:variant>
      <vt:variant>
        <vt:lpwstr/>
      </vt:variant>
      <vt:variant>
        <vt:i4>4980803</vt:i4>
      </vt:variant>
      <vt:variant>
        <vt:i4>105</vt:i4>
      </vt:variant>
      <vt:variant>
        <vt:i4>0</vt:i4>
      </vt:variant>
      <vt:variant>
        <vt:i4>5</vt:i4>
      </vt:variant>
      <vt:variant>
        <vt:lpwstr>https://www.kaggle.com/datasets/atharvaingle/crop-recommendation-dataset</vt:lpwstr>
      </vt:variant>
      <vt:variant>
        <vt:lpwstr/>
      </vt:variant>
      <vt:variant>
        <vt:i4>6291519</vt:i4>
      </vt:variant>
      <vt:variant>
        <vt:i4>99</vt:i4>
      </vt:variant>
      <vt:variant>
        <vt:i4>0</vt:i4>
      </vt:variant>
      <vt:variant>
        <vt:i4>5</vt:i4>
      </vt:variant>
      <vt:variant>
        <vt:lpwstr>https://www.amitytech.com/crop-management-tools/soil-samplers/</vt:lpwstr>
      </vt:variant>
      <vt:variant>
        <vt:lpwstr/>
      </vt:variant>
      <vt:variant>
        <vt:i4>6619144</vt:i4>
      </vt:variant>
      <vt:variant>
        <vt:i4>93</vt:i4>
      </vt:variant>
      <vt:variant>
        <vt:i4>0</vt:i4>
      </vt:variant>
      <vt:variant>
        <vt:i4>5</vt:i4>
      </vt:variant>
      <vt:variant>
        <vt:lpwstr>https://wintexagro.com/products/wintex-1000/?utm_source=chatgpt.com</vt:lpwstr>
      </vt:variant>
      <vt:variant>
        <vt:lpwstr/>
      </vt:variant>
      <vt:variant>
        <vt:i4>5111904</vt:i4>
      </vt:variant>
      <vt:variant>
        <vt:i4>87</vt:i4>
      </vt:variant>
      <vt:variant>
        <vt:i4>0</vt:i4>
      </vt:variant>
      <vt:variant>
        <vt:i4>5</vt:i4>
      </vt:variant>
      <vt:variant>
        <vt:lpwstr>https://www.ams-samplers.com/soil-probes/?srsltid=AfmBOooCz73JXL5CJCZstnSxcL71dH0DrRpJWqvqxQZTRj4dp-7FCFa0&amp;utm_source=chatgpt.com</vt:lpwstr>
      </vt:variant>
      <vt:variant>
        <vt:lpwstr/>
      </vt:variant>
      <vt:variant>
        <vt:i4>1638457</vt:i4>
      </vt:variant>
      <vt:variant>
        <vt:i4>80</vt:i4>
      </vt:variant>
      <vt:variant>
        <vt:i4>0</vt:i4>
      </vt:variant>
      <vt:variant>
        <vt:i4>5</vt:i4>
      </vt:variant>
      <vt:variant>
        <vt:lpwstr/>
      </vt:variant>
      <vt:variant>
        <vt:lpwstr>_Toc196766863</vt:lpwstr>
      </vt:variant>
      <vt:variant>
        <vt:i4>1638457</vt:i4>
      </vt:variant>
      <vt:variant>
        <vt:i4>74</vt:i4>
      </vt:variant>
      <vt:variant>
        <vt:i4>0</vt:i4>
      </vt:variant>
      <vt:variant>
        <vt:i4>5</vt:i4>
      </vt:variant>
      <vt:variant>
        <vt:lpwstr/>
      </vt:variant>
      <vt:variant>
        <vt:lpwstr>_Toc196766862</vt:lpwstr>
      </vt:variant>
      <vt:variant>
        <vt:i4>1638457</vt:i4>
      </vt:variant>
      <vt:variant>
        <vt:i4>68</vt:i4>
      </vt:variant>
      <vt:variant>
        <vt:i4>0</vt:i4>
      </vt:variant>
      <vt:variant>
        <vt:i4>5</vt:i4>
      </vt:variant>
      <vt:variant>
        <vt:lpwstr/>
      </vt:variant>
      <vt:variant>
        <vt:lpwstr>_Toc196766861</vt:lpwstr>
      </vt:variant>
      <vt:variant>
        <vt:i4>1638457</vt:i4>
      </vt:variant>
      <vt:variant>
        <vt:i4>62</vt:i4>
      </vt:variant>
      <vt:variant>
        <vt:i4>0</vt:i4>
      </vt:variant>
      <vt:variant>
        <vt:i4>5</vt:i4>
      </vt:variant>
      <vt:variant>
        <vt:lpwstr/>
      </vt:variant>
      <vt:variant>
        <vt:lpwstr>_Toc196766860</vt:lpwstr>
      </vt:variant>
      <vt:variant>
        <vt:i4>1703993</vt:i4>
      </vt:variant>
      <vt:variant>
        <vt:i4>56</vt:i4>
      </vt:variant>
      <vt:variant>
        <vt:i4>0</vt:i4>
      </vt:variant>
      <vt:variant>
        <vt:i4>5</vt:i4>
      </vt:variant>
      <vt:variant>
        <vt:lpwstr/>
      </vt:variant>
      <vt:variant>
        <vt:lpwstr>_Toc196766859</vt:lpwstr>
      </vt:variant>
      <vt:variant>
        <vt:i4>1703993</vt:i4>
      </vt:variant>
      <vt:variant>
        <vt:i4>50</vt:i4>
      </vt:variant>
      <vt:variant>
        <vt:i4>0</vt:i4>
      </vt:variant>
      <vt:variant>
        <vt:i4>5</vt:i4>
      </vt:variant>
      <vt:variant>
        <vt:lpwstr/>
      </vt:variant>
      <vt:variant>
        <vt:lpwstr>_Toc196766858</vt:lpwstr>
      </vt:variant>
      <vt:variant>
        <vt:i4>1703993</vt:i4>
      </vt:variant>
      <vt:variant>
        <vt:i4>44</vt:i4>
      </vt:variant>
      <vt:variant>
        <vt:i4>0</vt:i4>
      </vt:variant>
      <vt:variant>
        <vt:i4>5</vt:i4>
      </vt:variant>
      <vt:variant>
        <vt:lpwstr/>
      </vt:variant>
      <vt:variant>
        <vt:lpwstr>_Toc196766857</vt:lpwstr>
      </vt:variant>
      <vt:variant>
        <vt:i4>1703993</vt:i4>
      </vt:variant>
      <vt:variant>
        <vt:i4>38</vt:i4>
      </vt:variant>
      <vt:variant>
        <vt:i4>0</vt:i4>
      </vt:variant>
      <vt:variant>
        <vt:i4>5</vt:i4>
      </vt:variant>
      <vt:variant>
        <vt:lpwstr/>
      </vt:variant>
      <vt:variant>
        <vt:lpwstr>_Toc196766856</vt:lpwstr>
      </vt:variant>
      <vt:variant>
        <vt:i4>1703993</vt:i4>
      </vt:variant>
      <vt:variant>
        <vt:i4>32</vt:i4>
      </vt:variant>
      <vt:variant>
        <vt:i4>0</vt:i4>
      </vt:variant>
      <vt:variant>
        <vt:i4>5</vt:i4>
      </vt:variant>
      <vt:variant>
        <vt:lpwstr/>
      </vt:variant>
      <vt:variant>
        <vt:lpwstr>_Toc196766855</vt:lpwstr>
      </vt:variant>
      <vt:variant>
        <vt:i4>1703993</vt:i4>
      </vt:variant>
      <vt:variant>
        <vt:i4>26</vt:i4>
      </vt:variant>
      <vt:variant>
        <vt:i4>0</vt:i4>
      </vt:variant>
      <vt:variant>
        <vt:i4>5</vt:i4>
      </vt:variant>
      <vt:variant>
        <vt:lpwstr/>
      </vt:variant>
      <vt:variant>
        <vt:lpwstr>_Toc196766854</vt:lpwstr>
      </vt:variant>
      <vt:variant>
        <vt:i4>1703993</vt:i4>
      </vt:variant>
      <vt:variant>
        <vt:i4>20</vt:i4>
      </vt:variant>
      <vt:variant>
        <vt:i4>0</vt:i4>
      </vt:variant>
      <vt:variant>
        <vt:i4>5</vt:i4>
      </vt:variant>
      <vt:variant>
        <vt:lpwstr/>
      </vt:variant>
      <vt:variant>
        <vt:lpwstr>_Toc196766853</vt:lpwstr>
      </vt:variant>
      <vt:variant>
        <vt:i4>1703993</vt:i4>
      </vt:variant>
      <vt:variant>
        <vt:i4>14</vt:i4>
      </vt:variant>
      <vt:variant>
        <vt:i4>0</vt:i4>
      </vt:variant>
      <vt:variant>
        <vt:i4>5</vt:i4>
      </vt:variant>
      <vt:variant>
        <vt:lpwstr/>
      </vt:variant>
      <vt:variant>
        <vt:lpwstr>_Toc196766852</vt:lpwstr>
      </vt:variant>
      <vt:variant>
        <vt:i4>1703993</vt:i4>
      </vt:variant>
      <vt:variant>
        <vt:i4>8</vt:i4>
      </vt:variant>
      <vt:variant>
        <vt:i4>0</vt:i4>
      </vt:variant>
      <vt:variant>
        <vt:i4>5</vt:i4>
      </vt:variant>
      <vt:variant>
        <vt:lpwstr/>
      </vt:variant>
      <vt:variant>
        <vt:lpwstr>_Toc196766851</vt:lpwstr>
      </vt:variant>
      <vt:variant>
        <vt:i4>1703993</vt:i4>
      </vt:variant>
      <vt:variant>
        <vt:i4>2</vt:i4>
      </vt:variant>
      <vt:variant>
        <vt:i4>0</vt:i4>
      </vt:variant>
      <vt:variant>
        <vt:i4>5</vt:i4>
      </vt:variant>
      <vt:variant>
        <vt:lpwstr/>
      </vt:variant>
      <vt:variant>
        <vt:lpwstr>_Toc196766850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Iyer, Sankaran Suresh</dc:creator>
  <cp:keywords/>
  <dc:description/>
  <cp:lastModifiedBy>Iyer, Sankaran Suresh</cp:lastModifiedBy>
  <cp:revision>2366</cp:revision>
  <cp:lastPrinted>2025-02-08T14:26:00Z</cp:lastPrinted>
  <dcterms:created xsi:type="dcterms:W3CDTF">2025-01-20T21:30:00Z</dcterms:created>
  <dcterms:modified xsi:type="dcterms:W3CDTF">2025-05-01T02:45:00Z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7606f69-b0ae-4874-be30-7d43a3c7be10_Enabled">
    <vt:lpwstr>true</vt:lpwstr>
  </property>
  <property fmtid="{D5CDD505-2E9C-101B-9397-08002B2CF9AE}" pid="3" name="MSIP_Label_f7606f69-b0ae-4874-be30-7d43a3c7be10_SetDate">
    <vt:lpwstr>2025-04-12T16:30:39Z</vt:lpwstr>
  </property>
  <property fmtid="{D5CDD505-2E9C-101B-9397-08002B2CF9AE}" pid="4" name="MSIP_Label_f7606f69-b0ae-4874-be30-7d43a3c7be10_Method">
    <vt:lpwstr>Standard</vt:lpwstr>
  </property>
  <property fmtid="{D5CDD505-2E9C-101B-9397-08002B2CF9AE}" pid="5" name="MSIP_Label_f7606f69-b0ae-4874-be30-7d43a3c7be10_Name">
    <vt:lpwstr>defa4170-0d19-0005-0001-bc88714345d2</vt:lpwstr>
  </property>
  <property fmtid="{D5CDD505-2E9C-101B-9397-08002B2CF9AE}" pid="6" name="MSIP_Label_f7606f69-b0ae-4874-be30-7d43a3c7be10_SiteId">
    <vt:lpwstr>4130bd39-7c53-419c-b1e5-8758d6d63f21</vt:lpwstr>
  </property>
  <property fmtid="{D5CDD505-2E9C-101B-9397-08002B2CF9AE}" pid="7" name="MSIP_Label_f7606f69-b0ae-4874-be30-7d43a3c7be10_ActionId">
    <vt:lpwstr>7483819c-8e95-4aff-b317-c4e518888971</vt:lpwstr>
  </property>
  <property fmtid="{D5CDD505-2E9C-101B-9397-08002B2CF9AE}" pid="8" name="MSIP_Label_f7606f69-b0ae-4874-be30-7d43a3c7be10_ContentBits">
    <vt:lpwstr>0</vt:lpwstr>
  </property>
  <property fmtid="{D5CDD505-2E9C-101B-9397-08002B2CF9AE}" pid="9" name="MSIP_Label_f7606f69-b0ae-4874-be30-7d43a3c7be10_Tag">
    <vt:lpwstr>10, 3, 0, 1</vt:lpwstr>
  </property>
</Properties>
</file>