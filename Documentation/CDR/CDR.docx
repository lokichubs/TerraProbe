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EB5A2" w14:textId="1BDBC109" w:rsidR="00DC4A10" w:rsidRDefault="00582B54" w:rsidP="001A0B61">
      <w:pPr>
        <w:jc w:val="center"/>
        <w:rPr>
          <w:rFonts w:asciiTheme="majorHAnsi" w:hAnsiTheme="majorHAnsi"/>
          <w:b/>
          <w:sz w:val="48"/>
          <w:szCs w:val="48"/>
        </w:rPr>
      </w:pPr>
      <w:bookmarkStart w:id="0" w:name="_Toc189332682"/>
      <w:bookmarkStart w:id="1" w:name="_Toc189332849"/>
      <w:r>
        <w:rPr>
          <w:rFonts w:asciiTheme="majorHAnsi" w:hAnsiTheme="majorHAnsi"/>
          <w:b/>
          <w:sz w:val="48"/>
          <w:szCs w:val="48"/>
        </w:rPr>
        <w:t xml:space="preserve"> </w:t>
      </w:r>
    </w:p>
    <w:p w14:paraId="57A9015A" w14:textId="77777777" w:rsidR="001A0B61" w:rsidRPr="00DC4A10" w:rsidRDefault="001A0B61" w:rsidP="001A0B61">
      <w:pPr>
        <w:jc w:val="center"/>
        <w:rPr>
          <w:rFonts w:asciiTheme="majorHAnsi" w:hAnsiTheme="majorHAnsi"/>
          <w:b/>
          <w:bCs/>
          <w:sz w:val="48"/>
          <w:szCs w:val="48"/>
        </w:rPr>
      </w:pPr>
    </w:p>
    <w:p w14:paraId="6EB37EAA" w14:textId="77777777" w:rsidR="0012496A" w:rsidRPr="00DC4A10" w:rsidRDefault="0012496A" w:rsidP="001A0B61">
      <w:pPr>
        <w:jc w:val="center"/>
        <w:rPr>
          <w:rFonts w:asciiTheme="majorHAnsi" w:hAnsiTheme="majorHAnsi"/>
          <w:b/>
          <w:bCs/>
          <w:sz w:val="48"/>
          <w:szCs w:val="48"/>
        </w:rPr>
      </w:pPr>
    </w:p>
    <w:p w14:paraId="113AE750" w14:textId="77777777" w:rsidR="00DC4A10" w:rsidRPr="00DC4A10" w:rsidRDefault="00DC4A10" w:rsidP="001A0B61">
      <w:pPr>
        <w:jc w:val="center"/>
        <w:rPr>
          <w:rFonts w:asciiTheme="majorHAnsi" w:hAnsiTheme="majorHAnsi"/>
          <w:b/>
          <w:sz w:val="48"/>
          <w:szCs w:val="48"/>
        </w:rPr>
      </w:pPr>
      <w:proofErr w:type="spellStart"/>
      <w:r w:rsidRPr="00DC4A10">
        <w:rPr>
          <w:rFonts w:asciiTheme="majorHAnsi" w:hAnsiTheme="majorHAnsi"/>
          <w:b/>
          <w:sz w:val="48"/>
          <w:szCs w:val="48"/>
        </w:rPr>
        <w:t>TerraProbe</w:t>
      </w:r>
      <w:proofErr w:type="spellEnd"/>
      <w:r w:rsidRPr="00DC4A10">
        <w:rPr>
          <w:rFonts w:asciiTheme="majorHAnsi" w:hAnsiTheme="majorHAnsi"/>
          <w:b/>
          <w:sz w:val="48"/>
          <w:szCs w:val="48"/>
        </w:rPr>
        <w:t xml:space="preserve"> Soil Sampling Robot</w:t>
      </w:r>
    </w:p>
    <w:p w14:paraId="1BC8AB6D" w14:textId="7A8B21C6" w:rsidR="00DC4A10" w:rsidRPr="00DC4A10" w:rsidRDefault="00936E16" w:rsidP="001A0B61">
      <w:pPr>
        <w:jc w:val="center"/>
        <w:rPr>
          <w:rFonts w:asciiTheme="majorHAnsi" w:hAnsiTheme="majorHAnsi"/>
          <w:sz w:val="48"/>
          <w:szCs w:val="48"/>
        </w:rPr>
      </w:pPr>
      <w:r>
        <w:rPr>
          <w:rFonts w:asciiTheme="majorHAnsi" w:hAnsiTheme="majorHAnsi"/>
          <w:sz w:val="48"/>
          <w:szCs w:val="48"/>
        </w:rPr>
        <w:t>Critical</w:t>
      </w:r>
      <w:r w:rsidR="00DC4A10" w:rsidRPr="00DC4A10">
        <w:rPr>
          <w:rFonts w:asciiTheme="majorHAnsi" w:hAnsiTheme="majorHAnsi"/>
          <w:sz w:val="48"/>
          <w:szCs w:val="48"/>
        </w:rPr>
        <w:t xml:space="preserve"> Design Review</w:t>
      </w:r>
    </w:p>
    <w:p w14:paraId="7C653362" w14:textId="77777777" w:rsidR="00DC4A10" w:rsidRPr="00DC4A10" w:rsidRDefault="00DC4A10" w:rsidP="001A0B61">
      <w:pPr>
        <w:jc w:val="center"/>
        <w:rPr>
          <w:rFonts w:asciiTheme="majorHAnsi" w:hAnsiTheme="majorHAnsi"/>
          <w:sz w:val="48"/>
          <w:szCs w:val="48"/>
        </w:rPr>
      </w:pPr>
      <w:r w:rsidRPr="00DC4A10">
        <w:rPr>
          <w:rFonts w:asciiTheme="majorHAnsi" w:hAnsiTheme="majorHAnsi"/>
          <w:sz w:val="48"/>
          <w:szCs w:val="48"/>
        </w:rPr>
        <w:t>ME463: Senior Design</w:t>
      </w:r>
    </w:p>
    <w:p w14:paraId="51713F0C" w14:textId="137B318B" w:rsidR="00DC4A10" w:rsidRPr="00DC4A10" w:rsidRDefault="00936E16" w:rsidP="001A0B61">
      <w:pPr>
        <w:jc w:val="center"/>
        <w:rPr>
          <w:rFonts w:asciiTheme="majorHAnsi" w:hAnsiTheme="majorHAnsi"/>
          <w:sz w:val="48"/>
          <w:szCs w:val="48"/>
        </w:rPr>
      </w:pPr>
      <w:r>
        <w:rPr>
          <w:rFonts w:asciiTheme="majorHAnsi" w:hAnsiTheme="majorHAnsi"/>
          <w:sz w:val="48"/>
          <w:szCs w:val="48"/>
        </w:rPr>
        <w:t>7</w:t>
      </w:r>
      <w:r w:rsidR="00DC4A10" w:rsidRPr="00DC4A10">
        <w:rPr>
          <w:rFonts w:asciiTheme="majorHAnsi" w:hAnsiTheme="majorHAnsi"/>
          <w:sz w:val="48"/>
          <w:szCs w:val="48"/>
        </w:rPr>
        <w:t xml:space="preserve"> </w:t>
      </w:r>
      <w:r>
        <w:rPr>
          <w:rFonts w:asciiTheme="majorHAnsi" w:hAnsiTheme="majorHAnsi"/>
          <w:sz w:val="48"/>
          <w:szCs w:val="48"/>
        </w:rPr>
        <w:t>March</w:t>
      </w:r>
      <w:r w:rsidR="00DC4A10" w:rsidRPr="00DC4A10">
        <w:rPr>
          <w:rFonts w:asciiTheme="majorHAnsi" w:hAnsiTheme="majorHAnsi"/>
          <w:sz w:val="48"/>
          <w:szCs w:val="48"/>
        </w:rPr>
        <w:t xml:space="preserve"> 2025</w:t>
      </w:r>
    </w:p>
    <w:p w14:paraId="008C805C" w14:textId="77777777" w:rsidR="00DC4A10" w:rsidRPr="00DC4A10" w:rsidRDefault="00DC4A10" w:rsidP="00DC4A10"/>
    <w:p w14:paraId="29250A76" w14:textId="76ADF5C8" w:rsidR="00DC4A10" w:rsidRPr="00DC4A10" w:rsidRDefault="00DC4A10" w:rsidP="00DC4A10"/>
    <w:p w14:paraId="0D0F1DD3" w14:textId="0ABAFF1B" w:rsidR="00DC4A10" w:rsidRPr="00DC4A10" w:rsidRDefault="001A0B61" w:rsidP="00DC4A10">
      <w:pPr>
        <w:rPr>
          <w:b/>
          <w:bCs/>
        </w:rPr>
      </w:pPr>
      <w:r w:rsidRPr="00DC4A10">
        <w:rPr>
          <w:noProof/>
        </w:rPr>
        <w:drawing>
          <wp:anchor distT="0" distB="0" distL="114300" distR="114300" simplePos="0" relativeHeight="251658243" behindDoc="0" locked="0" layoutInCell="1" allowOverlap="1" wp14:anchorId="2CF5C40B" wp14:editId="58D355A8">
            <wp:simplePos x="0" y="0"/>
            <wp:positionH relativeFrom="column">
              <wp:posOffset>340850</wp:posOffset>
            </wp:positionH>
            <wp:positionV relativeFrom="paragraph">
              <wp:posOffset>73025</wp:posOffset>
            </wp:positionV>
            <wp:extent cx="2943225" cy="2943225"/>
            <wp:effectExtent l="0" t="0" r="3175" b="3175"/>
            <wp:wrapSquare wrapText="bothSides"/>
            <wp:docPr id="381917389" name="Picture 2" descr="A logo of a science fiction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389" name="Picture 2" descr="A logo of a science fiction devic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pic:spPr>
                </pic:pic>
              </a:graphicData>
            </a:graphic>
            <wp14:sizeRelH relativeFrom="page">
              <wp14:pctWidth>0</wp14:pctWidth>
            </wp14:sizeRelH>
            <wp14:sizeRelV relativeFrom="page">
              <wp14:pctHeight>0</wp14:pctHeight>
            </wp14:sizeRelV>
          </wp:anchor>
        </w:drawing>
      </w:r>
    </w:p>
    <w:p w14:paraId="17F7D52D" w14:textId="77777777" w:rsidR="00DC4A10" w:rsidRPr="00DC4A10" w:rsidRDefault="00DC4A10" w:rsidP="00DC4A10">
      <w:pPr>
        <w:rPr>
          <w:b/>
          <w:bCs/>
        </w:rPr>
      </w:pPr>
    </w:p>
    <w:p w14:paraId="19B9CCF2" w14:textId="77777777" w:rsidR="00DC4A10" w:rsidRPr="00DC4A10" w:rsidRDefault="00DC4A10" w:rsidP="00DC4A10">
      <w:pPr>
        <w:rPr>
          <w:b/>
          <w:bCs/>
        </w:rPr>
      </w:pPr>
    </w:p>
    <w:p w14:paraId="1BDBC0D1" w14:textId="77777777" w:rsidR="000C6EDC" w:rsidRDefault="000C6EDC" w:rsidP="001A0B61">
      <w:pPr>
        <w:jc w:val="center"/>
        <w:rPr>
          <w:rFonts w:asciiTheme="majorHAnsi" w:hAnsiTheme="majorHAnsi"/>
          <w:b/>
          <w:sz w:val="56"/>
          <w:szCs w:val="56"/>
        </w:rPr>
      </w:pPr>
    </w:p>
    <w:p w14:paraId="07F8147B" w14:textId="72D0FE74" w:rsidR="00DC4A10" w:rsidRPr="00DC4A10" w:rsidRDefault="00DC4A10" w:rsidP="001A0B61">
      <w:pPr>
        <w:jc w:val="center"/>
        <w:rPr>
          <w:rFonts w:asciiTheme="majorHAnsi" w:hAnsiTheme="majorHAnsi"/>
          <w:b/>
          <w:sz w:val="56"/>
          <w:szCs w:val="56"/>
        </w:rPr>
      </w:pPr>
      <w:r w:rsidRPr="2D1B56D9">
        <w:rPr>
          <w:rFonts w:asciiTheme="majorHAnsi" w:hAnsiTheme="majorHAnsi"/>
          <w:b/>
          <w:sz w:val="56"/>
          <w:szCs w:val="56"/>
        </w:rPr>
        <w:t xml:space="preserve">A Down </w:t>
      </w:r>
      <w:r w:rsidR="0012496A" w:rsidRPr="2D1B56D9">
        <w:rPr>
          <w:rFonts w:asciiTheme="majorHAnsi" w:hAnsiTheme="majorHAnsi"/>
          <w:b/>
          <w:sz w:val="56"/>
          <w:szCs w:val="56"/>
        </w:rPr>
        <w:t>2</w:t>
      </w:r>
      <w:r w:rsidRPr="2D1B56D9">
        <w:rPr>
          <w:rFonts w:asciiTheme="majorHAnsi" w:hAnsiTheme="majorHAnsi"/>
          <w:b/>
          <w:sz w:val="56"/>
          <w:szCs w:val="56"/>
        </w:rPr>
        <w:t xml:space="preserve"> Earth (D2E) Company</w:t>
      </w:r>
    </w:p>
    <w:p w14:paraId="53366320" w14:textId="77777777" w:rsidR="00DC4A10" w:rsidRPr="00DC4A10" w:rsidRDefault="00DC4A10" w:rsidP="00DC4A10"/>
    <w:p w14:paraId="686A4774" w14:textId="77777777" w:rsidR="00DC4A10" w:rsidRPr="00DC4A10" w:rsidRDefault="00DC4A10" w:rsidP="00DC4A10"/>
    <w:p w14:paraId="50442241" w14:textId="77777777" w:rsidR="00DC4A10" w:rsidRPr="00DC4A10" w:rsidRDefault="00DC4A10" w:rsidP="00DC4A10"/>
    <w:p w14:paraId="60E2EDC7" w14:textId="77777777" w:rsidR="00DC4A10" w:rsidRPr="00DC4A10" w:rsidRDefault="00DC4A10" w:rsidP="00DC4A10"/>
    <w:p w14:paraId="583F38EE" w14:textId="77777777" w:rsidR="00DC4A10" w:rsidRPr="00DC4A10" w:rsidRDefault="00DC4A10" w:rsidP="00DC4A10"/>
    <w:p w14:paraId="5E1FB450" w14:textId="77777777" w:rsidR="001A0B61" w:rsidRDefault="001A0B61" w:rsidP="00DC4A10"/>
    <w:p w14:paraId="3900985C" w14:textId="77777777" w:rsidR="001A0B61" w:rsidRDefault="001A0B61" w:rsidP="00DC4A10"/>
    <w:p w14:paraId="66940D48" w14:textId="77777777" w:rsidR="000C6EDC" w:rsidRDefault="000C6EDC" w:rsidP="001A0B61">
      <w:pPr>
        <w:jc w:val="center"/>
        <w:rPr>
          <w:rFonts w:asciiTheme="majorHAnsi" w:hAnsiTheme="majorHAnsi"/>
          <w:b/>
        </w:rPr>
      </w:pPr>
    </w:p>
    <w:p w14:paraId="02A85143" w14:textId="77777777" w:rsidR="000C6EDC" w:rsidRDefault="000C6EDC" w:rsidP="001A0B61">
      <w:pPr>
        <w:jc w:val="center"/>
        <w:rPr>
          <w:rFonts w:asciiTheme="majorHAnsi" w:hAnsiTheme="majorHAnsi"/>
          <w:b/>
        </w:rPr>
      </w:pPr>
    </w:p>
    <w:p w14:paraId="0C77E153" w14:textId="42967BED" w:rsidR="00DC4A10" w:rsidRPr="00DC4A10" w:rsidRDefault="00DC4A10" w:rsidP="001A0B61">
      <w:pPr>
        <w:jc w:val="center"/>
        <w:rPr>
          <w:rFonts w:asciiTheme="majorHAnsi" w:hAnsiTheme="majorHAnsi"/>
          <w:b/>
        </w:rPr>
      </w:pPr>
      <w:r w:rsidRPr="00DC4A10">
        <w:rPr>
          <w:rFonts w:asciiTheme="majorHAnsi" w:hAnsiTheme="majorHAnsi"/>
          <w:b/>
        </w:rPr>
        <w:t xml:space="preserve">Awadhoot Ghatge, </w:t>
      </w:r>
      <w:r w:rsidRPr="3F166725">
        <w:rPr>
          <w:rFonts w:asciiTheme="majorHAnsi" w:hAnsiTheme="majorHAnsi"/>
          <w:b/>
          <w:bCs/>
        </w:rPr>
        <w:t>Chris</w:t>
      </w:r>
      <w:r w:rsidR="48F23502" w:rsidRPr="3F166725">
        <w:rPr>
          <w:rFonts w:asciiTheme="majorHAnsi" w:hAnsiTheme="majorHAnsi"/>
          <w:b/>
          <w:bCs/>
        </w:rPr>
        <w:t>topher</w:t>
      </w:r>
      <w:r w:rsidRPr="00DC4A10">
        <w:rPr>
          <w:rFonts w:asciiTheme="majorHAnsi" w:hAnsiTheme="majorHAnsi"/>
          <w:b/>
        </w:rPr>
        <w:t xml:space="preserve"> Meyers, Jacob McKenrick, Lokesh Sriram, Sankaran Iyer</w:t>
      </w:r>
    </w:p>
    <w:bookmarkEnd w:id="0"/>
    <w:bookmarkEnd w:id="1"/>
    <w:p w14:paraId="2D2B06AC" w14:textId="36E846ED" w:rsidR="000F2857" w:rsidRDefault="009F3709" w:rsidP="009F3709">
      <w:pPr>
        <w:rPr>
          <w:rFonts w:eastAsiaTheme="majorEastAsia"/>
          <w:b/>
        </w:rPr>
      </w:pPr>
      <w:r w:rsidRPr="00DC4A10">
        <w:rPr>
          <w:b/>
          <w:bCs/>
        </w:rPr>
        <w:t xml:space="preserve"> </w:t>
      </w:r>
    </w:p>
    <w:p w14:paraId="79B7BDB6" w14:textId="77777777" w:rsidR="009327EE" w:rsidRDefault="009327EE" w:rsidP="009F3709">
      <w:pPr>
        <w:rPr>
          <w:b/>
          <w:bCs/>
        </w:rPr>
      </w:pPr>
    </w:p>
    <w:p w14:paraId="60A2B22F" w14:textId="77777777" w:rsidR="009327EE" w:rsidRDefault="009327EE" w:rsidP="009F3709">
      <w:pPr>
        <w:rPr>
          <w:b/>
          <w:bCs/>
        </w:rPr>
      </w:pPr>
    </w:p>
    <w:p w14:paraId="58AB4F23" w14:textId="77777777" w:rsidR="009327EE" w:rsidRDefault="009327EE" w:rsidP="009F3709">
      <w:pPr>
        <w:rPr>
          <w:b/>
          <w:bCs/>
        </w:rPr>
      </w:pPr>
    </w:p>
    <w:p w14:paraId="0E59469B" w14:textId="77777777" w:rsidR="009327EE" w:rsidRDefault="009327EE" w:rsidP="009F3709">
      <w:pPr>
        <w:rPr>
          <w:b/>
          <w:bCs/>
        </w:rPr>
      </w:pPr>
    </w:p>
    <w:p w14:paraId="2D5FB8F1" w14:textId="77777777" w:rsidR="009327EE" w:rsidRDefault="009327EE" w:rsidP="009F3709">
      <w:pPr>
        <w:rPr>
          <w:b/>
          <w:bCs/>
        </w:rPr>
      </w:pPr>
    </w:p>
    <w:p w14:paraId="6004D759" w14:textId="77777777" w:rsidR="009327EE" w:rsidRDefault="009327EE" w:rsidP="009F3709">
      <w:pPr>
        <w:rPr>
          <w:b/>
          <w:bCs/>
        </w:rPr>
      </w:pPr>
    </w:p>
    <w:p w14:paraId="59712589" w14:textId="77777777" w:rsidR="009327EE" w:rsidRDefault="009327EE" w:rsidP="009F3709">
      <w:pPr>
        <w:rPr>
          <w:b/>
          <w:bCs/>
        </w:rPr>
      </w:pPr>
    </w:p>
    <w:p w14:paraId="30127AB4" w14:textId="7E91B4C6" w:rsidR="009327EE" w:rsidRPr="009327EE" w:rsidRDefault="009327EE" w:rsidP="009327EE">
      <w:pPr>
        <w:pStyle w:val="Heading1"/>
        <w:rPr>
          <w:b/>
          <w:bCs/>
          <w:color w:val="auto"/>
          <w:sz w:val="48"/>
          <w:szCs w:val="48"/>
        </w:rPr>
      </w:pPr>
      <w:bookmarkStart w:id="2" w:name="_Toc192194171"/>
      <w:r w:rsidRPr="009327EE">
        <w:rPr>
          <w:b/>
          <w:bCs/>
          <w:color w:val="auto"/>
          <w:sz w:val="48"/>
          <w:szCs w:val="48"/>
        </w:rPr>
        <w:lastRenderedPageBreak/>
        <w:t>Executive Summary</w:t>
      </w:r>
      <w:bookmarkEnd w:id="2"/>
    </w:p>
    <w:p w14:paraId="7C78C9C6" w14:textId="77777777" w:rsidR="0040390B" w:rsidRPr="0040390B" w:rsidRDefault="0040390B" w:rsidP="0040390B">
      <w:pPr>
        <w:pStyle w:val="NormalWeb"/>
        <w:ind w:firstLine="360"/>
        <w:rPr>
          <w:rFonts w:ascii="Aptos" w:eastAsiaTheme="majorEastAsia" w:hAnsi="Aptos"/>
          <w:color w:val="FF0000"/>
        </w:rPr>
      </w:pPr>
      <w:r w:rsidRPr="0040390B">
        <w:rPr>
          <w:rFonts w:ascii="Aptos" w:eastAsiaTheme="majorEastAsia" w:hAnsi="Aptos"/>
          <w:color w:val="FF0000"/>
        </w:rPr>
        <w:t xml:space="preserve">The agricultural industry is striving to optimize crop productivity through data-driven solutions. However, traditional soil testing remains expensive, slow, and labor-intensive, limiting timely decision-making. Down2Earth addresses this gap with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a cost-effective, portable, and efficient soil analysis system. By integrating real-time data collection with a hybrid auger-core sampling mechanism,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enables multi-depth soil profiling and instant insights, empowering farmers to make informed decisions.</w:t>
      </w:r>
    </w:p>
    <w:p w14:paraId="40E1B328" w14:textId="77777777" w:rsidR="0040390B" w:rsidRPr="0040390B" w:rsidRDefault="0040390B" w:rsidP="0040390B">
      <w:pPr>
        <w:pStyle w:val="NormalWeb"/>
        <w:ind w:firstLine="360"/>
        <w:rPr>
          <w:rFonts w:ascii="Aptos" w:eastAsiaTheme="majorEastAsia" w:hAnsi="Aptos"/>
          <w:color w:val="FF0000"/>
        </w:rPr>
      </w:pP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consists of two core components: a soil-sampling robot and an integrated testing probe. The lightweight 35-pound robot features a rack-and-pinion mechanism, powered by two DC motors, to drive the sampling payload into the soil with precision. An ergonomic foot pedal assists in applying additional force as needed. The probe is equipped with sensors that measure moisture and NPK (Nitrogen, Phosphorus, Potassium) levels, displaying results via a user-friendly interface for real-time soil health assessment.</w:t>
      </w:r>
    </w:p>
    <w:p w14:paraId="2DA2D3AF" w14:textId="001D1A51" w:rsidR="0040390B" w:rsidRPr="0040390B" w:rsidRDefault="0040390B" w:rsidP="0040390B">
      <w:pPr>
        <w:pStyle w:val="NormalWeb"/>
        <w:ind w:firstLine="360"/>
        <w:rPr>
          <w:rFonts w:ascii="Aptos" w:eastAsiaTheme="majorEastAsia" w:hAnsi="Aptos"/>
          <w:color w:val="FF0000"/>
        </w:rPr>
      </w:pPr>
      <w:r w:rsidRPr="0040390B">
        <w:rPr>
          <w:rFonts w:ascii="Aptos" w:eastAsiaTheme="majorEastAsia" w:hAnsi="Aptos"/>
          <w:color w:val="FF0000"/>
        </w:rPr>
        <w:t xml:space="preserve">During the Critical Design Review (CDR),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refined its focus on small and medium-sized farmers. Design enhancements include a more compact payload with a circular cross-section, ensuring smoother soil penetration and improved usability. Additionally, the economic strategy was revised to prioritize affordability for smaller farms. The revenue model includes device sales at $1,050 per unit, with recurring revenue from </w:t>
      </w:r>
      <w:r w:rsidR="00174A0A">
        <w:rPr>
          <w:rFonts w:ascii="Aptos" w:eastAsiaTheme="majorEastAsia" w:hAnsi="Aptos"/>
          <w:color w:val="FF0000"/>
        </w:rPr>
        <w:t>modular</w:t>
      </w:r>
      <w:r w:rsidRPr="0040390B">
        <w:rPr>
          <w:rFonts w:ascii="Aptos" w:eastAsiaTheme="majorEastAsia" w:hAnsi="Aptos"/>
          <w:color w:val="FF0000"/>
        </w:rPr>
        <w:t xml:space="preserve"> inner tubes and a data analytics subscription service to drive long-term profitability.</w:t>
      </w:r>
    </w:p>
    <w:p w14:paraId="5A9FA55B" w14:textId="77777777" w:rsidR="00287846" w:rsidRPr="0040390B" w:rsidRDefault="00287846" w:rsidP="0040390B">
      <w:pPr>
        <w:pStyle w:val="NormalWeb"/>
        <w:ind w:firstLine="360"/>
        <w:rPr>
          <w:rFonts w:ascii="Aptos" w:eastAsiaTheme="majorEastAsia" w:hAnsi="Aptos"/>
          <w:color w:val="FF0000"/>
        </w:rPr>
      </w:pPr>
      <w:r w:rsidRPr="0040390B">
        <w:rPr>
          <w:rFonts w:ascii="Aptos" w:eastAsiaTheme="majorEastAsia" w:hAnsi="Aptos"/>
          <w:color w:val="FF0000"/>
        </w:rPr>
        <w:t>Our competitive advantage lies in three key areas:</w:t>
      </w:r>
    </w:p>
    <w:p w14:paraId="39978A85" w14:textId="77777777" w:rsidR="0040390B" w:rsidRPr="0040390B" w:rsidRDefault="0040390B" w:rsidP="0040390B">
      <w:pPr>
        <w:pStyle w:val="NormalWeb"/>
        <w:numPr>
          <w:ilvl w:val="0"/>
          <w:numId w:val="46"/>
        </w:numPr>
        <w:rPr>
          <w:rFonts w:ascii="Aptos" w:eastAsiaTheme="majorEastAsia" w:hAnsi="Aptos"/>
          <w:color w:val="FF0000"/>
        </w:rPr>
      </w:pPr>
      <w:r w:rsidRPr="0040390B">
        <w:rPr>
          <w:rFonts w:ascii="Aptos" w:eastAsiaTheme="majorEastAsia" w:hAnsi="Aptos"/>
          <w:color w:val="FF0000"/>
        </w:rPr>
        <w:t xml:space="preserve">Cost &amp; Accessibility – Unlike expensive lab-based solutions,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integrates automated on-site sampling and analysis, reducing costs and making high-quality soil testing accessible to smaller farms.</w:t>
      </w:r>
    </w:p>
    <w:p w14:paraId="05A9F0D4" w14:textId="77777777" w:rsidR="00287846" w:rsidRPr="0040390B" w:rsidRDefault="00287846" w:rsidP="0040390B">
      <w:pPr>
        <w:pStyle w:val="NormalWeb"/>
        <w:numPr>
          <w:ilvl w:val="0"/>
          <w:numId w:val="46"/>
        </w:numPr>
        <w:rPr>
          <w:rFonts w:ascii="Aptos" w:eastAsiaTheme="majorEastAsia" w:hAnsi="Aptos"/>
          <w:color w:val="FF0000"/>
        </w:rPr>
      </w:pPr>
      <w:r w:rsidRPr="0040390B">
        <w:rPr>
          <w:rFonts w:ascii="Aptos" w:eastAsiaTheme="majorEastAsia" w:hAnsi="Aptos"/>
          <w:color w:val="FF0000"/>
        </w:rPr>
        <w:t xml:space="preserve">Efficiency &amp; Speed – Traditional soil testing requires days to weeks for results;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provides instant insights, allowing farmers to adjust their strategies in real time.</w:t>
      </w:r>
    </w:p>
    <w:p w14:paraId="6388A6B1" w14:textId="77777777" w:rsidR="00287846" w:rsidRPr="0040390B" w:rsidRDefault="00287846" w:rsidP="0040390B">
      <w:pPr>
        <w:pStyle w:val="NormalWeb"/>
        <w:numPr>
          <w:ilvl w:val="0"/>
          <w:numId w:val="46"/>
        </w:numPr>
        <w:rPr>
          <w:rFonts w:ascii="Aptos" w:eastAsiaTheme="majorEastAsia" w:hAnsi="Aptos"/>
          <w:color w:val="FF0000"/>
        </w:rPr>
      </w:pPr>
      <w:r w:rsidRPr="0040390B">
        <w:rPr>
          <w:rFonts w:ascii="Aptos" w:eastAsiaTheme="majorEastAsia" w:hAnsi="Aptos"/>
          <w:color w:val="FF0000"/>
        </w:rPr>
        <w:t>Ease of Use &amp; Portability – With a lightweight, user-friendly design, the device requires minimal training, making it ideal for widespread adoption.</w:t>
      </w:r>
    </w:p>
    <w:p w14:paraId="0C6FBE8D" w14:textId="77777777" w:rsidR="0040390B" w:rsidRPr="0040390B" w:rsidRDefault="0040390B" w:rsidP="0040390B">
      <w:pPr>
        <w:pStyle w:val="NormalWeb"/>
        <w:ind w:firstLine="360"/>
        <w:rPr>
          <w:rFonts w:ascii="Aptos" w:eastAsiaTheme="majorEastAsia" w:hAnsi="Aptos"/>
          <w:color w:val="FF0000"/>
        </w:rPr>
      </w:pPr>
      <w:r w:rsidRPr="0040390B">
        <w:rPr>
          <w:rFonts w:ascii="Aptos" w:eastAsiaTheme="majorEastAsia" w:hAnsi="Aptos"/>
          <w:color w:val="FF0000"/>
        </w:rPr>
        <w:t>The CDR focused on manufacturability and reliability. Key improvements include shaft and gear failure analysis to optimize power transmission from motor to auger core, ensuring smoother and more consistent soil penetration. Additionally, soil analysis was refined to target soft clayey soils, leading to a revised motor selection for improved efficiency and adaptability.</w:t>
      </w:r>
    </w:p>
    <w:p w14:paraId="35EDF06E" w14:textId="77777777" w:rsidR="0040390B" w:rsidRPr="0040390B" w:rsidRDefault="0040390B" w:rsidP="0040390B">
      <w:pPr>
        <w:pStyle w:val="NormalWeb"/>
        <w:ind w:firstLine="360"/>
        <w:rPr>
          <w:rFonts w:ascii="Aptos" w:eastAsiaTheme="majorEastAsia" w:hAnsi="Aptos"/>
          <w:color w:val="FF0000"/>
        </w:rPr>
      </w:pPr>
      <w:r w:rsidRPr="0040390B">
        <w:rPr>
          <w:rFonts w:ascii="Aptos" w:eastAsiaTheme="majorEastAsia" w:hAnsi="Aptos"/>
          <w:color w:val="FF0000"/>
        </w:rPr>
        <w:t>With major design milestones completed—including finalizing the CAD model, selecting manufacturing methods, and conducting failure analysis—</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now </w:t>
      </w:r>
      <w:r w:rsidRPr="0040390B">
        <w:rPr>
          <w:rFonts w:ascii="Aptos" w:eastAsiaTheme="majorEastAsia" w:hAnsi="Aptos"/>
          <w:color w:val="FF0000"/>
        </w:rPr>
        <w:lastRenderedPageBreak/>
        <w:t>moves into the Final Design Review (FDR) phase. Next steps include Finite Element Analysis (FEA) for structural optimization, tolerance drawings, component manufacturing, and prototype assembly. Following this, field testing will validate performance and refine operational efficiency.</w:t>
      </w:r>
    </w:p>
    <w:p w14:paraId="042D7133" w14:textId="77777777" w:rsidR="0040390B" w:rsidRPr="0040390B" w:rsidRDefault="0040390B" w:rsidP="0040390B">
      <w:pPr>
        <w:pStyle w:val="NormalWeb"/>
        <w:ind w:firstLine="360"/>
        <w:rPr>
          <w:rFonts w:ascii="Aptos" w:eastAsiaTheme="majorEastAsia" w:hAnsi="Aptos"/>
          <w:color w:val="FF0000"/>
        </w:rPr>
      </w:pPr>
      <w:proofErr w:type="spellStart"/>
      <w:r w:rsidRPr="0040390B">
        <w:rPr>
          <w:rFonts w:ascii="Aptos" w:eastAsiaTheme="majorEastAsia" w:hAnsi="Aptos"/>
          <w:color w:val="FF0000"/>
        </w:rPr>
        <w:t>TerraProbe’s</w:t>
      </w:r>
      <w:proofErr w:type="spellEnd"/>
      <w:r w:rsidRPr="0040390B">
        <w:rPr>
          <w:rFonts w:ascii="Aptos" w:eastAsiaTheme="majorEastAsia" w:hAnsi="Aptos"/>
          <w:color w:val="FF0000"/>
        </w:rPr>
        <w:t xml:space="preserve"> vision is to revolutionize soil sampling with an on-demand, portable, and efficient solution, delivering real-time analytics across various soil depths. By providing accurate, data-driven insights, </w:t>
      </w:r>
      <w:proofErr w:type="spellStart"/>
      <w:r w:rsidRPr="0040390B">
        <w:rPr>
          <w:rFonts w:ascii="Aptos" w:eastAsiaTheme="majorEastAsia" w:hAnsi="Aptos"/>
          <w:color w:val="FF0000"/>
        </w:rPr>
        <w:t>TerraProbe</w:t>
      </w:r>
      <w:proofErr w:type="spellEnd"/>
      <w:r w:rsidRPr="0040390B">
        <w:rPr>
          <w:rFonts w:ascii="Aptos" w:eastAsiaTheme="majorEastAsia" w:hAnsi="Aptos"/>
          <w:color w:val="FF0000"/>
        </w:rPr>
        <w:t xml:space="preserve"> empowers agricultural professionals to optimize crop yields and enhance soil health management worldwide.</w:t>
      </w:r>
    </w:p>
    <w:p w14:paraId="517B2D86" w14:textId="77777777" w:rsidR="00F21EEB" w:rsidRDefault="00F21EEB" w:rsidP="006E311E">
      <w:pPr>
        <w:pStyle w:val="NormalWeb"/>
        <w:ind w:firstLine="360"/>
        <w:rPr>
          <w:rStyle w:val="Strong"/>
          <w:rFonts w:ascii="Aptos" w:eastAsiaTheme="majorEastAsia" w:hAnsi="Aptos"/>
          <w:b w:val="0"/>
          <w:bCs w:val="0"/>
        </w:rPr>
      </w:pPr>
    </w:p>
    <w:p w14:paraId="572D763F" w14:textId="2ED6893C" w:rsidR="00F21EEB" w:rsidRDefault="0068429D" w:rsidP="00F21EEB">
      <w:pPr>
        <w:pStyle w:val="NormalWeb"/>
        <w:ind w:firstLine="360"/>
        <w:jc w:val="center"/>
        <w:rPr>
          <w:rFonts w:ascii="Aptos" w:hAnsi="Aptos"/>
          <w:b/>
          <w:bCs/>
        </w:rPr>
      </w:pPr>
      <w:r w:rsidRPr="0068429D">
        <w:rPr>
          <w:rFonts w:ascii="Aptos" w:hAnsi="Aptos"/>
          <w:b/>
          <w:bCs/>
          <w:noProof/>
        </w:rPr>
        <w:drawing>
          <wp:inline distT="0" distB="0" distL="0" distR="0" wp14:anchorId="4D96B0D5" wp14:editId="14EC4C54">
            <wp:extent cx="4309533" cy="3955930"/>
            <wp:effectExtent l="0" t="0" r="0" b="6985"/>
            <wp:docPr id="7858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9516" name=""/>
                    <pic:cNvPicPr/>
                  </pic:nvPicPr>
                  <pic:blipFill>
                    <a:blip r:embed="rId9"/>
                    <a:stretch>
                      <a:fillRect/>
                    </a:stretch>
                  </pic:blipFill>
                  <pic:spPr>
                    <a:xfrm>
                      <a:off x="0" y="0"/>
                      <a:ext cx="4312102" cy="3958288"/>
                    </a:xfrm>
                    <a:prstGeom prst="rect">
                      <a:avLst/>
                    </a:prstGeom>
                  </pic:spPr>
                </pic:pic>
              </a:graphicData>
            </a:graphic>
          </wp:inline>
        </w:drawing>
      </w:r>
    </w:p>
    <w:p w14:paraId="19D76C07" w14:textId="493E2742" w:rsidR="001170BF" w:rsidRPr="00241175" w:rsidRDefault="00F21EEB" w:rsidP="00F21EEB">
      <w:pPr>
        <w:pStyle w:val="NormalWeb"/>
        <w:ind w:firstLine="360"/>
        <w:jc w:val="center"/>
        <w:rPr>
          <w:rFonts w:ascii="Aptos" w:hAnsi="Aptos"/>
          <w:b/>
          <w:bCs/>
        </w:rPr>
      </w:pPr>
      <w:r>
        <w:rPr>
          <w:rFonts w:ascii="Aptos" w:hAnsi="Aptos"/>
          <w:b/>
          <w:bCs/>
        </w:rPr>
        <w:t xml:space="preserve">Figure </w:t>
      </w:r>
      <w:r w:rsidR="00B23E2B">
        <w:rPr>
          <w:rFonts w:ascii="Aptos" w:hAnsi="Aptos"/>
          <w:b/>
          <w:bCs/>
        </w:rPr>
        <w:t>1</w:t>
      </w:r>
      <w:r>
        <w:rPr>
          <w:rFonts w:ascii="Aptos" w:hAnsi="Aptos"/>
          <w:b/>
          <w:bCs/>
        </w:rPr>
        <w:t xml:space="preserve">: </w:t>
      </w:r>
      <w:proofErr w:type="spellStart"/>
      <w:r>
        <w:rPr>
          <w:rFonts w:ascii="Aptos" w:hAnsi="Aptos"/>
          <w:b/>
          <w:bCs/>
        </w:rPr>
        <w:t>TerraProbe</w:t>
      </w:r>
      <w:proofErr w:type="spellEnd"/>
      <w:r>
        <w:rPr>
          <w:rFonts w:ascii="Aptos" w:hAnsi="Aptos"/>
          <w:b/>
          <w:bCs/>
        </w:rPr>
        <w:t xml:space="preserve"> Concept Design</w:t>
      </w:r>
      <w:r w:rsidR="001170BF" w:rsidRPr="00241175">
        <w:rPr>
          <w:rFonts w:ascii="Aptos" w:hAnsi="Aptos"/>
          <w:b/>
          <w:bCs/>
        </w:rPr>
        <w:br w:type="page"/>
      </w:r>
    </w:p>
    <w:sdt>
      <w:sdtPr>
        <w:rPr>
          <w:rFonts w:ascii="Times New Roman" w:eastAsia="Times New Roman" w:hAnsi="Times New Roman" w:cs="Times New Roman"/>
          <w:b w:val="0"/>
          <w:bCs w:val="0"/>
          <w:color w:val="auto"/>
          <w:sz w:val="36"/>
          <w:szCs w:val="36"/>
        </w:rPr>
        <w:id w:val="1168670699"/>
        <w:docPartObj>
          <w:docPartGallery w:val="Table of Contents"/>
          <w:docPartUnique/>
        </w:docPartObj>
      </w:sdtPr>
      <w:sdtEndPr>
        <w:rPr>
          <w:noProof/>
          <w:sz w:val="24"/>
          <w:szCs w:val="24"/>
        </w:rPr>
      </w:sdtEndPr>
      <w:sdtContent>
        <w:p w14:paraId="2D386774" w14:textId="3E4D004A" w:rsidR="009D2F88" w:rsidRPr="00D04B32" w:rsidRDefault="00D04B32">
          <w:pPr>
            <w:pStyle w:val="TOCHeading"/>
            <w:rPr>
              <w:color w:val="auto"/>
              <w:sz w:val="36"/>
              <w:szCs w:val="36"/>
            </w:rPr>
          </w:pPr>
          <w:r w:rsidRPr="00D04B32">
            <w:rPr>
              <w:color w:val="auto"/>
              <w:sz w:val="36"/>
              <w:szCs w:val="36"/>
            </w:rPr>
            <w:t xml:space="preserve">Table of </w:t>
          </w:r>
          <w:r w:rsidR="009D2F88" w:rsidRPr="00D04B32">
            <w:rPr>
              <w:color w:val="auto"/>
              <w:sz w:val="36"/>
              <w:szCs w:val="36"/>
            </w:rPr>
            <w:t>Contents</w:t>
          </w:r>
        </w:p>
        <w:p w14:paraId="72CAB7C2" w14:textId="4F60B373" w:rsidR="00920EB3" w:rsidRDefault="009D2F88">
          <w:pPr>
            <w:pStyle w:val="TOC1"/>
            <w:tabs>
              <w:tab w:val="right" w:leader="dot" w:pos="9350"/>
            </w:tabs>
            <w:rPr>
              <w:rFonts w:asciiTheme="minorHAnsi" w:eastAsiaTheme="minorEastAsia" w:hAnsiTheme="minorHAnsi" w:cstheme="minorBidi"/>
              <w:b w:val="0"/>
              <w:bCs w:val="0"/>
              <w:caps w:val="0"/>
              <w:noProof/>
              <w:kern w:val="2"/>
              <w14:ligatures w14:val="standardContextual"/>
            </w:rPr>
          </w:pPr>
          <w:r>
            <w:fldChar w:fldCharType="begin"/>
          </w:r>
          <w:r>
            <w:instrText xml:space="preserve"> TOC \o "1-3" \h \z \u </w:instrText>
          </w:r>
          <w:r>
            <w:fldChar w:fldCharType="separate"/>
          </w:r>
          <w:hyperlink w:anchor="_Toc192194171" w:history="1">
            <w:r w:rsidR="00920EB3" w:rsidRPr="00145058">
              <w:rPr>
                <w:rStyle w:val="Hyperlink"/>
                <w:rFonts w:eastAsiaTheme="majorEastAsia"/>
                <w:noProof/>
              </w:rPr>
              <w:t>Executive Summary</w:t>
            </w:r>
            <w:r w:rsidR="00920EB3">
              <w:rPr>
                <w:noProof/>
                <w:webHidden/>
              </w:rPr>
              <w:tab/>
            </w:r>
            <w:r w:rsidR="00920EB3">
              <w:rPr>
                <w:noProof/>
                <w:webHidden/>
              </w:rPr>
              <w:fldChar w:fldCharType="begin"/>
            </w:r>
            <w:r w:rsidR="00920EB3">
              <w:rPr>
                <w:noProof/>
                <w:webHidden/>
              </w:rPr>
              <w:instrText xml:space="preserve"> PAGEREF _Toc192194171 \h </w:instrText>
            </w:r>
            <w:r w:rsidR="00920EB3">
              <w:rPr>
                <w:noProof/>
                <w:webHidden/>
              </w:rPr>
            </w:r>
            <w:r w:rsidR="00920EB3">
              <w:rPr>
                <w:noProof/>
                <w:webHidden/>
              </w:rPr>
              <w:fldChar w:fldCharType="separate"/>
            </w:r>
            <w:r w:rsidR="0045721E">
              <w:rPr>
                <w:noProof/>
                <w:webHidden/>
              </w:rPr>
              <w:t>2</w:t>
            </w:r>
            <w:r w:rsidR="00920EB3">
              <w:rPr>
                <w:noProof/>
                <w:webHidden/>
              </w:rPr>
              <w:fldChar w:fldCharType="end"/>
            </w:r>
          </w:hyperlink>
        </w:p>
        <w:p w14:paraId="65F8934C" w14:textId="12D7C81C" w:rsidR="00920EB3" w:rsidRDefault="00920EB3">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2194172" w:history="1">
            <w:r w:rsidRPr="00145058">
              <w:rPr>
                <w:rStyle w:val="Hyperlink"/>
                <w:rFonts w:eastAsiaTheme="majorEastAsia"/>
                <w:noProof/>
              </w:rPr>
              <w:t>Introduction</w:t>
            </w:r>
            <w:r>
              <w:rPr>
                <w:noProof/>
                <w:webHidden/>
              </w:rPr>
              <w:tab/>
            </w:r>
            <w:r>
              <w:rPr>
                <w:noProof/>
                <w:webHidden/>
              </w:rPr>
              <w:fldChar w:fldCharType="begin"/>
            </w:r>
            <w:r>
              <w:rPr>
                <w:noProof/>
                <w:webHidden/>
              </w:rPr>
              <w:instrText xml:space="preserve"> PAGEREF _Toc192194172 \h </w:instrText>
            </w:r>
            <w:r>
              <w:rPr>
                <w:noProof/>
                <w:webHidden/>
              </w:rPr>
            </w:r>
            <w:r>
              <w:rPr>
                <w:noProof/>
                <w:webHidden/>
              </w:rPr>
              <w:fldChar w:fldCharType="separate"/>
            </w:r>
            <w:r w:rsidR="0045721E">
              <w:rPr>
                <w:noProof/>
                <w:webHidden/>
              </w:rPr>
              <w:t>6</w:t>
            </w:r>
            <w:r>
              <w:rPr>
                <w:noProof/>
                <w:webHidden/>
              </w:rPr>
              <w:fldChar w:fldCharType="end"/>
            </w:r>
          </w:hyperlink>
        </w:p>
        <w:p w14:paraId="0C37B456" w14:textId="47AAE4D3" w:rsidR="00920EB3" w:rsidRDefault="00920EB3">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2194173" w:history="1">
            <w:r w:rsidRPr="00145058">
              <w:rPr>
                <w:rStyle w:val="Hyperlink"/>
                <w:rFonts w:eastAsiaTheme="majorEastAsia"/>
                <w:noProof/>
              </w:rPr>
              <w:t>I.</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Identifying the Problem</w:t>
            </w:r>
            <w:r>
              <w:rPr>
                <w:noProof/>
                <w:webHidden/>
              </w:rPr>
              <w:tab/>
            </w:r>
            <w:r>
              <w:rPr>
                <w:noProof/>
                <w:webHidden/>
              </w:rPr>
              <w:fldChar w:fldCharType="begin"/>
            </w:r>
            <w:r>
              <w:rPr>
                <w:noProof/>
                <w:webHidden/>
              </w:rPr>
              <w:instrText xml:space="preserve"> PAGEREF _Toc192194173 \h </w:instrText>
            </w:r>
            <w:r>
              <w:rPr>
                <w:noProof/>
                <w:webHidden/>
              </w:rPr>
            </w:r>
            <w:r>
              <w:rPr>
                <w:noProof/>
                <w:webHidden/>
              </w:rPr>
              <w:fldChar w:fldCharType="separate"/>
            </w:r>
            <w:r w:rsidR="0045721E">
              <w:rPr>
                <w:noProof/>
                <w:webHidden/>
              </w:rPr>
              <w:t>6</w:t>
            </w:r>
            <w:r>
              <w:rPr>
                <w:noProof/>
                <w:webHidden/>
              </w:rPr>
              <w:fldChar w:fldCharType="end"/>
            </w:r>
          </w:hyperlink>
        </w:p>
        <w:p w14:paraId="500E0608" w14:textId="2152FB88" w:rsidR="00920EB3" w:rsidRDefault="00920EB3">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2194174" w:history="1">
            <w:r w:rsidRPr="00145058">
              <w:rPr>
                <w:rStyle w:val="Hyperlink"/>
                <w:rFonts w:ascii="Aptos" w:eastAsiaTheme="majorEastAsia" w:hAnsi="Aptos"/>
                <w:noProof/>
              </w:rPr>
              <w:t>II.</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Understanding the Stakeholders &amp; Market</w:t>
            </w:r>
            <w:r>
              <w:rPr>
                <w:noProof/>
                <w:webHidden/>
              </w:rPr>
              <w:tab/>
            </w:r>
            <w:r>
              <w:rPr>
                <w:noProof/>
                <w:webHidden/>
              </w:rPr>
              <w:fldChar w:fldCharType="begin"/>
            </w:r>
            <w:r>
              <w:rPr>
                <w:noProof/>
                <w:webHidden/>
              </w:rPr>
              <w:instrText xml:space="preserve"> PAGEREF _Toc192194174 \h </w:instrText>
            </w:r>
            <w:r>
              <w:rPr>
                <w:noProof/>
                <w:webHidden/>
              </w:rPr>
            </w:r>
            <w:r>
              <w:rPr>
                <w:noProof/>
                <w:webHidden/>
              </w:rPr>
              <w:fldChar w:fldCharType="separate"/>
            </w:r>
            <w:r w:rsidR="0045721E">
              <w:rPr>
                <w:noProof/>
                <w:webHidden/>
              </w:rPr>
              <w:t>6</w:t>
            </w:r>
            <w:r>
              <w:rPr>
                <w:noProof/>
                <w:webHidden/>
              </w:rPr>
              <w:fldChar w:fldCharType="end"/>
            </w:r>
          </w:hyperlink>
        </w:p>
        <w:p w14:paraId="450A42FD" w14:textId="1430804B" w:rsidR="00920EB3" w:rsidRDefault="00920EB3">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2194175" w:history="1">
            <w:r w:rsidRPr="00145058">
              <w:rPr>
                <w:rStyle w:val="Hyperlink"/>
                <w:rFonts w:eastAsiaTheme="majorEastAsia"/>
                <w:noProof/>
              </w:rPr>
              <w:t>III.</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System Design</w:t>
            </w:r>
            <w:r>
              <w:rPr>
                <w:noProof/>
                <w:webHidden/>
              </w:rPr>
              <w:tab/>
            </w:r>
            <w:r>
              <w:rPr>
                <w:noProof/>
                <w:webHidden/>
              </w:rPr>
              <w:fldChar w:fldCharType="begin"/>
            </w:r>
            <w:r>
              <w:rPr>
                <w:noProof/>
                <w:webHidden/>
              </w:rPr>
              <w:instrText xml:space="preserve"> PAGEREF _Toc192194175 \h </w:instrText>
            </w:r>
            <w:r>
              <w:rPr>
                <w:noProof/>
                <w:webHidden/>
              </w:rPr>
            </w:r>
            <w:r>
              <w:rPr>
                <w:noProof/>
                <w:webHidden/>
              </w:rPr>
              <w:fldChar w:fldCharType="separate"/>
            </w:r>
            <w:r w:rsidR="0045721E">
              <w:rPr>
                <w:noProof/>
                <w:webHidden/>
              </w:rPr>
              <w:t>9</w:t>
            </w:r>
            <w:r>
              <w:rPr>
                <w:noProof/>
                <w:webHidden/>
              </w:rPr>
              <w:fldChar w:fldCharType="end"/>
            </w:r>
          </w:hyperlink>
        </w:p>
        <w:p w14:paraId="35B8B4D5" w14:textId="2A8D89AE" w:rsidR="00920EB3" w:rsidRDefault="00920EB3">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2194176" w:history="1">
            <w:r w:rsidRPr="00145058">
              <w:rPr>
                <w:rStyle w:val="Hyperlink"/>
                <w:rFonts w:eastAsiaTheme="majorEastAsia"/>
                <w:noProof/>
              </w:rPr>
              <w:t>IV.</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Analysis &amp; Simulations</w:t>
            </w:r>
            <w:r>
              <w:rPr>
                <w:noProof/>
                <w:webHidden/>
              </w:rPr>
              <w:tab/>
            </w:r>
            <w:r>
              <w:rPr>
                <w:noProof/>
                <w:webHidden/>
              </w:rPr>
              <w:fldChar w:fldCharType="begin"/>
            </w:r>
            <w:r>
              <w:rPr>
                <w:noProof/>
                <w:webHidden/>
              </w:rPr>
              <w:instrText xml:space="preserve"> PAGEREF _Toc192194176 \h </w:instrText>
            </w:r>
            <w:r>
              <w:rPr>
                <w:noProof/>
                <w:webHidden/>
              </w:rPr>
            </w:r>
            <w:r>
              <w:rPr>
                <w:noProof/>
                <w:webHidden/>
              </w:rPr>
              <w:fldChar w:fldCharType="separate"/>
            </w:r>
            <w:r w:rsidR="0045721E">
              <w:rPr>
                <w:noProof/>
                <w:webHidden/>
              </w:rPr>
              <w:t>18</w:t>
            </w:r>
            <w:r>
              <w:rPr>
                <w:noProof/>
                <w:webHidden/>
              </w:rPr>
              <w:fldChar w:fldCharType="end"/>
            </w:r>
          </w:hyperlink>
        </w:p>
        <w:p w14:paraId="09FE2FD1" w14:textId="5BEEA22E" w:rsidR="00920EB3" w:rsidRDefault="00920EB3">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2194177" w:history="1">
            <w:r w:rsidRPr="00145058">
              <w:rPr>
                <w:rStyle w:val="Hyperlink"/>
                <w:rFonts w:eastAsiaTheme="majorEastAsia"/>
                <w:noProof/>
              </w:rPr>
              <w:t>V.</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Failure Modes &amp; Risk Management</w:t>
            </w:r>
            <w:r>
              <w:rPr>
                <w:noProof/>
                <w:webHidden/>
              </w:rPr>
              <w:tab/>
            </w:r>
            <w:r>
              <w:rPr>
                <w:noProof/>
                <w:webHidden/>
              </w:rPr>
              <w:fldChar w:fldCharType="begin"/>
            </w:r>
            <w:r>
              <w:rPr>
                <w:noProof/>
                <w:webHidden/>
              </w:rPr>
              <w:instrText xml:space="preserve"> PAGEREF _Toc192194177 \h </w:instrText>
            </w:r>
            <w:r>
              <w:rPr>
                <w:noProof/>
                <w:webHidden/>
              </w:rPr>
            </w:r>
            <w:r>
              <w:rPr>
                <w:noProof/>
                <w:webHidden/>
              </w:rPr>
              <w:fldChar w:fldCharType="separate"/>
            </w:r>
            <w:r w:rsidR="0045721E">
              <w:rPr>
                <w:noProof/>
                <w:webHidden/>
              </w:rPr>
              <w:t>23</w:t>
            </w:r>
            <w:r>
              <w:rPr>
                <w:noProof/>
                <w:webHidden/>
              </w:rPr>
              <w:fldChar w:fldCharType="end"/>
            </w:r>
          </w:hyperlink>
        </w:p>
        <w:p w14:paraId="777D0FA2" w14:textId="1BE8EED5" w:rsidR="00920EB3" w:rsidRDefault="00920EB3">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2194178" w:history="1">
            <w:r w:rsidRPr="00145058">
              <w:rPr>
                <w:rStyle w:val="Hyperlink"/>
                <w:rFonts w:ascii="Aptos" w:eastAsiaTheme="majorEastAsia" w:hAnsi="Aptos"/>
                <w:noProof/>
              </w:rPr>
              <w:t>VI.</w:t>
            </w:r>
            <w:r>
              <w:rPr>
                <w:rFonts w:asciiTheme="minorHAnsi" w:eastAsiaTheme="minorEastAsia" w:hAnsiTheme="minorHAnsi" w:cstheme="minorBidi"/>
                <w:b w:val="0"/>
                <w:bCs w:val="0"/>
                <w:caps w:val="0"/>
                <w:noProof/>
                <w:kern w:val="2"/>
                <w14:ligatures w14:val="standardContextual"/>
              </w:rPr>
              <w:tab/>
            </w:r>
            <w:r w:rsidRPr="00145058">
              <w:rPr>
                <w:rStyle w:val="Hyperlink"/>
                <w:rFonts w:ascii="Aptos" w:eastAsiaTheme="majorEastAsia" w:hAnsi="Aptos"/>
                <w:noProof/>
              </w:rPr>
              <w:t>Manufacturing &amp; Sourcing Strategy</w:t>
            </w:r>
            <w:r>
              <w:rPr>
                <w:noProof/>
                <w:webHidden/>
              </w:rPr>
              <w:tab/>
            </w:r>
            <w:r>
              <w:rPr>
                <w:noProof/>
                <w:webHidden/>
              </w:rPr>
              <w:fldChar w:fldCharType="begin"/>
            </w:r>
            <w:r>
              <w:rPr>
                <w:noProof/>
                <w:webHidden/>
              </w:rPr>
              <w:instrText xml:space="preserve"> PAGEREF _Toc192194178 \h </w:instrText>
            </w:r>
            <w:r>
              <w:rPr>
                <w:noProof/>
                <w:webHidden/>
              </w:rPr>
            </w:r>
            <w:r>
              <w:rPr>
                <w:noProof/>
                <w:webHidden/>
              </w:rPr>
              <w:fldChar w:fldCharType="separate"/>
            </w:r>
            <w:r w:rsidR="0045721E">
              <w:rPr>
                <w:noProof/>
                <w:webHidden/>
              </w:rPr>
              <w:t>24</w:t>
            </w:r>
            <w:r>
              <w:rPr>
                <w:noProof/>
                <w:webHidden/>
              </w:rPr>
              <w:fldChar w:fldCharType="end"/>
            </w:r>
          </w:hyperlink>
        </w:p>
        <w:p w14:paraId="13CDA839" w14:textId="11583A3A" w:rsidR="00920EB3" w:rsidRDefault="00920EB3">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2194179" w:history="1">
            <w:r w:rsidRPr="00145058">
              <w:rPr>
                <w:rStyle w:val="Hyperlink"/>
                <w:rFonts w:eastAsiaTheme="majorEastAsia"/>
                <w:noProof/>
              </w:rPr>
              <w:t>VII.</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Testing &amp; Validation Plan</w:t>
            </w:r>
            <w:r>
              <w:rPr>
                <w:noProof/>
                <w:webHidden/>
              </w:rPr>
              <w:tab/>
            </w:r>
            <w:r>
              <w:rPr>
                <w:noProof/>
                <w:webHidden/>
              </w:rPr>
              <w:fldChar w:fldCharType="begin"/>
            </w:r>
            <w:r>
              <w:rPr>
                <w:noProof/>
                <w:webHidden/>
              </w:rPr>
              <w:instrText xml:space="preserve"> PAGEREF _Toc192194179 \h </w:instrText>
            </w:r>
            <w:r>
              <w:rPr>
                <w:noProof/>
                <w:webHidden/>
              </w:rPr>
            </w:r>
            <w:r>
              <w:rPr>
                <w:noProof/>
                <w:webHidden/>
              </w:rPr>
              <w:fldChar w:fldCharType="separate"/>
            </w:r>
            <w:r w:rsidR="0045721E">
              <w:rPr>
                <w:noProof/>
                <w:webHidden/>
              </w:rPr>
              <w:t>26</w:t>
            </w:r>
            <w:r>
              <w:rPr>
                <w:noProof/>
                <w:webHidden/>
              </w:rPr>
              <w:fldChar w:fldCharType="end"/>
            </w:r>
          </w:hyperlink>
        </w:p>
        <w:p w14:paraId="53BB5B9D" w14:textId="2951C271" w:rsidR="00920EB3" w:rsidRDefault="00920EB3">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2194180" w:history="1">
            <w:r w:rsidRPr="00145058">
              <w:rPr>
                <w:rStyle w:val="Hyperlink"/>
                <w:rFonts w:ascii="Aptos" w:eastAsiaTheme="majorEastAsia" w:hAnsi="Aptos"/>
                <w:noProof/>
              </w:rPr>
              <w:t>IX.</w:t>
            </w:r>
            <w:r>
              <w:rPr>
                <w:rFonts w:asciiTheme="minorHAnsi" w:eastAsiaTheme="minorEastAsia" w:hAnsiTheme="minorHAnsi" w:cstheme="minorBidi"/>
                <w:b w:val="0"/>
                <w:bCs w:val="0"/>
                <w:caps w:val="0"/>
                <w:noProof/>
                <w:kern w:val="2"/>
                <w14:ligatures w14:val="standardContextual"/>
              </w:rPr>
              <w:tab/>
            </w:r>
            <w:r w:rsidRPr="00145058">
              <w:rPr>
                <w:rStyle w:val="Hyperlink"/>
                <w:rFonts w:eastAsiaTheme="majorEastAsia"/>
                <w:noProof/>
              </w:rPr>
              <w:t>Conclusion &amp; Next Steps</w:t>
            </w:r>
            <w:r>
              <w:rPr>
                <w:noProof/>
                <w:webHidden/>
              </w:rPr>
              <w:tab/>
            </w:r>
            <w:r>
              <w:rPr>
                <w:noProof/>
                <w:webHidden/>
              </w:rPr>
              <w:fldChar w:fldCharType="begin"/>
            </w:r>
            <w:r>
              <w:rPr>
                <w:noProof/>
                <w:webHidden/>
              </w:rPr>
              <w:instrText xml:space="preserve"> PAGEREF _Toc192194180 \h </w:instrText>
            </w:r>
            <w:r>
              <w:rPr>
                <w:noProof/>
                <w:webHidden/>
              </w:rPr>
            </w:r>
            <w:r>
              <w:rPr>
                <w:noProof/>
                <w:webHidden/>
              </w:rPr>
              <w:fldChar w:fldCharType="separate"/>
            </w:r>
            <w:r w:rsidR="0045721E">
              <w:rPr>
                <w:noProof/>
                <w:webHidden/>
              </w:rPr>
              <w:t>29</w:t>
            </w:r>
            <w:r>
              <w:rPr>
                <w:noProof/>
                <w:webHidden/>
              </w:rPr>
              <w:fldChar w:fldCharType="end"/>
            </w:r>
          </w:hyperlink>
        </w:p>
        <w:p w14:paraId="55B665C2" w14:textId="6A5016B1" w:rsidR="00920EB3" w:rsidRDefault="00920EB3">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2194181" w:history="1">
            <w:r w:rsidRPr="00145058">
              <w:rPr>
                <w:rStyle w:val="Hyperlink"/>
                <w:rFonts w:eastAsiaTheme="majorEastAsia"/>
                <w:noProof/>
              </w:rPr>
              <w:t>APPENDIX</w:t>
            </w:r>
            <w:r>
              <w:rPr>
                <w:noProof/>
                <w:webHidden/>
              </w:rPr>
              <w:tab/>
            </w:r>
            <w:r>
              <w:rPr>
                <w:noProof/>
                <w:webHidden/>
              </w:rPr>
              <w:fldChar w:fldCharType="begin"/>
            </w:r>
            <w:r>
              <w:rPr>
                <w:noProof/>
                <w:webHidden/>
              </w:rPr>
              <w:instrText xml:space="preserve"> PAGEREF _Toc192194181 \h </w:instrText>
            </w:r>
            <w:r>
              <w:rPr>
                <w:noProof/>
                <w:webHidden/>
              </w:rPr>
            </w:r>
            <w:r>
              <w:rPr>
                <w:noProof/>
                <w:webHidden/>
              </w:rPr>
              <w:fldChar w:fldCharType="separate"/>
            </w:r>
            <w:r w:rsidR="0045721E">
              <w:rPr>
                <w:noProof/>
                <w:webHidden/>
              </w:rPr>
              <w:t>30</w:t>
            </w:r>
            <w:r>
              <w:rPr>
                <w:noProof/>
                <w:webHidden/>
              </w:rPr>
              <w:fldChar w:fldCharType="end"/>
            </w:r>
          </w:hyperlink>
        </w:p>
        <w:p w14:paraId="516AA781" w14:textId="56F297E4" w:rsidR="00920EB3" w:rsidRDefault="00920EB3">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2194182" w:history="1">
            <w:r w:rsidRPr="00145058">
              <w:rPr>
                <w:rStyle w:val="Hyperlink"/>
                <w:rFonts w:eastAsiaTheme="majorEastAsia"/>
                <w:noProof/>
              </w:rPr>
              <w:t>A.1 - Project Management</w:t>
            </w:r>
            <w:r>
              <w:rPr>
                <w:noProof/>
                <w:webHidden/>
              </w:rPr>
              <w:tab/>
            </w:r>
            <w:r>
              <w:rPr>
                <w:noProof/>
                <w:webHidden/>
              </w:rPr>
              <w:fldChar w:fldCharType="begin"/>
            </w:r>
            <w:r>
              <w:rPr>
                <w:noProof/>
                <w:webHidden/>
              </w:rPr>
              <w:instrText xml:space="preserve"> PAGEREF _Toc192194182 \h </w:instrText>
            </w:r>
            <w:r>
              <w:rPr>
                <w:noProof/>
                <w:webHidden/>
              </w:rPr>
            </w:r>
            <w:r>
              <w:rPr>
                <w:noProof/>
                <w:webHidden/>
              </w:rPr>
              <w:fldChar w:fldCharType="separate"/>
            </w:r>
            <w:r w:rsidR="0045721E">
              <w:rPr>
                <w:noProof/>
                <w:webHidden/>
              </w:rPr>
              <w:t>31</w:t>
            </w:r>
            <w:r>
              <w:rPr>
                <w:noProof/>
                <w:webHidden/>
              </w:rPr>
              <w:fldChar w:fldCharType="end"/>
            </w:r>
          </w:hyperlink>
        </w:p>
        <w:p w14:paraId="03A8EC83" w14:textId="7EEB7C17" w:rsidR="00920EB3" w:rsidRDefault="00920EB3">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2194183" w:history="1">
            <w:r w:rsidRPr="00145058">
              <w:rPr>
                <w:rStyle w:val="Hyperlink"/>
                <w:rFonts w:eastAsiaTheme="majorEastAsia"/>
                <w:noProof/>
              </w:rPr>
              <w:t>A.2 – Business / Marketing</w:t>
            </w:r>
            <w:r>
              <w:rPr>
                <w:noProof/>
                <w:webHidden/>
              </w:rPr>
              <w:tab/>
            </w:r>
            <w:r>
              <w:rPr>
                <w:noProof/>
                <w:webHidden/>
              </w:rPr>
              <w:fldChar w:fldCharType="begin"/>
            </w:r>
            <w:r>
              <w:rPr>
                <w:noProof/>
                <w:webHidden/>
              </w:rPr>
              <w:instrText xml:space="preserve"> PAGEREF _Toc192194183 \h </w:instrText>
            </w:r>
            <w:r>
              <w:rPr>
                <w:noProof/>
                <w:webHidden/>
              </w:rPr>
            </w:r>
            <w:r>
              <w:rPr>
                <w:noProof/>
                <w:webHidden/>
              </w:rPr>
              <w:fldChar w:fldCharType="separate"/>
            </w:r>
            <w:r w:rsidR="0045721E">
              <w:rPr>
                <w:noProof/>
                <w:webHidden/>
              </w:rPr>
              <w:t>35</w:t>
            </w:r>
            <w:r>
              <w:rPr>
                <w:noProof/>
                <w:webHidden/>
              </w:rPr>
              <w:fldChar w:fldCharType="end"/>
            </w:r>
          </w:hyperlink>
        </w:p>
        <w:p w14:paraId="02861F9B" w14:textId="636D08AB" w:rsidR="00920EB3" w:rsidRDefault="00920EB3">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2194184" w:history="1">
            <w:r w:rsidRPr="00145058">
              <w:rPr>
                <w:rStyle w:val="Hyperlink"/>
                <w:rFonts w:eastAsiaTheme="majorEastAsia"/>
                <w:noProof/>
              </w:rPr>
              <w:t>A.3 – Design Process</w:t>
            </w:r>
            <w:r>
              <w:rPr>
                <w:noProof/>
                <w:webHidden/>
              </w:rPr>
              <w:tab/>
            </w:r>
            <w:r>
              <w:rPr>
                <w:noProof/>
                <w:webHidden/>
              </w:rPr>
              <w:fldChar w:fldCharType="begin"/>
            </w:r>
            <w:r>
              <w:rPr>
                <w:noProof/>
                <w:webHidden/>
              </w:rPr>
              <w:instrText xml:space="preserve"> PAGEREF _Toc192194184 \h </w:instrText>
            </w:r>
            <w:r>
              <w:rPr>
                <w:noProof/>
                <w:webHidden/>
              </w:rPr>
            </w:r>
            <w:r>
              <w:rPr>
                <w:noProof/>
                <w:webHidden/>
              </w:rPr>
              <w:fldChar w:fldCharType="separate"/>
            </w:r>
            <w:r w:rsidR="0045721E">
              <w:rPr>
                <w:noProof/>
                <w:webHidden/>
              </w:rPr>
              <w:t>45</w:t>
            </w:r>
            <w:r>
              <w:rPr>
                <w:noProof/>
                <w:webHidden/>
              </w:rPr>
              <w:fldChar w:fldCharType="end"/>
            </w:r>
          </w:hyperlink>
        </w:p>
        <w:p w14:paraId="67E58EA0" w14:textId="6E7731C2" w:rsidR="009D2F88" w:rsidRDefault="009D2F88">
          <w:r>
            <w:rPr>
              <w:b/>
              <w:bCs/>
              <w:noProof/>
            </w:rPr>
            <w:fldChar w:fldCharType="end"/>
          </w:r>
        </w:p>
      </w:sdtContent>
    </w:sdt>
    <w:p w14:paraId="65C1D714" w14:textId="77777777" w:rsidR="001170BF" w:rsidRPr="001170BF" w:rsidRDefault="001170BF" w:rsidP="001170BF"/>
    <w:p w14:paraId="2A3B0735" w14:textId="7997FB4F" w:rsidR="001628DF" w:rsidRPr="00074122" w:rsidRDefault="009D2F88">
      <w:pPr>
        <w:spacing w:after="160" w:line="279" w:lineRule="auto"/>
      </w:pPr>
      <w:r>
        <w:br w:type="page"/>
      </w:r>
      <w:bookmarkStart w:id="3" w:name="_Toc189332684"/>
      <w:bookmarkStart w:id="4" w:name="_Toc189332850"/>
    </w:p>
    <w:p w14:paraId="68DA12E4" w14:textId="6C58EAF7" w:rsidR="00C3388A" w:rsidRPr="00785B6A" w:rsidRDefault="003A4281" w:rsidP="00785B6A">
      <w:pPr>
        <w:pStyle w:val="Heading1"/>
        <w:rPr>
          <w:b/>
          <w:color w:val="auto"/>
          <w:sz w:val="48"/>
          <w:szCs w:val="48"/>
        </w:rPr>
      </w:pPr>
      <w:bookmarkStart w:id="5" w:name="_Toc192194172"/>
      <w:r w:rsidRPr="20610F67">
        <w:rPr>
          <w:b/>
          <w:color w:val="auto"/>
          <w:sz w:val="48"/>
          <w:szCs w:val="48"/>
        </w:rPr>
        <w:lastRenderedPageBreak/>
        <w:t>Introduction</w:t>
      </w:r>
      <w:bookmarkEnd w:id="3"/>
      <w:bookmarkEnd w:id="4"/>
      <w:bookmarkEnd w:id="5"/>
    </w:p>
    <w:p w14:paraId="47422E3B" w14:textId="1C322E41" w:rsidR="00E66E04" w:rsidRDefault="00907A3C" w:rsidP="00C25C4E">
      <w:pPr>
        <w:pStyle w:val="Heading1"/>
        <w:numPr>
          <w:ilvl w:val="0"/>
          <w:numId w:val="14"/>
        </w:numPr>
        <w:rPr>
          <w:b/>
          <w:color w:val="auto"/>
          <w:sz w:val="32"/>
          <w:szCs w:val="32"/>
        </w:rPr>
      </w:pPr>
      <w:bookmarkStart w:id="6" w:name="_Toc189332851"/>
      <w:bookmarkStart w:id="7" w:name="_Toc192194173"/>
      <w:r w:rsidRPr="20610F67">
        <w:rPr>
          <w:b/>
          <w:color w:val="auto"/>
          <w:sz w:val="32"/>
          <w:szCs w:val="32"/>
        </w:rPr>
        <w:t>Identifying the Problem</w:t>
      </w:r>
      <w:bookmarkEnd w:id="6"/>
      <w:bookmarkEnd w:id="7"/>
    </w:p>
    <w:p w14:paraId="4BDA46AD" w14:textId="77777777" w:rsidR="00D22CAA" w:rsidRPr="00D22CAA" w:rsidRDefault="00D22CAA" w:rsidP="00D22CAA"/>
    <w:p w14:paraId="40559AE7" w14:textId="6A9DC5DF" w:rsidR="00677F49" w:rsidRDefault="00D51547" w:rsidP="004751A6">
      <w:pPr>
        <w:pStyle w:val="paragraph"/>
        <w:spacing w:before="0" w:beforeAutospacing="0" w:after="0" w:afterAutospacing="0"/>
        <w:ind w:firstLine="720"/>
        <w:jc w:val="both"/>
        <w:rPr>
          <w:rFonts w:ascii="Aptos" w:hAnsi="Aptos"/>
        </w:rPr>
      </w:pPr>
      <w:r>
        <w:rPr>
          <w:rFonts w:ascii="Aptos" w:hAnsi="Aptos"/>
        </w:rPr>
        <w:t xml:space="preserve">The </w:t>
      </w:r>
      <w:r w:rsidR="000A4E9B">
        <w:rPr>
          <w:rFonts w:ascii="Aptos" w:hAnsi="Aptos"/>
        </w:rPr>
        <w:t>Down To Earth (D2E)</w:t>
      </w:r>
      <w:r>
        <w:rPr>
          <w:rFonts w:ascii="Aptos" w:hAnsi="Aptos"/>
        </w:rPr>
        <w:t xml:space="preserve"> team has identified </w:t>
      </w:r>
      <w:r w:rsidR="001D4E98">
        <w:rPr>
          <w:rFonts w:ascii="Aptos" w:hAnsi="Aptos"/>
        </w:rPr>
        <w:t xml:space="preserve">a significant gap in the </w:t>
      </w:r>
      <w:r w:rsidR="00DD0AE7">
        <w:rPr>
          <w:rFonts w:ascii="Aptos" w:hAnsi="Aptos"/>
        </w:rPr>
        <w:t xml:space="preserve">soil sampling market. Soil sampling </w:t>
      </w:r>
      <w:r w:rsidR="0053586C">
        <w:rPr>
          <w:rFonts w:ascii="Aptos" w:hAnsi="Aptos"/>
        </w:rPr>
        <w:t>plays a crucial role in agriculture, environmental monitoring</w:t>
      </w:r>
      <w:r w:rsidR="007D47D1">
        <w:rPr>
          <w:rFonts w:ascii="Aptos" w:hAnsi="Aptos"/>
        </w:rPr>
        <w:t xml:space="preserve">, and geotechnical engineering. </w:t>
      </w:r>
      <w:r w:rsidR="00B00B77">
        <w:rPr>
          <w:rFonts w:ascii="Aptos" w:hAnsi="Aptos"/>
        </w:rPr>
        <w:t xml:space="preserve">Reliable </w:t>
      </w:r>
      <w:r w:rsidR="00846801">
        <w:rPr>
          <w:rFonts w:ascii="Aptos" w:hAnsi="Aptos"/>
        </w:rPr>
        <w:t xml:space="preserve">soil analysis </w:t>
      </w:r>
      <w:r w:rsidR="00A10309">
        <w:rPr>
          <w:rFonts w:ascii="Aptos" w:hAnsi="Aptos"/>
        </w:rPr>
        <w:t xml:space="preserve">provides insights into soil composition, fertility, contamination levels, and mechanical </w:t>
      </w:r>
      <w:r w:rsidR="00C02267">
        <w:rPr>
          <w:rFonts w:ascii="Aptos" w:hAnsi="Aptos"/>
        </w:rPr>
        <w:t xml:space="preserve">properties. However, </w:t>
      </w:r>
      <w:r w:rsidR="00317B6A">
        <w:rPr>
          <w:rFonts w:ascii="Aptos" w:hAnsi="Aptos"/>
        </w:rPr>
        <w:t xml:space="preserve">traditional </w:t>
      </w:r>
      <w:r w:rsidR="00C02267">
        <w:rPr>
          <w:rFonts w:ascii="Aptos" w:hAnsi="Aptos"/>
        </w:rPr>
        <w:t xml:space="preserve">soil </w:t>
      </w:r>
      <w:r w:rsidR="4CE199E2" w:rsidRPr="79BBCEE6">
        <w:rPr>
          <w:rFonts w:ascii="Aptos" w:hAnsi="Aptos"/>
        </w:rPr>
        <w:t xml:space="preserve">sampling and testing </w:t>
      </w:r>
      <w:r w:rsidR="00317B6A">
        <w:rPr>
          <w:rFonts w:ascii="Aptos" w:hAnsi="Aptos"/>
        </w:rPr>
        <w:t xml:space="preserve">methods </w:t>
      </w:r>
      <w:r w:rsidR="00B37873">
        <w:rPr>
          <w:rFonts w:ascii="Aptos" w:hAnsi="Aptos"/>
        </w:rPr>
        <w:t>involve</w:t>
      </w:r>
      <w:r w:rsidR="4CE199E2" w:rsidRPr="79BBCEE6">
        <w:rPr>
          <w:rFonts w:ascii="Aptos" w:hAnsi="Aptos"/>
        </w:rPr>
        <w:t xml:space="preserve"> several challenges</w:t>
      </w:r>
      <w:r w:rsidR="00B6292B">
        <w:rPr>
          <w:rFonts w:ascii="Aptos" w:hAnsi="Aptos"/>
        </w:rPr>
        <w:t xml:space="preserve"> i</w:t>
      </w:r>
      <w:r w:rsidR="00B6292B" w:rsidRPr="00B6292B">
        <w:rPr>
          <w:rFonts w:ascii="Aptos" w:hAnsi="Aptos"/>
        </w:rPr>
        <w:t>ncluding inconsistencies in sample collection</w:t>
      </w:r>
      <w:r w:rsidR="00B6292B">
        <w:rPr>
          <w:rFonts w:ascii="Aptos" w:hAnsi="Aptos"/>
        </w:rPr>
        <w:t xml:space="preserve"> due to heavy bulky equipment</w:t>
      </w:r>
      <w:r w:rsidR="00B6292B" w:rsidRPr="00B6292B">
        <w:rPr>
          <w:rFonts w:ascii="Aptos" w:hAnsi="Aptos"/>
        </w:rPr>
        <w:t xml:space="preserve">, </w:t>
      </w:r>
      <w:r w:rsidR="00B6292B">
        <w:rPr>
          <w:rFonts w:ascii="Aptos" w:hAnsi="Aptos"/>
        </w:rPr>
        <w:t xml:space="preserve">soil </w:t>
      </w:r>
      <w:r w:rsidR="00B6292B" w:rsidRPr="00B6292B">
        <w:rPr>
          <w:rFonts w:ascii="Aptos" w:hAnsi="Aptos"/>
        </w:rPr>
        <w:t xml:space="preserve">contamination between </w:t>
      </w:r>
      <w:r w:rsidR="00B6292B">
        <w:rPr>
          <w:rFonts w:ascii="Aptos" w:hAnsi="Aptos"/>
        </w:rPr>
        <w:t xml:space="preserve">depth </w:t>
      </w:r>
      <w:r w:rsidR="00B6292B" w:rsidRPr="00B6292B">
        <w:rPr>
          <w:rFonts w:ascii="Aptos" w:hAnsi="Aptos"/>
        </w:rPr>
        <w:t>layers, and inefficiencies in manual operations.</w:t>
      </w:r>
      <w:r w:rsidR="00B6292B">
        <w:rPr>
          <w:rFonts w:ascii="Aptos" w:hAnsi="Aptos"/>
        </w:rPr>
        <w:t xml:space="preserve"> </w:t>
      </w:r>
      <w:r w:rsidR="00B81EA7" w:rsidRPr="00C5771F">
        <w:rPr>
          <w:rFonts w:ascii="Aptos" w:hAnsi="Aptos"/>
        </w:rPr>
        <w:t>These limitations hinder the accuracy of soil assessments, leading to suboptimal decision-making in farming, land development, and environmental remediation.</w:t>
      </w:r>
      <w:r w:rsidR="00B81EA7">
        <w:rPr>
          <w:rFonts w:ascii="Aptos" w:hAnsi="Aptos"/>
        </w:rPr>
        <w:t xml:space="preserve"> </w:t>
      </w:r>
      <w:r w:rsidR="009566EC">
        <w:rPr>
          <w:rFonts w:ascii="Aptos" w:hAnsi="Aptos"/>
        </w:rPr>
        <w:t xml:space="preserve">The market consists of either manually operated soil </w:t>
      </w:r>
      <w:r w:rsidR="005231B0">
        <w:rPr>
          <w:rFonts w:ascii="Aptos" w:hAnsi="Aptos"/>
        </w:rPr>
        <w:t xml:space="preserve">sampling equipment </w:t>
      </w:r>
      <w:r w:rsidR="00212765">
        <w:rPr>
          <w:rFonts w:ascii="Aptos" w:hAnsi="Aptos"/>
        </w:rPr>
        <w:t>or complex</w:t>
      </w:r>
      <w:r w:rsidR="00F13FA7">
        <w:rPr>
          <w:rFonts w:ascii="Aptos" w:hAnsi="Aptos"/>
        </w:rPr>
        <w:t>, bulky machinery that require skilled access to</w:t>
      </w:r>
      <w:r w:rsidR="001062A7">
        <w:rPr>
          <w:rFonts w:ascii="Aptos" w:hAnsi="Aptos"/>
        </w:rPr>
        <w:t xml:space="preserve"> greater soil depths. </w:t>
      </w:r>
      <w:r w:rsidR="00315555" w:rsidRPr="00315555">
        <w:rPr>
          <w:rFonts w:ascii="Aptos" w:hAnsi="Aptos"/>
        </w:rPr>
        <w:t>This presents an opportunity for an intermediate solution</w:t>
      </w:r>
      <w:r w:rsidR="00315555">
        <w:rPr>
          <w:rFonts w:ascii="Aptos" w:hAnsi="Aptos"/>
        </w:rPr>
        <w:t>, a device that is</w:t>
      </w:r>
      <w:r w:rsidR="00315555" w:rsidRPr="00315555">
        <w:rPr>
          <w:rFonts w:ascii="Aptos" w:hAnsi="Aptos"/>
        </w:rPr>
        <w:t xml:space="preserve"> portable, efficient, and capable of burrowing and collecting soil samples at multiple depths without compromising sample integrity</w:t>
      </w:r>
      <w:r w:rsidR="00CA237D">
        <w:rPr>
          <w:rFonts w:ascii="Aptos" w:hAnsi="Aptos"/>
        </w:rPr>
        <w:t xml:space="preserve"> (Refer to Appendix A.2)</w:t>
      </w:r>
    </w:p>
    <w:p w14:paraId="0A3A28FC" w14:textId="521E5744" w:rsidR="00F13FA7" w:rsidRDefault="00F13FA7" w:rsidP="004751A6">
      <w:pPr>
        <w:pStyle w:val="paragraph"/>
        <w:spacing w:before="0" w:beforeAutospacing="0" w:after="0" w:afterAutospacing="0"/>
        <w:ind w:firstLine="720"/>
        <w:jc w:val="both"/>
        <w:rPr>
          <w:rFonts w:ascii="Aptos" w:hAnsi="Aptos"/>
        </w:rPr>
      </w:pPr>
    </w:p>
    <w:p w14:paraId="6561DCE5" w14:textId="09EDA51A" w:rsidR="00907A3C" w:rsidRPr="00785B6A" w:rsidRDefault="006A3766" w:rsidP="004751A6">
      <w:pPr>
        <w:pStyle w:val="paragraph"/>
        <w:spacing w:before="0" w:beforeAutospacing="0" w:after="0" w:afterAutospacing="0"/>
        <w:ind w:firstLine="720"/>
        <w:jc w:val="both"/>
        <w:rPr>
          <w:rFonts w:ascii="Aptos" w:hAnsi="Aptos"/>
        </w:rPr>
      </w:pPr>
      <w:r w:rsidRPr="006A3766">
        <w:rPr>
          <w:rFonts w:ascii="Aptos" w:hAnsi="Aptos"/>
        </w:rPr>
        <w:t xml:space="preserve">To address this gap, we intend to build </w:t>
      </w:r>
      <w:proofErr w:type="spellStart"/>
      <w:r w:rsidRPr="006A3766">
        <w:rPr>
          <w:rFonts w:ascii="Aptos" w:hAnsi="Aptos"/>
        </w:rPr>
        <w:t>TerraProbe</w:t>
      </w:r>
      <w:proofErr w:type="spellEnd"/>
      <w:r w:rsidRPr="006A3766">
        <w:rPr>
          <w:rFonts w:ascii="Aptos" w:hAnsi="Aptos"/>
        </w:rPr>
        <w:t xml:space="preserve">, </w:t>
      </w:r>
      <w:r w:rsidRPr="006A3766">
        <w:rPr>
          <w:rFonts w:ascii="Aptos" w:hAnsi="Aptos"/>
          <w:color w:val="FF0000"/>
        </w:rPr>
        <w:t>a soil sampling robot specifically designed for small to mid-sized farmers who cultivate a limited variety of crops. Unlike large-scale agribusinesses with access to industrial-grade soil testing solutions, these farmers often lack affordable, efficient tools for precise soil analysis.</w:t>
      </w:r>
      <w:r w:rsidRPr="006A3766">
        <w:rPr>
          <w:rFonts w:ascii="Aptos" w:hAnsi="Aptos"/>
        </w:rPr>
        <w:t xml:space="preserve"> </w:t>
      </w:r>
      <w:proofErr w:type="spellStart"/>
      <w:r w:rsidRPr="006A3766">
        <w:rPr>
          <w:rFonts w:ascii="Aptos" w:hAnsi="Aptos"/>
        </w:rPr>
        <w:t>TerraProbe</w:t>
      </w:r>
      <w:proofErr w:type="spellEnd"/>
      <w:r w:rsidRPr="006A3766">
        <w:rPr>
          <w:rFonts w:ascii="Aptos" w:hAnsi="Aptos"/>
        </w:rPr>
        <w:t xml:space="preserve"> aims to bridge this gap by providing an accessible, easy-to-use, and data-driven solution tailored to their needs. </w:t>
      </w:r>
      <w:r w:rsidR="002004B8" w:rsidRPr="002004B8">
        <w:rPr>
          <w:rFonts w:ascii="Aptos" w:hAnsi="Aptos"/>
        </w:rPr>
        <w:t xml:space="preserve">The system will efficiently burrow into the soil, extract samples at various depths, and provide </w:t>
      </w:r>
      <w:r w:rsidR="00B83630" w:rsidRPr="00B83630">
        <w:rPr>
          <w:rFonts w:ascii="Aptos" w:hAnsi="Aptos"/>
          <w:color w:val="FF0000"/>
        </w:rPr>
        <w:t>a soil testing probe</w:t>
      </w:r>
      <w:r w:rsidR="00B83630">
        <w:rPr>
          <w:rFonts w:ascii="Aptos" w:hAnsi="Aptos"/>
        </w:rPr>
        <w:t xml:space="preserve"> that collects </w:t>
      </w:r>
      <w:r w:rsidR="002004B8" w:rsidRPr="002004B8">
        <w:rPr>
          <w:rFonts w:ascii="Aptos" w:hAnsi="Aptos"/>
        </w:rPr>
        <w:t xml:space="preserve">real-time data through an integrated dashboard, displaying critical soil properties such as </w:t>
      </w:r>
      <w:r w:rsidR="00947611">
        <w:rPr>
          <w:rFonts w:ascii="Aptos" w:hAnsi="Aptos"/>
        </w:rPr>
        <w:t>NPK (Nitrogen, Phosphorus, Potassium Concentrations)</w:t>
      </w:r>
      <w:r w:rsidR="00DE25AA">
        <w:rPr>
          <w:rFonts w:ascii="Aptos" w:hAnsi="Aptos"/>
        </w:rPr>
        <w:t xml:space="preserve"> and moisture</w:t>
      </w:r>
      <w:r w:rsidR="002004B8" w:rsidRPr="002004B8">
        <w:rPr>
          <w:rFonts w:ascii="Aptos" w:hAnsi="Aptos"/>
        </w:rPr>
        <w:t>. Our vision is to revolutionize soil sampling and monitoring by delivering an on-demand, portable, and labor-efficient solution that offers real-time analytics across different soil depths.</w:t>
      </w:r>
      <w:r w:rsidR="00947611">
        <w:rPr>
          <w:rFonts w:ascii="Aptos" w:hAnsi="Aptos"/>
        </w:rPr>
        <w:t xml:space="preserve"> The device will not only provide a method to accurately excavate and extract soil samples </w:t>
      </w:r>
      <w:r w:rsidR="001F3C10">
        <w:rPr>
          <w:rFonts w:ascii="Aptos" w:hAnsi="Aptos"/>
        </w:rPr>
        <w:t xml:space="preserve">but also provide </w:t>
      </w:r>
      <w:r w:rsidR="002A584C">
        <w:rPr>
          <w:rFonts w:ascii="Aptos" w:hAnsi="Aptos"/>
        </w:rPr>
        <w:t>data on-site</w:t>
      </w:r>
      <w:r w:rsidR="00163DA0">
        <w:rPr>
          <w:rFonts w:ascii="Aptos" w:hAnsi="Aptos"/>
        </w:rPr>
        <w:t xml:space="preserve"> instead of </w:t>
      </w:r>
      <w:r w:rsidR="00362F9D">
        <w:rPr>
          <w:rFonts w:ascii="Aptos" w:hAnsi="Aptos"/>
        </w:rPr>
        <w:t xml:space="preserve">requiring </w:t>
      </w:r>
      <w:r w:rsidR="00923D22">
        <w:rPr>
          <w:rFonts w:ascii="Aptos" w:hAnsi="Aptos"/>
        </w:rPr>
        <w:t>testing at the lab.</w:t>
      </w:r>
      <w:r w:rsidR="002004B8" w:rsidRPr="002004B8">
        <w:rPr>
          <w:rFonts w:ascii="Aptos" w:hAnsi="Aptos"/>
        </w:rPr>
        <w:t xml:space="preserve"> </w:t>
      </w:r>
      <w:proofErr w:type="spellStart"/>
      <w:r w:rsidR="00923D22">
        <w:rPr>
          <w:rFonts w:ascii="Aptos" w:hAnsi="Aptos"/>
        </w:rPr>
        <w:t>TerraProbe</w:t>
      </w:r>
      <w:proofErr w:type="spellEnd"/>
      <w:r w:rsidR="00923D22">
        <w:rPr>
          <w:rFonts w:ascii="Aptos" w:hAnsi="Aptos"/>
        </w:rPr>
        <w:t xml:space="preserve"> </w:t>
      </w:r>
      <w:r w:rsidR="00074732">
        <w:rPr>
          <w:rFonts w:ascii="Aptos" w:hAnsi="Aptos"/>
        </w:rPr>
        <w:t>is</w:t>
      </w:r>
      <w:r w:rsidR="00923D22">
        <w:rPr>
          <w:rFonts w:ascii="Aptos" w:hAnsi="Aptos"/>
        </w:rPr>
        <w:t xml:space="preserve"> a</w:t>
      </w:r>
      <w:r w:rsidR="002110D0">
        <w:rPr>
          <w:rFonts w:ascii="Aptos" w:hAnsi="Aptos"/>
        </w:rPr>
        <w:t xml:space="preserve"> tool not </w:t>
      </w:r>
      <w:r w:rsidR="000D7275">
        <w:rPr>
          <w:rFonts w:ascii="Aptos" w:hAnsi="Aptos"/>
        </w:rPr>
        <w:t>only</w:t>
      </w:r>
      <w:r w:rsidR="002110D0">
        <w:rPr>
          <w:rFonts w:ascii="Aptos" w:hAnsi="Aptos"/>
        </w:rPr>
        <w:t xml:space="preserve"> for farmers</w:t>
      </w:r>
      <w:r w:rsidR="00F9456C">
        <w:rPr>
          <w:rFonts w:ascii="Aptos" w:hAnsi="Aptos"/>
        </w:rPr>
        <w:t xml:space="preserve"> and </w:t>
      </w:r>
      <w:r w:rsidR="00A51ADD">
        <w:rPr>
          <w:rFonts w:ascii="Aptos" w:hAnsi="Aptos"/>
        </w:rPr>
        <w:t>agronomists but</w:t>
      </w:r>
      <w:r w:rsidR="0026417E">
        <w:rPr>
          <w:rFonts w:ascii="Aptos" w:hAnsi="Aptos"/>
        </w:rPr>
        <w:t xml:space="preserve"> </w:t>
      </w:r>
      <w:r w:rsidR="008275C4">
        <w:rPr>
          <w:rFonts w:ascii="Aptos" w:hAnsi="Aptos"/>
        </w:rPr>
        <w:t xml:space="preserve">eventually has the potential </w:t>
      </w:r>
      <w:r w:rsidR="00A51ADD">
        <w:rPr>
          <w:rFonts w:ascii="Aptos" w:hAnsi="Aptos"/>
        </w:rPr>
        <w:t xml:space="preserve">to become </w:t>
      </w:r>
      <w:r w:rsidR="0026417E">
        <w:rPr>
          <w:rFonts w:ascii="Aptos" w:hAnsi="Aptos"/>
        </w:rPr>
        <w:t>a daily household</w:t>
      </w:r>
      <w:r w:rsidR="00923D22">
        <w:rPr>
          <w:rFonts w:ascii="Aptos" w:hAnsi="Aptos"/>
        </w:rPr>
        <w:t xml:space="preserve"> solution </w:t>
      </w:r>
      <w:r w:rsidR="002110D0">
        <w:rPr>
          <w:rFonts w:ascii="Aptos" w:hAnsi="Aptos"/>
        </w:rPr>
        <w:t>that will</w:t>
      </w:r>
      <w:r w:rsidR="002004B8" w:rsidRPr="002004B8">
        <w:rPr>
          <w:rFonts w:ascii="Aptos" w:hAnsi="Aptos"/>
        </w:rPr>
        <w:t xml:space="preserve"> enable data-driven decision-making to optimize crop yield, improve construction planning, and promote sustainable land management practices globally.</w:t>
      </w:r>
    </w:p>
    <w:p w14:paraId="127E6181" w14:textId="497A912B" w:rsidR="00345FF0" w:rsidRPr="00EC5186" w:rsidRDefault="00907A3C" w:rsidP="00C25C4E">
      <w:pPr>
        <w:pStyle w:val="Heading1"/>
        <w:numPr>
          <w:ilvl w:val="0"/>
          <w:numId w:val="14"/>
        </w:numPr>
        <w:rPr>
          <w:rFonts w:ascii="Aptos" w:hAnsi="Aptos"/>
          <w:b/>
          <w:bCs/>
          <w:color w:val="000000" w:themeColor="text1"/>
          <w:sz w:val="32"/>
          <w:szCs w:val="32"/>
        </w:rPr>
      </w:pPr>
      <w:bookmarkStart w:id="8" w:name="_Toc189332852"/>
      <w:bookmarkStart w:id="9" w:name="_Toc192194174"/>
      <w:r w:rsidRPr="20610F67">
        <w:rPr>
          <w:b/>
          <w:color w:val="auto"/>
          <w:sz w:val="32"/>
          <w:szCs w:val="32"/>
        </w:rPr>
        <w:t>Understanding the Stakeholders &amp; Market</w:t>
      </w:r>
      <w:bookmarkEnd w:id="8"/>
      <w:bookmarkEnd w:id="9"/>
    </w:p>
    <w:p w14:paraId="5125B3D6" w14:textId="77777777" w:rsidR="00C853AD" w:rsidRDefault="00C853AD" w:rsidP="00343A57">
      <w:pPr>
        <w:pStyle w:val="paragraph"/>
        <w:spacing w:before="0" w:beforeAutospacing="0" w:after="0" w:afterAutospacing="0"/>
        <w:rPr>
          <w:rFonts w:ascii="Aptos" w:hAnsi="Aptos"/>
        </w:rPr>
      </w:pPr>
    </w:p>
    <w:p w14:paraId="43D05DEA" w14:textId="0BCB17E3" w:rsidR="008B43E3" w:rsidRPr="008B43E3" w:rsidRDefault="00253114" w:rsidP="00470034">
      <w:pPr>
        <w:pStyle w:val="paragraph"/>
        <w:spacing w:before="0" w:beforeAutospacing="0" w:after="0" w:afterAutospacing="0"/>
        <w:ind w:firstLine="720"/>
        <w:jc w:val="both"/>
        <w:rPr>
          <w:rFonts w:ascii="Aptos" w:hAnsi="Aptos"/>
        </w:rPr>
      </w:pPr>
      <w:r>
        <w:rPr>
          <w:rFonts w:ascii="Aptos" w:hAnsi="Aptos"/>
        </w:rPr>
        <w:t xml:space="preserve">In the agricultural market, </w:t>
      </w:r>
      <w:r w:rsidR="00DC7B82" w:rsidRPr="00DC7B82">
        <w:rPr>
          <w:rFonts w:ascii="Aptos" w:hAnsi="Aptos"/>
        </w:rPr>
        <w:t>the need for more efficient, accurate, and accessible soil testing is becoming increasingly important</w:t>
      </w:r>
      <w:r w:rsidR="00DC7B82">
        <w:rPr>
          <w:rFonts w:ascii="Aptos" w:hAnsi="Aptos"/>
        </w:rPr>
        <w:t xml:space="preserve">. </w:t>
      </w:r>
      <w:r w:rsidR="00120E6B">
        <w:rPr>
          <w:rFonts w:ascii="Aptos" w:hAnsi="Aptos"/>
        </w:rPr>
        <w:t>Our primary and target consumers are farmers and agronomists who require the collection of soil samples to analyze properties at various depths.</w:t>
      </w:r>
      <w:r w:rsidR="00470034">
        <w:rPr>
          <w:rFonts w:ascii="Aptos" w:hAnsi="Aptos"/>
        </w:rPr>
        <w:t xml:space="preserve"> </w:t>
      </w:r>
      <w:r w:rsidR="00CB674E" w:rsidRPr="00470034">
        <w:rPr>
          <w:rFonts w:ascii="Aptos" w:hAnsi="Aptos"/>
          <w:color w:val="FF0000"/>
        </w:rPr>
        <w:t xml:space="preserve">Specifically, </w:t>
      </w:r>
      <w:proofErr w:type="spellStart"/>
      <w:r w:rsidR="008B43E3" w:rsidRPr="008B43E3">
        <w:rPr>
          <w:rFonts w:ascii="Aptos" w:hAnsi="Aptos"/>
          <w:color w:val="FF0000"/>
        </w:rPr>
        <w:t>TerraProb</w:t>
      </w:r>
      <w:r w:rsidR="00CB674E" w:rsidRPr="00470034">
        <w:rPr>
          <w:rFonts w:ascii="Aptos" w:hAnsi="Aptos"/>
          <w:color w:val="FF0000"/>
        </w:rPr>
        <w:t>e’s</w:t>
      </w:r>
      <w:proofErr w:type="spellEnd"/>
      <w:r w:rsidR="00CB674E" w:rsidRPr="00470034">
        <w:rPr>
          <w:rFonts w:ascii="Aptos" w:hAnsi="Aptos"/>
          <w:color w:val="FF0000"/>
        </w:rPr>
        <w:t xml:space="preserve"> target consumer</w:t>
      </w:r>
      <w:r w:rsidR="008B43E3" w:rsidRPr="008B43E3">
        <w:rPr>
          <w:rFonts w:ascii="Aptos" w:hAnsi="Aptos"/>
          <w:color w:val="FF0000"/>
        </w:rPr>
        <w:t xml:space="preserve"> is designed primarily for small to mid-</w:t>
      </w:r>
      <w:r w:rsidR="008B43E3" w:rsidRPr="008B43E3">
        <w:rPr>
          <w:rFonts w:ascii="Aptos" w:hAnsi="Aptos"/>
          <w:color w:val="FF0000"/>
        </w:rPr>
        <w:lastRenderedPageBreak/>
        <w:t>sized farmers who cultivate a few crops and often lack affordable, efficient soil testing solutions. Currently,</w:t>
      </w:r>
      <w:r w:rsidR="00CB674E" w:rsidRPr="00470034">
        <w:rPr>
          <w:rFonts w:ascii="Aptos" w:hAnsi="Aptos"/>
          <w:color w:val="FF0000"/>
        </w:rPr>
        <w:t xml:space="preserve"> according to a study by Crop Nutrition,</w:t>
      </w:r>
      <w:r w:rsidR="008B43E3" w:rsidRPr="008B43E3">
        <w:rPr>
          <w:rFonts w:ascii="Aptos" w:hAnsi="Aptos"/>
          <w:color w:val="FF0000"/>
        </w:rPr>
        <w:t xml:space="preserve"> only 10-15% of fields in small-grain farming regions undergo annual soil testing, largely due to the high cost and time commitment associated with third-party services. With soil testing prices varying by region and increasing due to rising fuel costs, many farmers </w:t>
      </w:r>
      <w:r w:rsidR="00470034" w:rsidRPr="008B43E3">
        <w:rPr>
          <w:rFonts w:ascii="Aptos" w:hAnsi="Aptos"/>
          <w:color w:val="FF0000"/>
        </w:rPr>
        <w:t>forgo</w:t>
      </w:r>
      <w:r w:rsidR="00470034">
        <w:rPr>
          <w:rFonts w:ascii="Aptos" w:hAnsi="Aptos"/>
          <w:color w:val="FF0000"/>
        </w:rPr>
        <w:t xml:space="preserve"> </w:t>
      </w:r>
      <w:r w:rsidR="008B43E3" w:rsidRPr="008B43E3">
        <w:rPr>
          <w:rFonts w:ascii="Aptos" w:hAnsi="Aptos"/>
          <w:color w:val="FF0000"/>
        </w:rPr>
        <w:t>testing altogether, leading to suboptimal soil management and lower crop yields</w:t>
      </w:r>
      <w:r w:rsidR="00470034" w:rsidRPr="00470034">
        <w:rPr>
          <w:rFonts w:ascii="Aptos" w:hAnsi="Aptos"/>
          <w:color w:val="FF0000"/>
        </w:rPr>
        <w:t xml:space="preserve"> for many small-</w:t>
      </w:r>
      <w:r w:rsidR="00B84E94">
        <w:rPr>
          <w:rFonts w:ascii="Aptos" w:hAnsi="Aptos"/>
          <w:color w:val="FF0000"/>
        </w:rPr>
        <w:t>scale</w:t>
      </w:r>
      <w:r w:rsidR="00470034" w:rsidRPr="00470034">
        <w:rPr>
          <w:rFonts w:ascii="Aptos" w:hAnsi="Aptos"/>
          <w:color w:val="FF0000"/>
        </w:rPr>
        <w:t xml:space="preserve"> farmers</w:t>
      </w:r>
      <w:r w:rsidR="008B43E3" w:rsidRPr="008B43E3">
        <w:rPr>
          <w:rFonts w:ascii="Aptos" w:hAnsi="Aptos"/>
          <w:color w:val="FF0000"/>
        </w:rPr>
        <w:t>.</w:t>
      </w:r>
    </w:p>
    <w:p w14:paraId="5BDDA23C" w14:textId="77777777" w:rsidR="008B43E3" w:rsidRDefault="008B43E3" w:rsidP="00470034">
      <w:pPr>
        <w:pStyle w:val="paragraph"/>
        <w:spacing w:before="0" w:beforeAutospacing="0" w:after="0" w:afterAutospacing="0"/>
        <w:jc w:val="both"/>
        <w:rPr>
          <w:rFonts w:ascii="Aptos" w:hAnsi="Aptos"/>
        </w:rPr>
      </w:pPr>
    </w:p>
    <w:p w14:paraId="3A88C86B" w14:textId="67EBCB28" w:rsidR="000B5C75" w:rsidRDefault="00120E6B" w:rsidP="004751A6">
      <w:pPr>
        <w:pStyle w:val="paragraph"/>
        <w:spacing w:before="0" w:beforeAutospacing="0" w:after="0" w:afterAutospacing="0"/>
        <w:ind w:firstLine="720"/>
        <w:jc w:val="both"/>
        <w:rPr>
          <w:rFonts w:ascii="Aptos" w:hAnsi="Aptos"/>
        </w:rPr>
      </w:pPr>
      <w:r>
        <w:rPr>
          <w:rFonts w:ascii="Aptos" w:hAnsi="Aptos"/>
        </w:rPr>
        <w:t xml:space="preserve"> </w:t>
      </w:r>
      <w:r w:rsidR="0012398D" w:rsidRPr="0012398D">
        <w:rPr>
          <w:rFonts w:ascii="Aptos" w:hAnsi="Aptos"/>
        </w:rPr>
        <w:t xml:space="preserve">The global soil testing market, valued at $5.5 billion in 2023, is experiencing significant growth, driven by the expanding adoption of precision agriculture technologies. </w:t>
      </w:r>
    </w:p>
    <w:p w14:paraId="65061365" w14:textId="382E51AD" w:rsidR="000B5C75" w:rsidRDefault="000B5C75" w:rsidP="004751A6">
      <w:pPr>
        <w:pStyle w:val="paragraph"/>
        <w:spacing w:before="0" w:beforeAutospacing="0" w:after="0" w:afterAutospacing="0"/>
        <w:ind w:firstLine="720"/>
        <w:jc w:val="both"/>
        <w:rPr>
          <w:rFonts w:ascii="Aptos" w:hAnsi="Aptos"/>
        </w:rPr>
      </w:pPr>
    </w:p>
    <w:p w14:paraId="403921CD" w14:textId="43CA2C36" w:rsidR="000B5C75" w:rsidRDefault="000B5C75" w:rsidP="000B5C75">
      <w:pPr>
        <w:pStyle w:val="paragraph"/>
        <w:spacing w:before="0" w:beforeAutospacing="0" w:after="0" w:afterAutospacing="0"/>
        <w:ind w:firstLine="720"/>
        <w:jc w:val="center"/>
        <w:rPr>
          <w:rFonts w:ascii="Aptos" w:hAnsi="Aptos"/>
        </w:rPr>
      </w:pPr>
      <w:r>
        <w:rPr>
          <w:noProof/>
        </w:rPr>
        <w:drawing>
          <wp:inline distT="0" distB="0" distL="0" distR="0" wp14:anchorId="3E0F4806" wp14:editId="37BDB5E5">
            <wp:extent cx="4505325" cy="2350856"/>
            <wp:effectExtent l="0" t="0" r="0" b="0"/>
            <wp:docPr id="564392833" name="Picture 1" descr="Soil Testing Equipment Market size and growth rate, 2024 -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505325" cy="2350856"/>
                    </a:xfrm>
                    <a:prstGeom prst="rect">
                      <a:avLst/>
                    </a:prstGeom>
                  </pic:spPr>
                </pic:pic>
              </a:graphicData>
            </a:graphic>
          </wp:inline>
        </w:drawing>
      </w:r>
    </w:p>
    <w:p w14:paraId="2D23C6F7" w14:textId="23982349" w:rsidR="000B5C75" w:rsidRDefault="000B5C75" w:rsidP="000B5C75">
      <w:pPr>
        <w:pStyle w:val="paragraph"/>
        <w:spacing w:before="0" w:beforeAutospacing="0" w:after="0" w:afterAutospacing="0"/>
        <w:ind w:firstLine="720"/>
        <w:jc w:val="center"/>
        <w:rPr>
          <w:rFonts w:ascii="Aptos" w:hAnsi="Aptos"/>
        </w:rPr>
      </w:pPr>
    </w:p>
    <w:p w14:paraId="17FB1903" w14:textId="3F0125C8" w:rsidR="000B5C75" w:rsidRPr="00B91EE1" w:rsidRDefault="000B5C75" w:rsidP="000B5C75">
      <w:pPr>
        <w:pStyle w:val="paragraph"/>
        <w:spacing w:before="0" w:beforeAutospacing="0" w:after="0" w:afterAutospacing="0"/>
        <w:ind w:firstLine="720"/>
        <w:jc w:val="center"/>
        <w:rPr>
          <w:rFonts w:ascii="Aptos" w:hAnsi="Aptos"/>
          <w:b/>
          <w:bCs/>
        </w:rPr>
      </w:pPr>
      <w:r w:rsidRPr="00B91EE1">
        <w:rPr>
          <w:rFonts w:ascii="Aptos" w:hAnsi="Aptos"/>
          <w:b/>
          <w:bCs/>
        </w:rPr>
        <w:t xml:space="preserve">Figure </w:t>
      </w:r>
      <w:r w:rsidR="0052003E">
        <w:rPr>
          <w:rFonts w:ascii="Aptos" w:hAnsi="Aptos"/>
          <w:b/>
          <w:bCs/>
        </w:rPr>
        <w:t>2</w:t>
      </w:r>
      <w:r w:rsidRPr="00B91EE1">
        <w:rPr>
          <w:rFonts w:ascii="Aptos" w:hAnsi="Aptos"/>
          <w:b/>
          <w:bCs/>
        </w:rPr>
        <w:t>: Market Growth</w:t>
      </w:r>
    </w:p>
    <w:p w14:paraId="46BBD821" w14:textId="61A0A045" w:rsidR="000B5C75" w:rsidRDefault="000B5C75" w:rsidP="000B5C75">
      <w:pPr>
        <w:pStyle w:val="paragraph"/>
        <w:spacing w:before="0" w:beforeAutospacing="0" w:after="0" w:afterAutospacing="0"/>
        <w:rPr>
          <w:rFonts w:ascii="Aptos" w:hAnsi="Aptos"/>
        </w:rPr>
      </w:pPr>
    </w:p>
    <w:p w14:paraId="3291BD3F" w14:textId="255E9F0E" w:rsidR="00790113" w:rsidRPr="00DF680E" w:rsidRDefault="00DF680E" w:rsidP="00865F92">
      <w:pPr>
        <w:pStyle w:val="paragraph"/>
        <w:spacing w:before="0" w:beforeAutospacing="0" w:after="0" w:afterAutospacing="0"/>
        <w:ind w:firstLine="720"/>
        <w:rPr>
          <w:rFonts w:ascii="Aptos" w:hAnsi="Aptos"/>
        </w:rPr>
      </w:pPr>
      <w:r w:rsidRPr="00DF680E">
        <w:rPr>
          <w:rFonts w:ascii="Aptos" w:hAnsi="Aptos"/>
        </w:rPr>
        <w:t xml:space="preserve">As shown in Figure 2, with a compound annual growth rate (CAGR) of 10.4%, the soil testing market presents a strong opportunity, particularly given the inefficiencies of existing solutions. </w:t>
      </w:r>
      <w:r w:rsidRPr="00DF680E">
        <w:rPr>
          <w:rFonts w:ascii="Aptos" w:hAnsi="Aptos"/>
          <w:color w:val="FF0000"/>
        </w:rPr>
        <w:t>In the U.S. alone,</w:t>
      </w:r>
      <w:r w:rsidR="00AE20E7">
        <w:rPr>
          <w:rFonts w:ascii="Aptos" w:hAnsi="Aptos"/>
          <w:color w:val="FF0000"/>
        </w:rPr>
        <w:t xml:space="preserve"> there are 1.8 million total farmers</w:t>
      </w:r>
      <w:r w:rsidR="009A5600">
        <w:rPr>
          <w:rFonts w:ascii="Aptos" w:hAnsi="Aptos"/>
          <w:color w:val="FF0000"/>
        </w:rPr>
        <w:t>. Roughly</w:t>
      </w:r>
      <w:r w:rsidRPr="00DF680E">
        <w:rPr>
          <w:rFonts w:ascii="Aptos" w:hAnsi="Aptos"/>
          <w:color w:val="FF0000"/>
        </w:rPr>
        <w:t xml:space="preserve"> 671,000 </w:t>
      </w:r>
      <w:r w:rsidR="009A5600">
        <w:rPr>
          <w:rFonts w:ascii="Aptos" w:hAnsi="Aptos"/>
          <w:color w:val="FF0000"/>
        </w:rPr>
        <w:t xml:space="preserve">of these are </w:t>
      </w:r>
      <w:r w:rsidRPr="00DF680E">
        <w:rPr>
          <w:rFonts w:ascii="Aptos" w:hAnsi="Aptos"/>
          <w:color w:val="FF0000"/>
        </w:rPr>
        <w:t xml:space="preserve">small to medium-acreage farms </w:t>
      </w:r>
      <w:r w:rsidR="009A5600">
        <w:rPr>
          <w:rFonts w:ascii="Aptos" w:hAnsi="Aptos"/>
          <w:color w:val="FF0000"/>
        </w:rPr>
        <w:t>who align</w:t>
      </w:r>
      <w:r w:rsidRPr="00DF680E">
        <w:rPr>
          <w:rFonts w:ascii="Aptos" w:hAnsi="Aptos"/>
          <w:color w:val="FF0000"/>
        </w:rPr>
        <w:t xml:space="preserve"> with </w:t>
      </w:r>
      <w:proofErr w:type="spellStart"/>
      <w:r w:rsidRPr="00DF680E">
        <w:rPr>
          <w:rFonts w:ascii="Aptos" w:hAnsi="Aptos"/>
          <w:color w:val="FF0000"/>
        </w:rPr>
        <w:t>TerraProbe’s</w:t>
      </w:r>
      <w:proofErr w:type="spellEnd"/>
      <w:r w:rsidRPr="00DF680E">
        <w:rPr>
          <w:rFonts w:ascii="Aptos" w:hAnsi="Aptos"/>
          <w:color w:val="FF0000"/>
        </w:rPr>
        <w:t xml:space="preserve"> target consumers. Assuming a conservative 20% adoption rate, this represents a potential market figure of 134,200 units. </w:t>
      </w:r>
      <w:proofErr w:type="spellStart"/>
      <w:r w:rsidRPr="00DF680E">
        <w:rPr>
          <w:rFonts w:ascii="Aptos" w:hAnsi="Aptos"/>
          <w:color w:val="FF0000"/>
        </w:rPr>
        <w:t>TerraProbe’s</w:t>
      </w:r>
      <w:proofErr w:type="spellEnd"/>
      <w:r w:rsidRPr="00DF680E">
        <w:rPr>
          <w:rFonts w:ascii="Aptos" w:hAnsi="Aptos"/>
          <w:color w:val="FF0000"/>
        </w:rPr>
        <w:t xml:space="preserve"> innovative </w:t>
      </w:r>
      <w:r w:rsidR="00E21639">
        <w:rPr>
          <w:rFonts w:ascii="Aptos" w:hAnsi="Aptos"/>
          <w:color w:val="FF0000"/>
        </w:rPr>
        <w:t>offerings</w:t>
      </w:r>
      <w:r w:rsidRPr="00DF680E">
        <w:rPr>
          <w:rFonts w:ascii="Aptos" w:hAnsi="Aptos"/>
          <w:color w:val="FF0000"/>
        </w:rPr>
        <w:t xml:space="preserve">—combining autonomous soil burrowing </w:t>
      </w:r>
      <w:r w:rsidR="00E21639">
        <w:rPr>
          <w:rFonts w:ascii="Aptos" w:hAnsi="Aptos"/>
          <w:color w:val="FF0000"/>
        </w:rPr>
        <w:t xml:space="preserve">system </w:t>
      </w:r>
      <w:r w:rsidRPr="00DF680E">
        <w:rPr>
          <w:rFonts w:ascii="Aptos" w:hAnsi="Aptos"/>
          <w:color w:val="FF0000"/>
        </w:rPr>
        <w:t xml:space="preserve">with integrated data collection and real-time </w:t>
      </w:r>
      <w:r w:rsidR="00E21639">
        <w:rPr>
          <w:rFonts w:ascii="Aptos" w:hAnsi="Aptos"/>
          <w:color w:val="FF0000"/>
        </w:rPr>
        <w:t>testing probe</w:t>
      </w:r>
      <w:r w:rsidRPr="00DF680E">
        <w:rPr>
          <w:rFonts w:ascii="Aptos" w:hAnsi="Aptos"/>
          <w:color w:val="FF0000"/>
        </w:rPr>
        <w:t xml:space="preserve">—creates multiple revenue streams, including unit sales and recurring subscription services for advanced analytics. </w:t>
      </w:r>
      <w:r w:rsidRPr="00DF680E">
        <w:rPr>
          <w:rFonts w:ascii="Aptos" w:hAnsi="Aptos"/>
        </w:rPr>
        <w:t xml:space="preserve">With rising costs and labor-intensive processes limiting widespread soil testing, </w:t>
      </w:r>
      <w:proofErr w:type="spellStart"/>
      <w:r w:rsidRPr="00DF680E">
        <w:rPr>
          <w:rFonts w:ascii="Aptos" w:hAnsi="Aptos"/>
        </w:rPr>
        <w:t>TerraProbe</w:t>
      </w:r>
      <w:proofErr w:type="spellEnd"/>
      <w:r w:rsidRPr="00DF680E">
        <w:rPr>
          <w:rFonts w:ascii="Aptos" w:hAnsi="Aptos"/>
        </w:rPr>
        <w:t xml:space="preserve"> offers an efficient, affordable, and scalable solution, making it well-positioned to address this growing market demand.</w:t>
      </w:r>
    </w:p>
    <w:tbl>
      <w:tblPr>
        <w:tblStyle w:val="TableGrid"/>
        <w:tblW w:w="999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5"/>
        <w:gridCol w:w="3932"/>
        <w:gridCol w:w="3493"/>
      </w:tblGrid>
      <w:tr w:rsidR="00790113" w:rsidRPr="00DD6FE5" w14:paraId="299E18EF" w14:textId="77777777" w:rsidTr="0000387E">
        <w:tc>
          <w:tcPr>
            <w:tcW w:w="2565" w:type="dxa"/>
          </w:tcPr>
          <w:p w14:paraId="375F8669" w14:textId="3A8B25C9" w:rsidR="00790113" w:rsidRPr="00DD6FE5" w:rsidRDefault="00790113" w:rsidP="00970C7D">
            <w:pPr>
              <w:jc w:val="center"/>
              <w:rPr>
                <w:rFonts w:ascii="Aptos" w:eastAsiaTheme="majorEastAsia" w:hAnsi="Aptos" w:cstheme="majorBidi"/>
                <w:b/>
                <w:bCs/>
                <w:color w:val="000000" w:themeColor="text1"/>
              </w:rPr>
            </w:pPr>
            <w:hyperlink r:id="rId11" w:history="1">
              <w:r w:rsidRPr="00DD6FE5">
                <w:rPr>
                  <w:rStyle w:val="Hyperlink"/>
                  <w:rFonts w:ascii="Aptos" w:eastAsiaTheme="majorEastAsia" w:hAnsi="Aptos" w:cstheme="majorBidi"/>
                  <w:b/>
                  <w:bCs/>
                </w:rPr>
                <w:t>AMS Soil Probes</w:t>
              </w:r>
            </w:hyperlink>
          </w:p>
          <w:p w14:paraId="66B43AC4" w14:textId="0735733A" w:rsidR="00790113" w:rsidRPr="00DD6FE5" w:rsidRDefault="004976C8" w:rsidP="00970C7D">
            <w:pPr>
              <w:jc w:val="center"/>
              <w:rPr>
                <w:rFonts w:ascii="Aptos" w:eastAsiaTheme="majorEastAsia" w:hAnsi="Aptos" w:cstheme="majorBidi"/>
                <w:b/>
                <w:bCs/>
                <w:color w:val="000000" w:themeColor="text1"/>
              </w:rPr>
            </w:pPr>
            <w:r w:rsidRPr="00DD6FE5">
              <w:rPr>
                <w:rFonts w:ascii="Aptos" w:hAnsi="Aptos"/>
                <w:noProof/>
              </w:rPr>
              <w:drawing>
                <wp:anchor distT="0" distB="0" distL="114300" distR="114300" simplePos="0" relativeHeight="251658242" behindDoc="0" locked="0" layoutInCell="1" allowOverlap="1" wp14:anchorId="643F6E31" wp14:editId="569FCB41">
                  <wp:simplePos x="0" y="0"/>
                  <wp:positionH relativeFrom="column">
                    <wp:posOffset>48895</wp:posOffset>
                  </wp:positionH>
                  <wp:positionV relativeFrom="paragraph">
                    <wp:posOffset>267970</wp:posOffset>
                  </wp:positionV>
                  <wp:extent cx="1412112" cy="1412112"/>
                  <wp:effectExtent l="0" t="0" r="0" b="0"/>
                  <wp:wrapSquare wrapText="bothSides"/>
                  <wp:docPr id="210677124" name="Picture 1" descr="7/8&quot; X 21&quot; Soil Probe w/ Handle, 5/8&quo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quot; X 21&quot; Soil Probe w/ Handle, 5/8&quot; Thre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2112" cy="1412112"/>
                          </a:xfrm>
                          <a:prstGeom prst="rect">
                            <a:avLst/>
                          </a:prstGeom>
                          <a:noFill/>
                          <a:ln>
                            <a:noFill/>
                          </a:ln>
                        </pic:spPr>
                      </pic:pic>
                    </a:graphicData>
                  </a:graphic>
                </wp:anchor>
              </w:drawing>
            </w:r>
          </w:p>
          <w:p w14:paraId="2B3F5C21" w14:textId="0FCF3ED7" w:rsidR="00790113" w:rsidRPr="00DD6FE5" w:rsidRDefault="00790113" w:rsidP="00970C7D">
            <w:pPr>
              <w:jc w:val="center"/>
              <w:rPr>
                <w:rFonts w:ascii="Aptos" w:eastAsiaTheme="majorEastAsia" w:hAnsi="Aptos" w:cstheme="majorBidi"/>
                <w:b/>
                <w:bCs/>
                <w:color w:val="000000" w:themeColor="text1"/>
              </w:rPr>
            </w:pPr>
            <w:r w:rsidRPr="00DD6FE5">
              <w:rPr>
                <w:rFonts w:ascii="Aptos" w:hAnsi="Aptos"/>
              </w:rPr>
              <w:fldChar w:fldCharType="begin"/>
            </w:r>
            <w:r w:rsidRPr="00DD6FE5">
              <w:rPr>
                <w:rFonts w:ascii="Aptos" w:hAnsi="Aptos"/>
              </w:rPr>
              <w:instrText xml:space="preserve"> INCLUDEPICTURE "https://cdn11.bigcommerce.com/s-pddm91389y/images/stencil/590x590/products/535/3588/401.04__84102.1671566223.png?c=1" \* MERGEFORMATINET </w:instrText>
            </w:r>
            <w:r w:rsidRPr="00DD6FE5">
              <w:rPr>
                <w:rFonts w:ascii="Aptos" w:hAnsi="Aptos"/>
              </w:rPr>
              <w:fldChar w:fldCharType="separate"/>
            </w:r>
            <w:r w:rsidRPr="00DD6FE5">
              <w:rPr>
                <w:rFonts w:ascii="Aptos" w:hAnsi="Aptos"/>
              </w:rPr>
              <w:fldChar w:fldCharType="end"/>
            </w:r>
          </w:p>
        </w:tc>
        <w:tc>
          <w:tcPr>
            <w:tcW w:w="3932" w:type="dxa"/>
          </w:tcPr>
          <w:p w14:paraId="38BE192F" w14:textId="34E6AAC6" w:rsidR="00790113" w:rsidRPr="00DD6FE5" w:rsidRDefault="00970C7D" w:rsidP="00970C7D">
            <w:pPr>
              <w:jc w:val="center"/>
              <w:rPr>
                <w:rFonts w:ascii="Aptos" w:eastAsiaTheme="majorEastAsia" w:hAnsi="Aptos" w:cstheme="majorBidi"/>
                <w:b/>
                <w:bCs/>
                <w:color w:val="000000" w:themeColor="text1"/>
              </w:rPr>
            </w:pPr>
            <w:r w:rsidRPr="00DD6FE5">
              <w:rPr>
                <w:rFonts w:ascii="Aptos" w:hAnsi="Aptos"/>
                <w:noProof/>
              </w:rPr>
              <w:drawing>
                <wp:anchor distT="0" distB="0" distL="114300" distR="114300" simplePos="0" relativeHeight="251658241" behindDoc="0" locked="0" layoutInCell="1" allowOverlap="1" wp14:anchorId="2A063874" wp14:editId="044037FE">
                  <wp:simplePos x="0" y="0"/>
                  <wp:positionH relativeFrom="column">
                    <wp:posOffset>160020</wp:posOffset>
                  </wp:positionH>
                  <wp:positionV relativeFrom="paragraph">
                    <wp:posOffset>501650</wp:posOffset>
                  </wp:positionV>
                  <wp:extent cx="2082800" cy="1330325"/>
                  <wp:effectExtent l="0" t="0" r="0" b="3175"/>
                  <wp:wrapSquare wrapText="bothSides"/>
                  <wp:docPr id="735558540" name="Picture 2" descr="A green and yellow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8540" name="Picture 2" descr="A green and yellow vehic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2800" cy="1330325"/>
                          </a:xfrm>
                          <a:prstGeom prst="rect">
                            <a:avLst/>
                          </a:prstGeom>
                          <a:noFill/>
                          <a:ln>
                            <a:noFill/>
                          </a:ln>
                        </pic:spPr>
                      </pic:pic>
                    </a:graphicData>
                  </a:graphic>
                  <wp14:sizeRelV relativeFrom="margin">
                    <wp14:pctHeight>0</wp14:pctHeight>
                  </wp14:sizeRelV>
                </wp:anchor>
              </w:drawing>
            </w:r>
            <w:hyperlink r:id="rId14" w:history="1">
              <w:proofErr w:type="spellStart"/>
              <w:r w:rsidR="00790113" w:rsidRPr="00DD6FE5">
                <w:rPr>
                  <w:rStyle w:val="Hyperlink"/>
                  <w:rFonts w:ascii="Aptos" w:eastAsiaTheme="majorEastAsia" w:hAnsi="Aptos" w:cstheme="majorBidi"/>
                  <w:b/>
                  <w:bCs/>
                </w:rPr>
                <w:t>WintexAgro</w:t>
              </w:r>
              <w:proofErr w:type="spellEnd"/>
              <w:r w:rsidR="00790113" w:rsidRPr="00DD6FE5">
                <w:rPr>
                  <w:rStyle w:val="Hyperlink"/>
                  <w:rFonts w:ascii="Aptos" w:eastAsiaTheme="majorEastAsia" w:hAnsi="Aptos" w:cstheme="majorBidi"/>
                  <w:b/>
                  <w:bCs/>
                </w:rPr>
                <w:t xml:space="preserve"> 1000 Automatic Soil Sampler</w:t>
              </w:r>
            </w:hyperlink>
          </w:p>
          <w:p w14:paraId="6FD8E694" w14:textId="44135668" w:rsidR="00790113" w:rsidRPr="00DD6FE5" w:rsidRDefault="00790113" w:rsidP="00970C7D">
            <w:pPr>
              <w:jc w:val="center"/>
              <w:rPr>
                <w:rFonts w:ascii="Aptos" w:eastAsiaTheme="majorEastAsia" w:hAnsi="Aptos" w:cstheme="majorBidi"/>
                <w:b/>
                <w:bCs/>
                <w:color w:val="000000" w:themeColor="text1"/>
              </w:rPr>
            </w:pPr>
            <w:r w:rsidRPr="00DD6FE5">
              <w:rPr>
                <w:rFonts w:ascii="Aptos" w:hAnsi="Aptos"/>
              </w:rPr>
              <w:fldChar w:fldCharType="begin"/>
            </w:r>
            <w:r w:rsidRPr="00DD6FE5">
              <w:rPr>
                <w:rFonts w:ascii="Aptos" w:hAnsi="Aptos"/>
              </w:rPr>
              <w:instrText xml:space="preserve"> INCLUDEPICTURE "https://wintexagro.com/media/1188/20170323-frankrig-itec-besk.jpg?anchor=center&amp;mode=crop&amp;rnd=132943285010000000" \* MERGEFORMATINET </w:instrText>
            </w:r>
            <w:r w:rsidRPr="00DD6FE5">
              <w:rPr>
                <w:rFonts w:ascii="Aptos" w:hAnsi="Aptos"/>
              </w:rPr>
              <w:fldChar w:fldCharType="separate"/>
            </w:r>
            <w:r w:rsidRPr="00DD6FE5">
              <w:rPr>
                <w:rFonts w:ascii="Aptos" w:hAnsi="Aptos"/>
              </w:rPr>
              <w:fldChar w:fldCharType="end"/>
            </w:r>
          </w:p>
        </w:tc>
        <w:tc>
          <w:tcPr>
            <w:tcW w:w="3493" w:type="dxa"/>
          </w:tcPr>
          <w:p w14:paraId="6F12B90B" w14:textId="495664D8" w:rsidR="00790113" w:rsidRPr="00DD6FE5" w:rsidRDefault="004976C8" w:rsidP="00970C7D">
            <w:pPr>
              <w:jc w:val="center"/>
              <w:rPr>
                <w:rFonts w:ascii="Aptos" w:hAnsi="Aptos"/>
                <w:b/>
                <w:bCs/>
              </w:rPr>
            </w:pPr>
            <w:r w:rsidRPr="00DD6FE5">
              <w:rPr>
                <w:rFonts w:ascii="Aptos" w:hAnsi="Aptos"/>
                <w:noProof/>
              </w:rPr>
              <w:drawing>
                <wp:anchor distT="0" distB="0" distL="114300" distR="114300" simplePos="0" relativeHeight="251658240" behindDoc="0" locked="0" layoutInCell="1" allowOverlap="1" wp14:anchorId="6BD041C9" wp14:editId="73290420">
                  <wp:simplePos x="0" y="0"/>
                  <wp:positionH relativeFrom="column">
                    <wp:posOffset>34290</wp:posOffset>
                  </wp:positionH>
                  <wp:positionV relativeFrom="paragraph">
                    <wp:posOffset>497205</wp:posOffset>
                  </wp:positionV>
                  <wp:extent cx="2037080" cy="1330325"/>
                  <wp:effectExtent l="0" t="0" r="1270" b="3175"/>
                  <wp:wrapSquare wrapText="bothSides"/>
                  <wp:docPr id="1011921343" name="Picture 3" descr="A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1343" name="Picture 3" descr="A tractor in a fiel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37080" cy="1330325"/>
                          </a:xfrm>
                          <a:prstGeom prst="rect">
                            <a:avLst/>
                          </a:prstGeom>
                          <a:noFill/>
                          <a:ln>
                            <a:noFill/>
                          </a:ln>
                        </pic:spPr>
                      </pic:pic>
                    </a:graphicData>
                  </a:graphic>
                </wp:anchor>
              </w:drawing>
            </w:r>
            <w:hyperlink r:id="rId16" w:history="1">
              <w:r w:rsidR="00790113" w:rsidRPr="00DD6FE5">
                <w:rPr>
                  <w:rStyle w:val="Hyperlink"/>
                  <w:rFonts w:ascii="Aptos" w:hAnsi="Aptos"/>
                  <w:b/>
                  <w:bCs/>
                </w:rPr>
                <w:t>Amity Technology Soil Sampler</w:t>
              </w:r>
            </w:hyperlink>
          </w:p>
          <w:p w14:paraId="3C51CFCF" w14:textId="0789B7A2" w:rsidR="00790113" w:rsidRPr="00DD6FE5" w:rsidRDefault="00790113" w:rsidP="00970C7D">
            <w:pPr>
              <w:jc w:val="center"/>
              <w:rPr>
                <w:rFonts w:ascii="Aptos" w:eastAsiaTheme="majorEastAsia" w:hAnsi="Aptos" w:cstheme="majorBidi"/>
                <w:b/>
                <w:bCs/>
                <w:color w:val="000000" w:themeColor="text1"/>
              </w:rPr>
            </w:pPr>
            <w:r w:rsidRPr="00DD6FE5">
              <w:rPr>
                <w:rFonts w:ascii="Aptos" w:hAnsi="Aptos"/>
              </w:rPr>
              <w:fldChar w:fldCharType="begin"/>
            </w:r>
            <w:r w:rsidRPr="00DD6FE5">
              <w:rPr>
                <w:rFonts w:ascii="Aptos" w:hAnsi="Aptos"/>
              </w:rPr>
              <w:instrText xml:space="preserve"> INCLUDEPICTURE "https://www.amitytech.com/wp-content/uploads/2020/03/3-PointSoilSampler900x509.jpg.webp" \* MERGEFORMATINET </w:instrText>
            </w:r>
            <w:r w:rsidRPr="00DD6FE5">
              <w:rPr>
                <w:rFonts w:ascii="Aptos" w:hAnsi="Aptos"/>
              </w:rPr>
              <w:fldChar w:fldCharType="separate"/>
            </w:r>
            <w:r w:rsidRPr="00DD6FE5">
              <w:rPr>
                <w:rFonts w:ascii="Aptos" w:hAnsi="Aptos"/>
              </w:rPr>
              <w:fldChar w:fldCharType="end"/>
            </w:r>
          </w:p>
        </w:tc>
      </w:tr>
    </w:tbl>
    <w:p w14:paraId="102004A9" w14:textId="14900B80" w:rsidR="00790113" w:rsidRPr="00EE18BA" w:rsidRDefault="0000387E" w:rsidP="00EE18BA">
      <w:pPr>
        <w:pStyle w:val="paragraph"/>
        <w:spacing w:before="0" w:beforeAutospacing="0" w:after="0" w:afterAutospacing="0"/>
        <w:ind w:firstLine="720"/>
        <w:jc w:val="center"/>
        <w:rPr>
          <w:rFonts w:ascii="Aptos" w:hAnsi="Aptos"/>
          <w:b/>
          <w:bCs/>
        </w:rPr>
      </w:pPr>
      <w:r w:rsidRPr="00EE18BA">
        <w:rPr>
          <w:rFonts w:ascii="Aptos" w:hAnsi="Aptos"/>
          <w:b/>
          <w:bCs/>
        </w:rPr>
        <w:t xml:space="preserve">Figure </w:t>
      </w:r>
      <w:r w:rsidR="00561EFA">
        <w:rPr>
          <w:rFonts w:ascii="Aptos" w:hAnsi="Aptos"/>
          <w:b/>
          <w:bCs/>
        </w:rPr>
        <w:t>3:</w:t>
      </w:r>
      <w:r w:rsidR="00EE18BA" w:rsidRPr="00EE18BA">
        <w:rPr>
          <w:rFonts w:ascii="Aptos" w:hAnsi="Aptos"/>
          <w:b/>
          <w:bCs/>
        </w:rPr>
        <w:t xml:space="preserve"> Benchmark Models</w:t>
      </w:r>
    </w:p>
    <w:p w14:paraId="5B040276" w14:textId="4A2A4DC2" w:rsidR="00EE18BA" w:rsidRDefault="00EE18BA" w:rsidP="00865F92">
      <w:pPr>
        <w:pStyle w:val="paragraph"/>
        <w:spacing w:before="0" w:beforeAutospacing="0" w:after="0" w:afterAutospacing="0"/>
        <w:ind w:firstLine="720"/>
        <w:rPr>
          <w:rFonts w:ascii="Aptos" w:hAnsi="Aptos"/>
        </w:rPr>
      </w:pPr>
    </w:p>
    <w:p w14:paraId="343AA86B" w14:textId="45BD78ED" w:rsidR="00970C7D" w:rsidRDefault="00561EFA" w:rsidP="004751A6">
      <w:pPr>
        <w:pStyle w:val="paragraph"/>
        <w:spacing w:before="0" w:beforeAutospacing="0" w:after="0" w:afterAutospacing="0"/>
        <w:ind w:firstLine="720"/>
        <w:jc w:val="both"/>
        <w:rPr>
          <w:rFonts w:ascii="Aptos" w:hAnsi="Aptos"/>
        </w:rPr>
      </w:pPr>
      <w:r>
        <w:rPr>
          <w:rFonts w:ascii="Aptos" w:hAnsi="Aptos"/>
        </w:rPr>
        <w:t xml:space="preserve">Figure 3 showcases a few examples of the benchmark solution. </w:t>
      </w:r>
      <w:r w:rsidR="00970C7D" w:rsidRPr="00970C7D">
        <w:rPr>
          <w:rFonts w:ascii="Aptos" w:hAnsi="Aptos"/>
        </w:rPr>
        <w:t>Currently, market alternatives range from low-cost, manual soil probes to high-end automated systems. For instance, AMS soil probes, which are simple and cost-effective, are manual and lack depth accessibility, automation, and data integration. On the other end of the spectrum, products like the Amity Technology Soil Sampler are highly automated, capable of sampling to depths of 48 inches, but they come at a high price range of $3000-$6000 and lack portability or real-time data analytics</w:t>
      </w:r>
      <w:r w:rsidR="00EE18BA">
        <w:rPr>
          <w:rFonts w:ascii="Aptos" w:hAnsi="Aptos"/>
        </w:rPr>
        <w:t xml:space="preserve"> as they require mounting on vehicles and third-party data acquisition systems</w:t>
      </w:r>
      <w:r w:rsidR="00970C7D" w:rsidRPr="00970C7D">
        <w:rPr>
          <w:rFonts w:ascii="Aptos" w:hAnsi="Aptos"/>
        </w:rPr>
        <w:t xml:space="preserve">. While the </w:t>
      </w:r>
      <w:proofErr w:type="spellStart"/>
      <w:r w:rsidR="00970C7D" w:rsidRPr="00970C7D">
        <w:rPr>
          <w:rFonts w:ascii="Aptos" w:hAnsi="Aptos"/>
        </w:rPr>
        <w:t>WintexAgro</w:t>
      </w:r>
      <w:proofErr w:type="spellEnd"/>
      <w:r w:rsidR="00970C7D" w:rsidRPr="00970C7D">
        <w:rPr>
          <w:rFonts w:ascii="Aptos" w:hAnsi="Aptos"/>
        </w:rPr>
        <w:t xml:space="preserve"> 1000 provides some automation, its shallow depth capacity (up to 30 cm)</w:t>
      </w:r>
      <w:r w:rsidR="00EE18BA">
        <w:rPr>
          <w:rFonts w:ascii="Aptos" w:hAnsi="Aptos"/>
        </w:rPr>
        <w:t>, bulky and heavy</w:t>
      </w:r>
      <w:r w:rsidR="00423F95">
        <w:rPr>
          <w:rFonts w:ascii="Aptos" w:hAnsi="Aptos"/>
        </w:rPr>
        <w:t xml:space="preserve"> equipment,</w:t>
      </w:r>
      <w:r w:rsidR="00970C7D" w:rsidRPr="00970C7D">
        <w:rPr>
          <w:rFonts w:ascii="Aptos" w:hAnsi="Aptos"/>
        </w:rPr>
        <w:t xml:space="preserve"> and lack of integrated data analysis further highlight the gaps in existing solutions.</w:t>
      </w:r>
    </w:p>
    <w:p w14:paraId="343F0269" w14:textId="0A2A5A0F" w:rsidR="00865F92" w:rsidRDefault="00865F92" w:rsidP="000B654E">
      <w:pPr>
        <w:pStyle w:val="paragraph"/>
        <w:spacing w:before="0" w:beforeAutospacing="0" w:after="0" w:afterAutospacing="0"/>
        <w:ind w:firstLine="720"/>
        <w:rPr>
          <w:rFonts w:ascii="Aptos" w:hAnsi="Aptos"/>
        </w:rPr>
      </w:pPr>
    </w:p>
    <w:p w14:paraId="397495EE" w14:textId="31169DA3" w:rsidR="00865F92" w:rsidRDefault="009B49B8" w:rsidP="004751A6">
      <w:pPr>
        <w:pStyle w:val="paragraph"/>
        <w:spacing w:before="0" w:beforeAutospacing="0" w:after="0" w:afterAutospacing="0"/>
        <w:ind w:firstLine="720"/>
        <w:jc w:val="both"/>
        <w:rPr>
          <w:rFonts w:ascii="Aptos" w:hAnsi="Aptos"/>
        </w:rPr>
      </w:pPr>
      <w:r>
        <w:rPr>
          <w:rFonts w:ascii="Aptos" w:hAnsi="Aptos"/>
        </w:rPr>
        <w:t>A core feature and vision of our</w:t>
      </w:r>
      <w:r w:rsidR="00865F92" w:rsidRPr="00865F92">
        <w:rPr>
          <w:rFonts w:ascii="Aptos" w:hAnsi="Aptos"/>
        </w:rPr>
        <w:t xml:space="preserve"> product, </w:t>
      </w:r>
      <w:proofErr w:type="spellStart"/>
      <w:r w:rsidR="00865F92" w:rsidRPr="00865F92">
        <w:rPr>
          <w:rFonts w:ascii="Aptos" w:hAnsi="Aptos"/>
        </w:rPr>
        <w:t>TerraProbe</w:t>
      </w:r>
      <w:proofErr w:type="spellEnd"/>
      <w:r w:rsidR="00865F92" w:rsidRPr="00865F92">
        <w:rPr>
          <w:rFonts w:ascii="Aptos" w:hAnsi="Aptos"/>
        </w:rPr>
        <w:t xml:space="preserve">, </w:t>
      </w:r>
      <w:r>
        <w:rPr>
          <w:rFonts w:ascii="Aptos" w:hAnsi="Aptos"/>
        </w:rPr>
        <w:t>is the</w:t>
      </w:r>
      <w:r w:rsidR="00865F92" w:rsidRPr="00865F92">
        <w:rPr>
          <w:rFonts w:ascii="Aptos" w:hAnsi="Aptos"/>
        </w:rPr>
        <w:t xml:space="preserve"> real-time data collection and autonomous soil sampling, especially in challenging soil conditions like soft clay. This feature not only </w:t>
      </w:r>
      <w:r w:rsidR="001458E7">
        <w:rPr>
          <w:rFonts w:ascii="Aptos" w:hAnsi="Aptos"/>
        </w:rPr>
        <w:t>differentiates</w:t>
      </w:r>
      <w:r w:rsidR="00865F92" w:rsidRPr="00865F92">
        <w:rPr>
          <w:rFonts w:ascii="Aptos" w:hAnsi="Aptos"/>
        </w:rPr>
        <w:t xml:space="preserve"> </w:t>
      </w:r>
      <w:proofErr w:type="spellStart"/>
      <w:r w:rsidR="00865F92" w:rsidRPr="00865F92">
        <w:rPr>
          <w:rFonts w:ascii="Aptos" w:hAnsi="Aptos"/>
        </w:rPr>
        <w:t>TerraProbe</w:t>
      </w:r>
      <w:proofErr w:type="spellEnd"/>
      <w:r w:rsidR="00865F92" w:rsidRPr="00865F92">
        <w:rPr>
          <w:rFonts w:ascii="Aptos" w:hAnsi="Aptos"/>
        </w:rPr>
        <w:t xml:space="preserve"> but also positions it as </w:t>
      </w:r>
      <w:r w:rsidR="001458E7" w:rsidRPr="00865F92">
        <w:rPr>
          <w:rFonts w:ascii="Aptos" w:hAnsi="Aptos"/>
        </w:rPr>
        <w:t>an asset</w:t>
      </w:r>
      <w:r w:rsidR="00865F92" w:rsidRPr="00865F92">
        <w:rPr>
          <w:rFonts w:ascii="Aptos" w:hAnsi="Aptos"/>
        </w:rPr>
        <w:t xml:space="preserve"> for both precision agriculture and other industries such as construction and environmental research. </w:t>
      </w:r>
      <w:r w:rsidR="005A6769" w:rsidRPr="005A6769">
        <w:rPr>
          <w:rFonts w:ascii="Aptos" w:hAnsi="Aptos"/>
        </w:rPr>
        <w:t xml:space="preserve">Unlike AMS probes or the </w:t>
      </w:r>
      <w:proofErr w:type="spellStart"/>
      <w:r w:rsidR="005A6769" w:rsidRPr="005A6769">
        <w:rPr>
          <w:rFonts w:ascii="Aptos" w:hAnsi="Aptos"/>
        </w:rPr>
        <w:t>Wintex</w:t>
      </w:r>
      <w:proofErr w:type="spellEnd"/>
      <w:r w:rsidR="005A6769" w:rsidRPr="005A6769">
        <w:rPr>
          <w:rFonts w:ascii="Aptos" w:hAnsi="Aptos"/>
        </w:rPr>
        <w:t xml:space="preserve"> 1000, </w:t>
      </w:r>
      <w:proofErr w:type="spellStart"/>
      <w:r w:rsidR="005A6769" w:rsidRPr="005A6769">
        <w:rPr>
          <w:rFonts w:ascii="Aptos" w:hAnsi="Aptos"/>
        </w:rPr>
        <w:t>TerraProbe</w:t>
      </w:r>
      <w:proofErr w:type="spellEnd"/>
      <w:r w:rsidR="005A6769" w:rsidRPr="005A6769">
        <w:rPr>
          <w:rFonts w:ascii="Aptos" w:hAnsi="Aptos"/>
        </w:rPr>
        <w:t xml:space="preserve"> </w:t>
      </w:r>
      <w:r w:rsidR="005A6769">
        <w:rPr>
          <w:rFonts w:ascii="Aptos" w:hAnsi="Aptos"/>
        </w:rPr>
        <w:t xml:space="preserve">will </w:t>
      </w:r>
      <w:r w:rsidR="005A6769" w:rsidRPr="005A6769">
        <w:rPr>
          <w:rFonts w:ascii="Aptos" w:hAnsi="Aptos"/>
        </w:rPr>
        <w:t xml:space="preserve">combine portability (≤ 25 kg), autonomous operation, and </w:t>
      </w:r>
      <w:r w:rsidR="005A6769" w:rsidRPr="00C55343">
        <w:rPr>
          <w:rFonts w:ascii="Aptos" w:hAnsi="Aptos"/>
          <w:color w:val="FF0000"/>
        </w:rPr>
        <w:t>multi-depth sampling (up to 1</w:t>
      </w:r>
      <w:r w:rsidR="00C55343" w:rsidRPr="00C55343">
        <w:rPr>
          <w:rFonts w:ascii="Aptos" w:hAnsi="Aptos"/>
          <w:color w:val="FF0000"/>
        </w:rPr>
        <w:t>2</w:t>
      </w:r>
      <w:r w:rsidR="005A6769" w:rsidRPr="00C55343">
        <w:rPr>
          <w:rFonts w:ascii="Aptos" w:hAnsi="Aptos"/>
          <w:color w:val="FF0000"/>
        </w:rPr>
        <w:t xml:space="preserve">”) </w:t>
      </w:r>
      <w:r w:rsidR="005A6769" w:rsidRPr="005A6769">
        <w:rPr>
          <w:rFonts w:ascii="Aptos" w:hAnsi="Aptos"/>
        </w:rPr>
        <w:t>with integrated sensors for moisture</w:t>
      </w:r>
      <w:r w:rsidR="00C55343">
        <w:rPr>
          <w:rFonts w:ascii="Aptos" w:hAnsi="Aptos"/>
        </w:rPr>
        <w:t xml:space="preserve"> and NPK concentrations</w:t>
      </w:r>
      <w:r w:rsidR="005A6769" w:rsidRPr="005A6769">
        <w:rPr>
          <w:rFonts w:ascii="Aptos" w:hAnsi="Aptos"/>
        </w:rPr>
        <w:t>, offering real-time data analysis that none of the benchmark products can provide.</w:t>
      </w:r>
      <w:r w:rsidR="005A6769">
        <w:rPr>
          <w:rFonts w:ascii="Aptos" w:hAnsi="Aptos"/>
        </w:rPr>
        <w:t xml:space="preserve"> </w:t>
      </w:r>
      <w:r w:rsidR="00865F92" w:rsidRPr="00865F92">
        <w:rPr>
          <w:rFonts w:ascii="Aptos" w:hAnsi="Aptos"/>
        </w:rPr>
        <w:t xml:space="preserve">While farmers are the core target, firms in the geotechnical investigation space, including companies like Fugro and AECOM, as well as environmental monitoring organizations like NASA and the USDA, also stand to benefit from </w:t>
      </w:r>
      <w:proofErr w:type="spellStart"/>
      <w:r w:rsidR="00865F92" w:rsidRPr="00865F92">
        <w:rPr>
          <w:rFonts w:ascii="Aptos" w:hAnsi="Aptos"/>
        </w:rPr>
        <w:t>TerraProbe’s</w:t>
      </w:r>
      <w:proofErr w:type="spellEnd"/>
      <w:r w:rsidR="00865F92" w:rsidRPr="00865F92">
        <w:rPr>
          <w:rFonts w:ascii="Aptos" w:hAnsi="Aptos"/>
        </w:rPr>
        <w:t xml:space="preserve"> capabilities.</w:t>
      </w:r>
    </w:p>
    <w:p w14:paraId="35141363" w14:textId="13FC4C99" w:rsidR="00F44DDE" w:rsidRDefault="00F44DDE" w:rsidP="004751A6">
      <w:pPr>
        <w:pStyle w:val="paragraph"/>
        <w:spacing w:before="0" w:beforeAutospacing="0" w:after="0" w:afterAutospacing="0"/>
        <w:ind w:firstLine="720"/>
        <w:jc w:val="both"/>
        <w:rPr>
          <w:rFonts w:ascii="Aptos" w:hAnsi="Aptos"/>
        </w:rPr>
      </w:pPr>
    </w:p>
    <w:p w14:paraId="652D7AE9" w14:textId="0C97ED0E" w:rsidR="00A12F85" w:rsidRPr="00A12F85" w:rsidRDefault="00CE262E" w:rsidP="00A12F85">
      <w:pPr>
        <w:pStyle w:val="paragraph"/>
        <w:spacing w:before="0" w:beforeAutospacing="0" w:after="0" w:afterAutospacing="0"/>
        <w:ind w:firstLine="720"/>
        <w:jc w:val="both"/>
        <w:rPr>
          <w:rFonts w:ascii="Aptos" w:hAnsi="Aptos"/>
          <w:color w:val="FF0000"/>
        </w:rPr>
      </w:pPr>
      <w:proofErr w:type="spellStart"/>
      <w:r>
        <w:rPr>
          <w:rFonts w:ascii="Aptos" w:hAnsi="Aptos"/>
          <w:color w:val="FF0000"/>
        </w:rPr>
        <w:t>TerraProbe</w:t>
      </w:r>
      <w:proofErr w:type="spellEnd"/>
      <w:r>
        <w:rPr>
          <w:rFonts w:ascii="Aptos" w:hAnsi="Aptos"/>
          <w:color w:val="FF0000"/>
        </w:rPr>
        <w:t xml:space="preserve"> will be launched </w:t>
      </w:r>
      <w:r w:rsidR="00972473">
        <w:rPr>
          <w:rFonts w:ascii="Aptos" w:hAnsi="Aptos"/>
          <w:color w:val="FF0000"/>
        </w:rPr>
        <w:t xml:space="preserve">in the market </w:t>
      </w:r>
      <w:r w:rsidR="00972473" w:rsidRPr="00A12F85">
        <w:rPr>
          <w:rFonts w:ascii="Aptos" w:hAnsi="Aptos"/>
          <w:color w:val="FF0000"/>
        </w:rPr>
        <w:t xml:space="preserve">to balance affordability, </w:t>
      </w:r>
      <w:r w:rsidR="00972473" w:rsidRPr="00776480">
        <w:rPr>
          <w:rFonts w:ascii="Aptos" w:hAnsi="Aptos"/>
          <w:color w:val="FF0000"/>
        </w:rPr>
        <w:t>go-to-market strategy</w:t>
      </w:r>
      <w:r w:rsidR="00972473" w:rsidRPr="00A12F85">
        <w:rPr>
          <w:rFonts w:ascii="Aptos" w:hAnsi="Aptos"/>
          <w:color w:val="FF0000"/>
        </w:rPr>
        <w:t xml:space="preserve">, and long-term profitability through a </w:t>
      </w:r>
      <w:r w:rsidR="00972473" w:rsidRPr="00776480">
        <w:rPr>
          <w:rFonts w:ascii="Aptos" w:hAnsi="Aptos"/>
          <w:color w:val="FF0000"/>
        </w:rPr>
        <w:t>dual revenue</w:t>
      </w:r>
      <w:r w:rsidR="00972473" w:rsidRPr="00A12F85">
        <w:rPr>
          <w:rFonts w:ascii="Aptos" w:hAnsi="Aptos"/>
          <w:color w:val="FF0000"/>
        </w:rPr>
        <w:t xml:space="preserve"> model</w:t>
      </w:r>
      <w:r w:rsidR="00972473">
        <w:rPr>
          <w:rFonts w:ascii="Aptos" w:hAnsi="Aptos"/>
          <w:color w:val="FF0000"/>
        </w:rPr>
        <w:t xml:space="preserve">. </w:t>
      </w:r>
      <w:r w:rsidR="00A12F85" w:rsidRPr="00A12F85">
        <w:rPr>
          <w:rFonts w:ascii="Aptos" w:hAnsi="Aptos"/>
          <w:color w:val="FF0000"/>
        </w:rPr>
        <w:t xml:space="preserve">Our product strategy </w:t>
      </w:r>
      <w:r w:rsidR="00A12F85" w:rsidRPr="00776480">
        <w:rPr>
          <w:rFonts w:ascii="Aptos" w:hAnsi="Aptos"/>
          <w:color w:val="FF0000"/>
        </w:rPr>
        <w:t xml:space="preserve">leverages </w:t>
      </w:r>
      <w:r w:rsidR="00F27F40" w:rsidRPr="00776480">
        <w:rPr>
          <w:rFonts w:ascii="Aptos" w:hAnsi="Aptos"/>
          <w:color w:val="FF0000"/>
        </w:rPr>
        <w:t>a product line and services business model</w:t>
      </w:r>
      <w:r w:rsidR="00A12F85" w:rsidRPr="00A12F85">
        <w:rPr>
          <w:rFonts w:ascii="Aptos" w:hAnsi="Aptos"/>
          <w:color w:val="FF0000"/>
        </w:rPr>
        <w:t xml:space="preserve">. </w:t>
      </w:r>
      <w:proofErr w:type="spellStart"/>
      <w:r w:rsidR="00A12F85" w:rsidRPr="00A12F85">
        <w:rPr>
          <w:rFonts w:ascii="Aptos" w:hAnsi="Aptos"/>
          <w:color w:val="FF0000"/>
        </w:rPr>
        <w:t>TerraProbe</w:t>
      </w:r>
      <w:proofErr w:type="spellEnd"/>
      <w:r w:rsidR="00A12F85" w:rsidRPr="00A12F85">
        <w:rPr>
          <w:rFonts w:ascii="Aptos" w:hAnsi="Aptos"/>
          <w:color w:val="FF0000"/>
        </w:rPr>
        <w:t xml:space="preserve"> consists of two core components: the soil burrowing robot and the testing probe, both of which we will sell at a low profit margin of approximately </w:t>
      </w:r>
      <w:r w:rsidR="0077646E">
        <w:rPr>
          <w:rFonts w:ascii="Aptos" w:hAnsi="Aptos"/>
          <w:color w:val="FF0000"/>
        </w:rPr>
        <w:t>25</w:t>
      </w:r>
      <w:r w:rsidR="00A12F85" w:rsidRPr="00A12F85">
        <w:rPr>
          <w:rFonts w:ascii="Aptos" w:hAnsi="Aptos"/>
          <w:color w:val="FF0000"/>
        </w:rPr>
        <w:t>% to remain competitive and drive adoption. With an estimated production cost of $</w:t>
      </w:r>
      <w:r w:rsidR="00F37DD2">
        <w:rPr>
          <w:rFonts w:ascii="Aptos" w:hAnsi="Aptos"/>
          <w:color w:val="FF0000"/>
        </w:rPr>
        <w:t>800</w:t>
      </w:r>
      <w:r w:rsidR="00A12F85" w:rsidRPr="00A12F85">
        <w:rPr>
          <w:rFonts w:ascii="Aptos" w:hAnsi="Aptos"/>
          <w:color w:val="FF0000"/>
        </w:rPr>
        <w:t>-$</w:t>
      </w:r>
      <w:r w:rsidR="00F37DD2">
        <w:rPr>
          <w:rFonts w:ascii="Aptos" w:hAnsi="Aptos"/>
          <w:color w:val="FF0000"/>
        </w:rPr>
        <w:t>8</w:t>
      </w:r>
      <w:r w:rsidR="00A12F85" w:rsidRPr="00A12F85">
        <w:rPr>
          <w:rFonts w:ascii="Aptos" w:hAnsi="Aptos"/>
          <w:color w:val="FF0000"/>
        </w:rPr>
        <w:t xml:space="preserve">50, we will price </w:t>
      </w:r>
      <w:proofErr w:type="spellStart"/>
      <w:r w:rsidR="00A12F85" w:rsidRPr="00A12F85">
        <w:rPr>
          <w:rFonts w:ascii="Aptos" w:hAnsi="Aptos"/>
          <w:color w:val="FF0000"/>
        </w:rPr>
        <w:t>TerraProbe</w:t>
      </w:r>
      <w:proofErr w:type="spellEnd"/>
      <w:r w:rsidR="00A12F85" w:rsidRPr="00A12F85">
        <w:rPr>
          <w:rFonts w:ascii="Aptos" w:hAnsi="Aptos"/>
          <w:color w:val="FF0000"/>
        </w:rPr>
        <w:t xml:space="preserve"> between $</w:t>
      </w:r>
      <w:r w:rsidR="0077646E">
        <w:rPr>
          <w:rFonts w:ascii="Aptos" w:hAnsi="Aptos"/>
          <w:color w:val="FF0000"/>
        </w:rPr>
        <w:t>1000</w:t>
      </w:r>
      <w:r w:rsidR="00A12F85" w:rsidRPr="00A12F85">
        <w:rPr>
          <w:rFonts w:ascii="Aptos" w:hAnsi="Aptos"/>
          <w:color w:val="FF0000"/>
        </w:rPr>
        <w:t>-$</w:t>
      </w:r>
      <w:r w:rsidR="0077646E">
        <w:rPr>
          <w:rFonts w:ascii="Aptos" w:hAnsi="Aptos"/>
          <w:color w:val="FF0000"/>
        </w:rPr>
        <w:t>1100</w:t>
      </w:r>
      <w:r w:rsidR="00A12F85" w:rsidRPr="00A12F85">
        <w:rPr>
          <w:rFonts w:ascii="Aptos" w:hAnsi="Aptos"/>
          <w:color w:val="FF0000"/>
        </w:rPr>
        <w:t>, making it an accessible and cost-effective solution for small and medium-acreage farmers.</w:t>
      </w:r>
    </w:p>
    <w:p w14:paraId="2A26F553" w14:textId="77777777" w:rsidR="00A12F85" w:rsidRPr="00776480" w:rsidRDefault="00A12F85" w:rsidP="00A12F85">
      <w:pPr>
        <w:pStyle w:val="paragraph"/>
        <w:spacing w:before="0" w:beforeAutospacing="0" w:after="0" w:afterAutospacing="0"/>
        <w:ind w:firstLine="720"/>
        <w:jc w:val="both"/>
        <w:rPr>
          <w:rFonts w:ascii="Aptos" w:hAnsi="Aptos"/>
          <w:color w:val="FF0000"/>
        </w:rPr>
      </w:pPr>
    </w:p>
    <w:p w14:paraId="3868B857" w14:textId="77777777" w:rsidR="00A12F85" w:rsidRPr="00776480" w:rsidRDefault="00A12F85" w:rsidP="00A12F85">
      <w:pPr>
        <w:pStyle w:val="paragraph"/>
        <w:spacing w:before="0" w:beforeAutospacing="0" w:after="0" w:afterAutospacing="0"/>
        <w:ind w:firstLine="720"/>
        <w:jc w:val="both"/>
        <w:rPr>
          <w:rFonts w:ascii="Aptos" w:hAnsi="Aptos"/>
          <w:color w:val="FF0000"/>
        </w:rPr>
      </w:pPr>
      <w:r w:rsidRPr="00A12F85">
        <w:rPr>
          <w:rFonts w:ascii="Aptos" w:hAnsi="Aptos"/>
          <w:color w:val="FF0000"/>
        </w:rPr>
        <w:lastRenderedPageBreak/>
        <w:t>To ensure sustained revenue and customer retention, we will leverage a service-based model with two key streams:</w:t>
      </w:r>
    </w:p>
    <w:p w14:paraId="21D83FB4" w14:textId="77777777" w:rsidR="00F27F40" w:rsidRPr="00776480" w:rsidRDefault="00F27F40" w:rsidP="00A12F85">
      <w:pPr>
        <w:pStyle w:val="paragraph"/>
        <w:spacing w:before="0" w:beforeAutospacing="0" w:after="0" w:afterAutospacing="0"/>
        <w:ind w:firstLine="720"/>
        <w:jc w:val="both"/>
        <w:rPr>
          <w:rFonts w:ascii="Aptos" w:hAnsi="Aptos"/>
          <w:color w:val="FF0000"/>
        </w:rPr>
      </w:pPr>
    </w:p>
    <w:p w14:paraId="1D2FFB06" w14:textId="7777851C" w:rsidR="00A12F85" w:rsidRPr="00A12F85" w:rsidRDefault="00E67A43" w:rsidP="00A12F85">
      <w:pPr>
        <w:pStyle w:val="paragraph"/>
        <w:numPr>
          <w:ilvl w:val="0"/>
          <w:numId w:val="27"/>
        </w:numPr>
        <w:spacing w:before="0" w:beforeAutospacing="0" w:after="0" w:afterAutospacing="0"/>
        <w:jc w:val="both"/>
        <w:rPr>
          <w:rFonts w:ascii="Aptos" w:hAnsi="Aptos"/>
          <w:color w:val="FF0000"/>
        </w:rPr>
      </w:pPr>
      <w:r>
        <w:rPr>
          <w:rFonts w:ascii="Aptos" w:hAnsi="Aptos"/>
          <w:color w:val="FF0000"/>
        </w:rPr>
        <w:t>Modular</w:t>
      </w:r>
      <w:r w:rsidR="00A12F85" w:rsidRPr="00A12F85">
        <w:rPr>
          <w:rFonts w:ascii="Aptos" w:hAnsi="Aptos"/>
          <w:color w:val="FF0000"/>
        </w:rPr>
        <w:t xml:space="preserve"> Inner Tubes – These replaceable storage units house soil samples within the robot and will be sold as recurring </w:t>
      </w:r>
      <w:r>
        <w:rPr>
          <w:rFonts w:ascii="Aptos" w:hAnsi="Aptos"/>
          <w:color w:val="FF0000"/>
        </w:rPr>
        <w:t>items to test multiple times</w:t>
      </w:r>
      <w:r w:rsidR="00A12F85" w:rsidRPr="00A12F85">
        <w:rPr>
          <w:rFonts w:ascii="Aptos" w:hAnsi="Aptos"/>
          <w:color w:val="FF0000"/>
        </w:rPr>
        <w:t>.</w:t>
      </w:r>
    </w:p>
    <w:p w14:paraId="54BDC608" w14:textId="175204BC" w:rsidR="00A12F85" w:rsidRPr="00776480" w:rsidRDefault="00A12F85" w:rsidP="00A12F85">
      <w:pPr>
        <w:pStyle w:val="paragraph"/>
        <w:numPr>
          <w:ilvl w:val="0"/>
          <w:numId w:val="27"/>
        </w:numPr>
        <w:spacing w:before="0" w:beforeAutospacing="0" w:after="0" w:afterAutospacing="0"/>
        <w:jc w:val="both"/>
        <w:rPr>
          <w:rFonts w:ascii="Aptos" w:hAnsi="Aptos"/>
          <w:color w:val="FF0000"/>
        </w:rPr>
      </w:pPr>
      <w:r w:rsidRPr="00A12F85">
        <w:rPr>
          <w:rFonts w:ascii="Aptos" w:hAnsi="Aptos"/>
          <w:color w:val="FF0000"/>
        </w:rPr>
        <w:t>Analytics Subscription – Farmers can access real-time soil health insights through our integrated software platform, offering actionable data for precision agriculture.</w:t>
      </w:r>
    </w:p>
    <w:p w14:paraId="636819BC" w14:textId="77777777" w:rsidR="00A12F85" w:rsidRPr="00A12F85" w:rsidRDefault="00A12F85" w:rsidP="00A12F85">
      <w:pPr>
        <w:pStyle w:val="paragraph"/>
        <w:spacing w:before="0" w:beforeAutospacing="0" w:after="0" w:afterAutospacing="0"/>
        <w:ind w:left="1080"/>
        <w:jc w:val="both"/>
        <w:rPr>
          <w:rFonts w:ascii="Aptos" w:hAnsi="Aptos"/>
          <w:color w:val="FF0000"/>
        </w:rPr>
      </w:pPr>
    </w:p>
    <w:p w14:paraId="5E749CF6" w14:textId="38245EF8" w:rsidR="00EC5186" w:rsidRPr="00776480" w:rsidRDefault="00A12F85" w:rsidP="00F27F40">
      <w:pPr>
        <w:pStyle w:val="paragraph"/>
        <w:spacing w:before="0" w:beforeAutospacing="0" w:after="0" w:afterAutospacing="0"/>
        <w:ind w:firstLine="720"/>
        <w:jc w:val="both"/>
        <w:rPr>
          <w:rFonts w:ascii="Aptos" w:hAnsi="Aptos"/>
          <w:color w:val="FF0000"/>
        </w:rPr>
      </w:pPr>
      <w:r w:rsidRPr="00A12F85">
        <w:rPr>
          <w:rFonts w:ascii="Aptos" w:hAnsi="Aptos"/>
          <w:color w:val="FF0000"/>
        </w:rPr>
        <w:t xml:space="preserve">This strategy not only lowers the initial barrier to entry but also establishes a recurring revenue stream, ensuring long-term engagement with customers. By offering a competitively priced hardware solution alongside indispensable consumables and data services, we create a scalable go-to-market approach that aligns with the needs of small-scale farmers while positioning </w:t>
      </w:r>
      <w:proofErr w:type="spellStart"/>
      <w:r w:rsidRPr="00A12F85">
        <w:rPr>
          <w:rFonts w:ascii="Aptos" w:hAnsi="Aptos"/>
          <w:color w:val="FF0000"/>
        </w:rPr>
        <w:t>TerraProbe</w:t>
      </w:r>
      <w:proofErr w:type="spellEnd"/>
      <w:r w:rsidRPr="00A12F85">
        <w:rPr>
          <w:rFonts w:ascii="Aptos" w:hAnsi="Aptos"/>
          <w:color w:val="FF0000"/>
        </w:rPr>
        <w:t xml:space="preserve"> as a cost-efficient, high-value investment in soil testing. Further economic projections and financial modeling are detailed in the Economic Analysis section below</w:t>
      </w:r>
      <w:r w:rsidR="00F27F40" w:rsidRPr="00776480">
        <w:rPr>
          <w:rFonts w:ascii="Aptos" w:hAnsi="Aptos"/>
          <w:color w:val="FF0000"/>
        </w:rPr>
        <w:t xml:space="preserve"> </w:t>
      </w:r>
      <w:r w:rsidR="004D4B2C" w:rsidRPr="00776480">
        <w:rPr>
          <w:rFonts w:ascii="Aptos" w:hAnsi="Aptos"/>
          <w:color w:val="FF0000"/>
        </w:rPr>
        <w:t>(</w:t>
      </w:r>
      <w:r w:rsidR="00776480">
        <w:rPr>
          <w:rFonts w:ascii="Aptos" w:hAnsi="Aptos"/>
          <w:color w:val="FF0000"/>
        </w:rPr>
        <w:t>Additionally, r</w:t>
      </w:r>
      <w:r w:rsidR="004D4B2C" w:rsidRPr="00776480">
        <w:rPr>
          <w:rFonts w:ascii="Aptos" w:hAnsi="Aptos"/>
          <w:color w:val="FF0000"/>
        </w:rPr>
        <w:t>efer to Appendix A.2 for more details</w:t>
      </w:r>
      <w:r w:rsidR="00776480">
        <w:rPr>
          <w:rFonts w:ascii="Aptos" w:hAnsi="Aptos"/>
          <w:color w:val="FF0000"/>
        </w:rPr>
        <w:t xml:space="preserve"> on Market Analysis</w:t>
      </w:r>
      <w:r w:rsidR="004C725B" w:rsidRPr="00776480">
        <w:rPr>
          <w:rFonts w:ascii="Aptos" w:hAnsi="Aptos"/>
          <w:color w:val="FF0000"/>
        </w:rPr>
        <w:t>).</w:t>
      </w:r>
    </w:p>
    <w:p w14:paraId="4AAC3C74" w14:textId="065D16C6" w:rsidR="00207ED1" w:rsidRPr="00207ED1" w:rsidRDefault="00074D71" w:rsidP="00207ED1">
      <w:pPr>
        <w:pStyle w:val="Heading1"/>
        <w:numPr>
          <w:ilvl w:val="0"/>
          <w:numId w:val="14"/>
        </w:numPr>
        <w:rPr>
          <w:b/>
          <w:color w:val="auto"/>
          <w:sz w:val="32"/>
          <w:szCs w:val="32"/>
        </w:rPr>
      </w:pPr>
      <w:bookmarkStart w:id="10" w:name="_Toc192194175"/>
      <w:r>
        <w:rPr>
          <w:b/>
          <w:color w:val="auto"/>
          <w:sz w:val="32"/>
          <w:szCs w:val="32"/>
        </w:rPr>
        <w:t>System Design</w:t>
      </w:r>
      <w:bookmarkEnd w:id="10"/>
    </w:p>
    <w:p w14:paraId="26C688EA" w14:textId="77777777" w:rsidR="00613D67" w:rsidRPr="00613D67" w:rsidRDefault="00613D67" w:rsidP="00613D67"/>
    <w:p w14:paraId="79EDFF2F" w14:textId="77777777" w:rsidR="00AC210E" w:rsidRDefault="00C95468" w:rsidP="00AC210E">
      <w:pPr>
        <w:pStyle w:val="paragraph"/>
        <w:spacing w:before="0" w:beforeAutospacing="0" w:after="0" w:afterAutospacing="0"/>
        <w:ind w:firstLine="720"/>
        <w:jc w:val="both"/>
        <w:rPr>
          <w:rFonts w:ascii="Aptos" w:hAnsi="Aptos"/>
        </w:rPr>
      </w:pPr>
      <w:r>
        <w:rPr>
          <w:rFonts w:ascii="Aptos" w:hAnsi="Aptos"/>
        </w:rPr>
        <w:t>As we</w:t>
      </w:r>
      <w:r w:rsidR="006147A9">
        <w:rPr>
          <w:rFonts w:ascii="Aptos" w:hAnsi="Aptos"/>
        </w:rPr>
        <w:t xml:space="preserve"> are </w:t>
      </w:r>
      <w:r w:rsidR="008A27D3">
        <w:rPr>
          <w:rFonts w:ascii="Aptos" w:hAnsi="Aptos"/>
        </w:rPr>
        <w:t xml:space="preserve">developing the design of </w:t>
      </w:r>
      <w:proofErr w:type="spellStart"/>
      <w:r>
        <w:rPr>
          <w:rFonts w:ascii="Aptos" w:hAnsi="Aptos"/>
        </w:rPr>
        <w:t>Terra</w:t>
      </w:r>
      <w:r w:rsidR="008A27D3">
        <w:rPr>
          <w:rFonts w:ascii="Aptos" w:hAnsi="Aptos"/>
        </w:rPr>
        <w:t>Probe</w:t>
      </w:r>
      <w:proofErr w:type="spellEnd"/>
      <w:r w:rsidR="008A27D3">
        <w:rPr>
          <w:rFonts w:ascii="Aptos" w:hAnsi="Aptos"/>
        </w:rPr>
        <w:t xml:space="preserve">, </w:t>
      </w:r>
      <w:r w:rsidR="007350C0">
        <w:rPr>
          <w:rFonts w:ascii="Aptos" w:hAnsi="Aptos"/>
        </w:rPr>
        <w:t xml:space="preserve">the </w:t>
      </w:r>
      <w:r w:rsidR="0025133C">
        <w:rPr>
          <w:rFonts w:ascii="Aptos" w:hAnsi="Aptos"/>
        </w:rPr>
        <w:t>benchmark models had a common theme</w:t>
      </w:r>
      <w:r w:rsidR="0025133C" w:rsidRPr="0025133C">
        <w:rPr>
          <w:rFonts w:ascii="Aptos" w:hAnsi="Aptos"/>
        </w:rPr>
        <w:t xml:space="preserve"> </w:t>
      </w:r>
      <w:r w:rsidR="0025133C">
        <w:rPr>
          <w:rFonts w:ascii="Aptos" w:hAnsi="Aptos"/>
        </w:rPr>
        <w:t>such as</w:t>
      </w:r>
      <w:r w:rsidR="0025133C" w:rsidRPr="0025133C">
        <w:rPr>
          <w:rFonts w:ascii="Aptos" w:hAnsi="Aptos"/>
        </w:rPr>
        <w:t xml:space="preserve"> high cost, </w:t>
      </w:r>
      <w:r w:rsidR="007350C0">
        <w:rPr>
          <w:rFonts w:ascii="Aptos" w:hAnsi="Aptos"/>
        </w:rPr>
        <w:t xml:space="preserve">low </w:t>
      </w:r>
      <w:r w:rsidR="0025133C" w:rsidRPr="0025133C">
        <w:rPr>
          <w:rFonts w:ascii="Aptos" w:hAnsi="Aptos"/>
        </w:rPr>
        <w:t xml:space="preserve">portability, </w:t>
      </w:r>
      <w:r w:rsidR="007350C0">
        <w:rPr>
          <w:rFonts w:ascii="Aptos" w:hAnsi="Aptos"/>
        </w:rPr>
        <w:t xml:space="preserve">high </w:t>
      </w:r>
      <w:r w:rsidR="0025133C" w:rsidRPr="0025133C">
        <w:rPr>
          <w:rFonts w:ascii="Aptos" w:hAnsi="Aptos"/>
        </w:rPr>
        <w:t>operational complexity, and limited depth accuracy, which can be prohibitive for small to medium-sized farms or non-experienced users.</w:t>
      </w:r>
      <w:r w:rsidR="00AC210E">
        <w:rPr>
          <w:rFonts w:ascii="Aptos" w:hAnsi="Aptos"/>
        </w:rPr>
        <w:t xml:space="preserve"> </w:t>
      </w:r>
    </w:p>
    <w:p w14:paraId="1D7227EC" w14:textId="77777777" w:rsidR="00AC210E" w:rsidRDefault="00AC210E" w:rsidP="00AC210E">
      <w:pPr>
        <w:pStyle w:val="paragraph"/>
        <w:spacing w:before="0" w:beforeAutospacing="0" w:after="0" w:afterAutospacing="0"/>
        <w:ind w:firstLine="720"/>
        <w:jc w:val="both"/>
        <w:rPr>
          <w:rFonts w:ascii="Aptos" w:hAnsi="Aptos"/>
        </w:rPr>
      </w:pPr>
    </w:p>
    <w:p w14:paraId="7DDF4BFC" w14:textId="058E6500" w:rsidR="00CA30F9" w:rsidRPr="00CA30F9" w:rsidRDefault="000734CA" w:rsidP="00AC210E">
      <w:pPr>
        <w:pStyle w:val="paragraph"/>
        <w:spacing w:before="0" w:beforeAutospacing="0" w:after="0" w:afterAutospacing="0"/>
        <w:ind w:firstLine="720"/>
        <w:jc w:val="both"/>
        <w:rPr>
          <w:rFonts w:ascii="Aptos" w:hAnsi="Aptos"/>
        </w:rPr>
      </w:pPr>
      <w:r w:rsidRPr="000734CA">
        <w:rPr>
          <w:rFonts w:ascii="Aptos" w:hAnsi="Aptos"/>
        </w:rPr>
        <w:t xml:space="preserve">The development of </w:t>
      </w:r>
      <w:proofErr w:type="spellStart"/>
      <w:r w:rsidRPr="000734CA">
        <w:rPr>
          <w:rFonts w:ascii="Aptos" w:hAnsi="Aptos"/>
        </w:rPr>
        <w:t>TerraProbe</w:t>
      </w:r>
      <w:proofErr w:type="spellEnd"/>
      <w:r w:rsidRPr="000734CA">
        <w:rPr>
          <w:rFonts w:ascii="Aptos" w:hAnsi="Aptos"/>
        </w:rPr>
        <w:t xml:space="preserve"> focuses on addressing key challenges faced by </w:t>
      </w:r>
      <w:r>
        <w:rPr>
          <w:rFonts w:ascii="Aptos" w:hAnsi="Aptos"/>
        </w:rPr>
        <w:t>the</w:t>
      </w:r>
      <w:r w:rsidR="000A50B3">
        <w:rPr>
          <w:rFonts w:ascii="Aptos" w:hAnsi="Aptos"/>
        </w:rPr>
        <w:t xml:space="preserve"> current benchmark models</w:t>
      </w:r>
      <w:r w:rsidRPr="000734CA">
        <w:rPr>
          <w:rFonts w:ascii="Aptos" w:hAnsi="Aptos"/>
        </w:rPr>
        <w:t xml:space="preserve">. </w:t>
      </w:r>
      <w:proofErr w:type="spellStart"/>
      <w:r w:rsidRPr="000734CA">
        <w:rPr>
          <w:rFonts w:ascii="Aptos" w:hAnsi="Aptos"/>
        </w:rPr>
        <w:t>TerraProbe</w:t>
      </w:r>
      <w:proofErr w:type="spellEnd"/>
      <w:r w:rsidRPr="000734CA">
        <w:rPr>
          <w:rFonts w:ascii="Aptos" w:hAnsi="Aptos"/>
        </w:rPr>
        <w:t xml:space="preserve"> aims to overcome these limitations by ensuring affordability, maintaining </w:t>
      </w:r>
      <w:r w:rsidR="009A7C30" w:rsidRPr="000734CA">
        <w:rPr>
          <w:rFonts w:ascii="Aptos" w:hAnsi="Aptos"/>
        </w:rPr>
        <w:t>product</w:t>
      </w:r>
      <w:r w:rsidR="000A50B3">
        <w:rPr>
          <w:rFonts w:ascii="Aptos" w:hAnsi="Aptos"/>
        </w:rPr>
        <w:t xml:space="preserve"> </w:t>
      </w:r>
      <w:r w:rsidRPr="000734CA">
        <w:rPr>
          <w:rFonts w:ascii="Aptos" w:hAnsi="Aptos"/>
        </w:rPr>
        <w:t xml:space="preserve">development </w:t>
      </w:r>
      <w:r w:rsidR="009A7C30" w:rsidRPr="000734CA">
        <w:rPr>
          <w:rFonts w:ascii="Aptos" w:hAnsi="Aptos"/>
        </w:rPr>
        <w:t>costs</w:t>
      </w:r>
      <w:r w:rsidR="000A50B3">
        <w:rPr>
          <w:rFonts w:ascii="Aptos" w:hAnsi="Aptos"/>
        </w:rPr>
        <w:t xml:space="preserve"> and sale </w:t>
      </w:r>
      <w:r w:rsidR="009A7C30">
        <w:rPr>
          <w:rFonts w:ascii="Aptos" w:hAnsi="Aptos"/>
        </w:rPr>
        <w:t>prices</w:t>
      </w:r>
      <w:r w:rsidRPr="000734CA">
        <w:rPr>
          <w:rFonts w:ascii="Aptos" w:hAnsi="Aptos"/>
        </w:rPr>
        <w:t xml:space="preserve"> under $1000 to allow for competitive market pric</w:t>
      </w:r>
      <w:r w:rsidR="009A7C30">
        <w:rPr>
          <w:rFonts w:ascii="Aptos" w:hAnsi="Aptos"/>
        </w:rPr>
        <w:t>ing</w:t>
      </w:r>
      <w:r w:rsidRPr="000734CA">
        <w:rPr>
          <w:rFonts w:ascii="Aptos" w:hAnsi="Aptos"/>
        </w:rPr>
        <w:t>. Additionally, the device is designed to be lightweight, weighing no more than 25 kg, and compact, with</w:t>
      </w:r>
      <w:r w:rsidR="009A7C30">
        <w:rPr>
          <w:rFonts w:ascii="Aptos" w:hAnsi="Aptos"/>
        </w:rPr>
        <w:t xml:space="preserve"> maximum</w:t>
      </w:r>
      <w:r w:rsidRPr="000734CA">
        <w:rPr>
          <w:rFonts w:ascii="Aptos" w:hAnsi="Aptos"/>
        </w:rPr>
        <w:t xml:space="preserve"> dimensions of 23” W x 20” D x 14” H, ensuring easy transportation and storage. Autonomous operation is a key feature, allowing users to collect soil samples effortlessly, with the ability to extract up to 18 inches of soil while integrating real-time analysis for moisture, salinity, and temperature. The system is engineered to operate in diverse environmental conditions, functioning effectively between 0°C and 50°C, while maintaining a low-maintenance design that requires servicing only after 100 hours of operation. A user-friendly dashboard or web application is also integrated to provide real-time data visualization on mobile and desktop devices.</w:t>
      </w:r>
      <w:r w:rsidR="00D84027">
        <w:rPr>
          <w:rFonts w:ascii="Aptos" w:hAnsi="Aptos"/>
        </w:rPr>
        <w:t xml:space="preserve"> </w:t>
      </w:r>
      <w:r w:rsidR="00D84027" w:rsidRPr="00D84027">
        <w:rPr>
          <w:rFonts w:ascii="Aptos" w:hAnsi="Aptos"/>
        </w:rPr>
        <w:t>A few customer requirements</w:t>
      </w:r>
      <w:r w:rsidR="00BE5C54">
        <w:rPr>
          <w:rFonts w:ascii="Aptos" w:hAnsi="Aptos"/>
        </w:rPr>
        <w:t xml:space="preserve">, </w:t>
      </w:r>
      <w:r w:rsidR="00D84027" w:rsidRPr="00D84027">
        <w:rPr>
          <w:rFonts w:ascii="Aptos" w:hAnsi="Aptos"/>
        </w:rPr>
        <w:t>engineering requirements</w:t>
      </w:r>
      <w:r w:rsidR="00BE5C54">
        <w:rPr>
          <w:rFonts w:ascii="Aptos" w:hAnsi="Aptos"/>
        </w:rPr>
        <w:t xml:space="preserve">, and respective importance ratings </w:t>
      </w:r>
      <w:r w:rsidR="00D84027" w:rsidRPr="00D84027">
        <w:rPr>
          <w:rFonts w:ascii="Aptos" w:hAnsi="Aptos"/>
        </w:rPr>
        <w:t>are laid out in Table 1 below.</w:t>
      </w:r>
      <w:r w:rsidR="00D84027">
        <w:rPr>
          <w:rFonts w:ascii="Aptos" w:hAnsi="Aptos"/>
        </w:rPr>
        <w:t xml:space="preserve"> </w:t>
      </w:r>
      <w:r w:rsidRPr="000734CA">
        <w:rPr>
          <w:rFonts w:ascii="Aptos" w:hAnsi="Aptos"/>
        </w:rPr>
        <w:t xml:space="preserve"> </w:t>
      </w:r>
      <w:r w:rsidR="00FA479B">
        <w:rPr>
          <w:rFonts w:ascii="Aptos" w:hAnsi="Aptos"/>
        </w:rPr>
        <w:t>(Refer to Appendix A.3 for more</w:t>
      </w:r>
      <w:r w:rsidR="00BE5C54">
        <w:rPr>
          <w:rFonts w:ascii="Aptos" w:hAnsi="Aptos"/>
        </w:rPr>
        <w:t xml:space="preserve"> information on customer requirements.</w:t>
      </w:r>
      <w:r w:rsidR="00FA479B">
        <w:rPr>
          <w:rFonts w:ascii="Aptos" w:hAnsi="Aptos"/>
        </w:rPr>
        <w:t>)</w:t>
      </w:r>
    </w:p>
    <w:p w14:paraId="7C3A7E4B" w14:textId="77777777" w:rsidR="00F9007E" w:rsidRDefault="00F9007E" w:rsidP="00AC210E">
      <w:pPr>
        <w:pStyle w:val="paragraph"/>
        <w:spacing w:before="0" w:beforeAutospacing="0" w:after="0" w:afterAutospacing="0"/>
        <w:ind w:firstLine="720"/>
        <w:jc w:val="both"/>
        <w:rPr>
          <w:rFonts w:ascii="Aptos" w:hAnsi="Aptos"/>
        </w:rPr>
      </w:pPr>
    </w:p>
    <w:p w14:paraId="45B80B76" w14:textId="77777777" w:rsidR="00F9007E" w:rsidRPr="00CA30F9" w:rsidRDefault="00F9007E" w:rsidP="00AC210E">
      <w:pPr>
        <w:pStyle w:val="paragraph"/>
        <w:spacing w:before="0" w:beforeAutospacing="0" w:after="0" w:afterAutospacing="0"/>
        <w:ind w:firstLine="720"/>
        <w:jc w:val="both"/>
        <w:rPr>
          <w:rFonts w:ascii="Aptos" w:hAnsi="Aptos"/>
        </w:rPr>
      </w:pPr>
    </w:p>
    <w:p w14:paraId="577510E3" w14:textId="2BEB0D1F" w:rsidR="00CA30F9" w:rsidRDefault="00CA30F9" w:rsidP="009B1C04">
      <w:pPr>
        <w:pStyle w:val="paragraph"/>
        <w:spacing w:before="0" w:beforeAutospacing="0" w:after="0" w:afterAutospacing="0"/>
        <w:ind w:firstLine="720"/>
        <w:rPr>
          <w:rFonts w:ascii="Aptos" w:hAnsi="Aptos"/>
        </w:rPr>
      </w:pPr>
    </w:p>
    <w:p w14:paraId="561B5046" w14:textId="48E26B32" w:rsidR="00B91EE1" w:rsidRDefault="00B91EE1" w:rsidP="009B1C04">
      <w:pPr>
        <w:pStyle w:val="paragraph"/>
        <w:spacing w:before="0" w:beforeAutospacing="0" w:after="0" w:afterAutospacing="0"/>
        <w:ind w:firstLine="720"/>
        <w:rPr>
          <w:rFonts w:ascii="Aptos" w:hAnsi="Aptos"/>
          <w:b/>
          <w:bCs/>
        </w:rPr>
      </w:pPr>
      <w:r w:rsidRPr="00B91EE1">
        <w:rPr>
          <w:rFonts w:ascii="Aptos" w:hAnsi="Aptos"/>
          <w:b/>
          <w:bCs/>
        </w:rPr>
        <w:lastRenderedPageBreak/>
        <w:t xml:space="preserve">Table </w:t>
      </w:r>
      <w:r w:rsidR="00561EFA">
        <w:rPr>
          <w:rFonts w:ascii="Aptos" w:hAnsi="Aptos"/>
          <w:b/>
          <w:bCs/>
        </w:rPr>
        <w:t>1</w:t>
      </w:r>
      <w:r w:rsidRPr="00B91EE1">
        <w:rPr>
          <w:rFonts w:ascii="Aptos" w:hAnsi="Aptos"/>
          <w:b/>
          <w:bCs/>
        </w:rPr>
        <w:t>: Translating Customer Requirements to Engineering Requirements</w:t>
      </w:r>
    </w:p>
    <w:p w14:paraId="7BF8E33A" w14:textId="77777777" w:rsidR="00BE5C54" w:rsidRDefault="00BE5C54" w:rsidP="00BE5C54">
      <w:pPr>
        <w:pStyle w:val="paragraph"/>
        <w:spacing w:before="0" w:beforeAutospacing="0" w:after="0" w:afterAutospacing="0"/>
        <w:ind w:firstLine="720"/>
        <w:rPr>
          <w:rFonts w:ascii="Aptos" w:hAnsi="Aptos"/>
        </w:rPr>
      </w:pPr>
    </w:p>
    <w:tbl>
      <w:tblPr>
        <w:tblStyle w:val="TableGrid"/>
        <w:tblW w:w="0" w:type="auto"/>
        <w:tblLook w:val="04A0" w:firstRow="1" w:lastRow="0" w:firstColumn="1" w:lastColumn="0" w:noHBand="0" w:noVBand="1"/>
      </w:tblPr>
      <w:tblGrid>
        <w:gridCol w:w="2695"/>
        <w:gridCol w:w="3538"/>
        <w:gridCol w:w="3117"/>
      </w:tblGrid>
      <w:tr w:rsidR="00BE5C54" w14:paraId="3FB3BD9B" w14:textId="77777777" w:rsidTr="0077646E">
        <w:tc>
          <w:tcPr>
            <w:tcW w:w="2695" w:type="dxa"/>
          </w:tcPr>
          <w:p w14:paraId="16321BFD" w14:textId="77777777" w:rsidR="00BE5C54" w:rsidRDefault="00BE5C54" w:rsidP="0077646E">
            <w:pPr>
              <w:pStyle w:val="paragraph"/>
              <w:spacing w:before="0" w:beforeAutospacing="0" w:after="0" w:afterAutospacing="0"/>
              <w:rPr>
                <w:rFonts w:ascii="Aptos" w:hAnsi="Aptos"/>
              </w:rPr>
            </w:pPr>
            <w:r>
              <w:rPr>
                <w:rFonts w:ascii="Aptos" w:hAnsi="Aptos"/>
              </w:rPr>
              <w:t>Customer Requirement</w:t>
            </w:r>
          </w:p>
        </w:tc>
        <w:tc>
          <w:tcPr>
            <w:tcW w:w="3538" w:type="dxa"/>
          </w:tcPr>
          <w:p w14:paraId="1B686C63" w14:textId="77777777" w:rsidR="00BE5C54" w:rsidRDefault="00BE5C54" w:rsidP="0077646E">
            <w:pPr>
              <w:pStyle w:val="paragraph"/>
              <w:spacing w:before="0" w:beforeAutospacing="0" w:after="0" w:afterAutospacing="0"/>
              <w:rPr>
                <w:rFonts w:ascii="Aptos" w:hAnsi="Aptos"/>
              </w:rPr>
            </w:pPr>
            <w:r>
              <w:rPr>
                <w:rFonts w:ascii="Aptos" w:hAnsi="Aptos"/>
              </w:rPr>
              <w:t>Engineering Requirement</w:t>
            </w:r>
          </w:p>
        </w:tc>
        <w:tc>
          <w:tcPr>
            <w:tcW w:w="3117" w:type="dxa"/>
          </w:tcPr>
          <w:p w14:paraId="1012E3A4" w14:textId="77777777" w:rsidR="00BE5C54" w:rsidRDefault="00BE5C54" w:rsidP="0077646E">
            <w:pPr>
              <w:pStyle w:val="paragraph"/>
              <w:spacing w:before="0" w:beforeAutospacing="0" w:after="0" w:afterAutospacing="0"/>
              <w:rPr>
                <w:rFonts w:ascii="Aptos" w:hAnsi="Aptos"/>
              </w:rPr>
            </w:pPr>
            <w:r>
              <w:rPr>
                <w:rFonts w:ascii="Aptos" w:hAnsi="Aptos"/>
              </w:rPr>
              <w:t>Importance Rating (1-5)</w:t>
            </w:r>
          </w:p>
        </w:tc>
      </w:tr>
      <w:tr w:rsidR="00BE5C54" w14:paraId="6487EDC8" w14:textId="77777777" w:rsidTr="0077646E">
        <w:tc>
          <w:tcPr>
            <w:tcW w:w="2695" w:type="dxa"/>
          </w:tcPr>
          <w:p w14:paraId="6D7DB188" w14:textId="77777777" w:rsidR="00BE5C54" w:rsidRDefault="00BE5C54" w:rsidP="0077646E">
            <w:pPr>
              <w:pStyle w:val="paragraph"/>
              <w:spacing w:before="0" w:beforeAutospacing="0" w:after="0" w:afterAutospacing="0"/>
              <w:rPr>
                <w:rFonts w:ascii="Aptos" w:hAnsi="Aptos"/>
              </w:rPr>
            </w:pPr>
            <w:r>
              <w:rPr>
                <w:rFonts w:ascii="Aptos" w:hAnsi="Aptos"/>
              </w:rPr>
              <w:t>Safety</w:t>
            </w:r>
          </w:p>
        </w:tc>
        <w:tc>
          <w:tcPr>
            <w:tcW w:w="3538" w:type="dxa"/>
          </w:tcPr>
          <w:p w14:paraId="0A10A087" w14:textId="77777777" w:rsidR="00BE5C54" w:rsidRDefault="00BE5C54" w:rsidP="0077646E">
            <w:pPr>
              <w:pStyle w:val="paragraph"/>
              <w:spacing w:before="0" w:beforeAutospacing="0" w:after="0" w:afterAutospacing="0"/>
              <w:rPr>
                <w:rFonts w:ascii="Aptos" w:hAnsi="Aptos"/>
              </w:rPr>
            </w:pPr>
            <w:r w:rsidRPr="007F4E5E">
              <w:rPr>
                <w:rFonts w:ascii="Aptos" w:hAnsi="Aptos"/>
              </w:rPr>
              <w:t>Automatic shut-off if the device malfunctions or detects an obstacle</w:t>
            </w:r>
          </w:p>
        </w:tc>
        <w:tc>
          <w:tcPr>
            <w:tcW w:w="3117" w:type="dxa"/>
          </w:tcPr>
          <w:p w14:paraId="3AEB00BC" w14:textId="77777777" w:rsidR="00BE5C54" w:rsidRDefault="00BE5C54" w:rsidP="0077646E">
            <w:pPr>
              <w:pStyle w:val="paragraph"/>
              <w:spacing w:before="0" w:beforeAutospacing="0" w:after="0" w:afterAutospacing="0"/>
              <w:rPr>
                <w:rFonts w:ascii="Aptos" w:hAnsi="Aptos"/>
              </w:rPr>
            </w:pPr>
            <w:r>
              <w:rPr>
                <w:rFonts w:ascii="Aptos" w:hAnsi="Aptos"/>
              </w:rPr>
              <w:t>5</w:t>
            </w:r>
          </w:p>
        </w:tc>
      </w:tr>
      <w:tr w:rsidR="00BE5C54" w14:paraId="2187FB6D" w14:textId="77777777" w:rsidTr="0077646E">
        <w:tc>
          <w:tcPr>
            <w:tcW w:w="2695" w:type="dxa"/>
          </w:tcPr>
          <w:p w14:paraId="4DBA086B" w14:textId="77777777" w:rsidR="00BE5C54" w:rsidRDefault="00BE5C54" w:rsidP="0077646E">
            <w:pPr>
              <w:pStyle w:val="paragraph"/>
              <w:spacing w:before="0" w:beforeAutospacing="0" w:after="0" w:afterAutospacing="0"/>
              <w:rPr>
                <w:rFonts w:ascii="Aptos" w:hAnsi="Aptos"/>
              </w:rPr>
            </w:pPr>
            <w:r>
              <w:rPr>
                <w:rFonts w:ascii="Aptos" w:hAnsi="Aptos"/>
              </w:rPr>
              <w:t>Portability &amp; Lightweight Design</w:t>
            </w:r>
          </w:p>
        </w:tc>
        <w:tc>
          <w:tcPr>
            <w:tcW w:w="3538" w:type="dxa"/>
          </w:tcPr>
          <w:p w14:paraId="74E1C6E3" w14:textId="77777777" w:rsidR="00BE5C54" w:rsidRDefault="00BE5C54" w:rsidP="0077646E">
            <w:pPr>
              <w:pStyle w:val="paragraph"/>
              <w:spacing w:before="0" w:beforeAutospacing="0" w:after="0" w:afterAutospacing="0"/>
              <w:rPr>
                <w:rFonts w:ascii="Aptos" w:hAnsi="Aptos"/>
              </w:rPr>
            </w:pPr>
            <w:r>
              <w:rPr>
                <w:rFonts w:ascii="Aptos" w:hAnsi="Aptos"/>
              </w:rPr>
              <w:t>Device must be &lt; 25 kg and compact to ensure portability</w:t>
            </w:r>
          </w:p>
        </w:tc>
        <w:tc>
          <w:tcPr>
            <w:tcW w:w="3117" w:type="dxa"/>
          </w:tcPr>
          <w:p w14:paraId="1497E063" w14:textId="77777777" w:rsidR="00BE5C54" w:rsidRDefault="00BE5C54" w:rsidP="0077646E">
            <w:pPr>
              <w:pStyle w:val="paragraph"/>
              <w:spacing w:before="0" w:beforeAutospacing="0" w:after="0" w:afterAutospacing="0"/>
              <w:rPr>
                <w:rFonts w:ascii="Aptos" w:hAnsi="Aptos"/>
              </w:rPr>
            </w:pPr>
            <w:r>
              <w:rPr>
                <w:rFonts w:ascii="Aptos" w:hAnsi="Aptos"/>
              </w:rPr>
              <w:t>5</w:t>
            </w:r>
          </w:p>
        </w:tc>
      </w:tr>
      <w:tr w:rsidR="00BE5C54" w14:paraId="64A32361" w14:textId="77777777" w:rsidTr="0077646E">
        <w:tc>
          <w:tcPr>
            <w:tcW w:w="2695" w:type="dxa"/>
          </w:tcPr>
          <w:p w14:paraId="78C546AE" w14:textId="77777777" w:rsidR="00BE5C54" w:rsidRDefault="00BE5C54" w:rsidP="0077646E">
            <w:pPr>
              <w:pStyle w:val="paragraph"/>
              <w:spacing w:before="0" w:beforeAutospacing="0" w:after="0" w:afterAutospacing="0"/>
              <w:rPr>
                <w:rFonts w:ascii="Aptos" w:hAnsi="Aptos"/>
              </w:rPr>
            </w:pPr>
            <w:r>
              <w:rPr>
                <w:rFonts w:ascii="Aptos" w:hAnsi="Aptos"/>
              </w:rPr>
              <w:t>Autonomous Operation</w:t>
            </w:r>
          </w:p>
        </w:tc>
        <w:tc>
          <w:tcPr>
            <w:tcW w:w="3538" w:type="dxa"/>
          </w:tcPr>
          <w:p w14:paraId="4335895B" w14:textId="77777777" w:rsidR="00BE5C54" w:rsidRDefault="00BE5C54" w:rsidP="0077646E">
            <w:pPr>
              <w:pStyle w:val="paragraph"/>
              <w:spacing w:before="0" w:beforeAutospacing="0" w:after="0" w:afterAutospacing="0"/>
              <w:rPr>
                <w:rFonts w:ascii="Aptos" w:hAnsi="Aptos"/>
              </w:rPr>
            </w:pPr>
            <w:r>
              <w:rPr>
                <w:rFonts w:ascii="Aptos" w:hAnsi="Aptos"/>
              </w:rPr>
              <w:t>Must operate and collect soil without manual force for at least 2 hours of continuous operation</w:t>
            </w:r>
          </w:p>
        </w:tc>
        <w:tc>
          <w:tcPr>
            <w:tcW w:w="3117" w:type="dxa"/>
          </w:tcPr>
          <w:p w14:paraId="77E3438B" w14:textId="77777777" w:rsidR="00BE5C54" w:rsidRDefault="00BE5C54" w:rsidP="0077646E">
            <w:pPr>
              <w:pStyle w:val="paragraph"/>
              <w:spacing w:before="0" w:beforeAutospacing="0" w:after="0" w:afterAutospacing="0"/>
              <w:rPr>
                <w:rFonts w:ascii="Aptos" w:hAnsi="Aptos"/>
              </w:rPr>
            </w:pPr>
            <w:r>
              <w:rPr>
                <w:rFonts w:ascii="Aptos" w:hAnsi="Aptos"/>
              </w:rPr>
              <w:t>3</w:t>
            </w:r>
          </w:p>
        </w:tc>
      </w:tr>
      <w:tr w:rsidR="00BE5C54" w14:paraId="28429EE1" w14:textId="77777777" w:rsidTr="0077646E">
        <w:tc>
          <w:tcPr>
            <w:tcW w:w="2695" w:type="dxa"/>
          </w:tcPr>
          <w:p w14:paraId="6191320D" w14:textId="77777777" w:rsidR="00BE5C54" w:rsidRDefault="00BE5C54" w:rsidP="0077646E">
            <w:pPr>
              <w:pStyle w:val="paragraph"/>
              <w:spacing w:before="0" w:beforeAutospacing="0" w:after="0" w:afterAutospacing="0"/>
              <w:rPr>
                <w:rFonts w:ascii="Aptos" w:hAnsi="Aptos"/>
              </w:rPr>
            </w:pPr>
            <w:r>
              <w:rPr>
                <w:rFonts w:ascii="Aptos" w:hAnsi="Aptos"/>
              </w:rPr>
              <w:t>Accurate Multi-Depth Soil Sampling</w:t>
            </w:r>
          </w:p>
        </w:tc>
        <w:tc>
          <w:tcPr>
            <w:tcW w:w="3538" w:type="dxa"/>
          </w:tcPr>
          <w:p w14:paraId="1A3A198E" w14:textId="77777777" w:rsidR="00BE5C54" w:rsidRDefault="00BE5C54" w:rsidP="0077646E">
            <w:pPr>
              <w:pStyle w:val="paragraph"/>
              <w:spacing w:before="0" w:beforeAutospacing="0" w:after="0" w:afterAutospacing="0"/>
              <w:rPr>
                <w:rFonts w:ascii="Aptos" w:hAnsi="Aptos"/>
              </w:rPr>
            </w:pPr>
            <w:r>
              <w:rPr>
                <w:rFonts w:ascii="Aptos" w:hAnsi="Aptos"/>
              </w:rPr>
              <w:t>Collect up to 18” of soil profile without mixing</w:t>
            </w:r>
          </w:p>
        </w:tc>
        <w:tc>
          <w:tcPr>
            <w:tcW w:w="3117" w:type="dxa"/>
          </w:tcPr>
          <w:p w14:paraId="41F32797" w14:textId="77777777" w:rsidR="00BE5C54" w:rsidRDefault="00BE5C54" w:rsidP="0077646E">
            <w:pPr>
              <w:pStyle w:val="paragraph"/>
              <w:spacing w:before="0" w:beforeAutospacing="0" w:after="0" w:afterAutospacing="0"/>
              <w:rPr>
                <w:rFonts w:ascii="Aptos" w:hAnsi="Aptos"/>
              </w:rPr>
            </w:pPr>
            <w:r>
              <w:rPr>
                <w:rFonts w:ascii="Aptos" w:hAnsi="Aptos"/>
              </w:rPr>
              <w:t>5</w:t>
            </w:r>
          </w:p>
        </w:tc>
      </w:tr>
      <w:tr w:rsidR="00BE5C54" w14:paraId="337BA471" w14:textId="77777777" w:rsidTr="0077646E">
        <w:trPr>
          <w:trHeight w:val="1637"/>
        </w:trPr>
        <w:tc>
          <w:tcPr>
            <w:tcW w:w="2695" w:type="dxa"/>
          </w:tcPr>
          <w:p w14:paraId="1ED5DB1B" w14:textId="77777777" w:rsidR="00BE5C54" w:rsidRDefault="00BE5C54" w:rsidP="0077646E">
            <w:pPr>
              <w:pStyle w:val="paragraph"/>
              <w:spacing w:before="0" w:beforeAutospacing="0" w:after="0" w:afterAutospacing="0"/>
              <w:rPr>
                <w:rFonts w:ascii="Aptos" w:hAnsi="Aptos"/>
              </w:rPr>
            </w:pPr>
            <w:r>
              <w:rPr>
                <w:rFonts w:ascii="Aptos" w:hAnsi="Aptos"/>
              </w:rPr>
              <w:t>Integrated Real-Time Data Analysis</w:t>
            </w:r>
          </w:p>
        </w:tc>
        <w:tc>
          <w:tcPr>
            <w:tcW w:w="3538" w:type="dxa"/>
          </w:tcPr>
          <w:p w14:paraId="0D436B96" w14:textId="77777777" w:rsidR="00BE5C54" w:rsidRDefault="00BE5C54" w:rsidP="0077646E">
            <w:pPr>
              <w:pStyle w:val="paragraph"/>
              <w:spacing w:before="0" w:beforeAutospacing="0" w:after="0" w:afterAutospacing="0"/>
              <w:rPr>
                <w:rFonts w:ascii="Aptos" w:hAnsi="Aptos"/>
              </w:rPr>
            </w:pPr>
            <w:r>
              <w:rPr>
                <w:rFonts w:ascii="Aptos" w:hAnsi="Aptos"/>
              </w:rPr>
              <w:t>E</w:t>
            </w:r>
            <w:r w:rsidRPr="00336B5C">
              <w:rPr>
                <w:rFonts w:ascii="Aptos" w:hAnsi="Aptos"/>
              </w:rPr>
              <w:t>quipped with sensors for moisture (±5%), salinity (±5%), and temperature (±1°C), with data processed in under 30 seconds.</w:t>
            </w:r>
          </w:p>
        </w:tc>
        <w:tc>
          <w:tcPr>
            <w:tcW w:w="3117" w:type="dxa"/>
          </w:tcPr>
          <w:p w14:paraId="6E83059F" w14:textId="77777777" w:rsidR="00BE5C54" w:rsidRDefault="00BE5C54" w:rsidP="0077646E">
            <w:pPr>
              <w:pStyle w:val="paragraph"/>
              <w:spacing w:before="0" w:beforeAutospacing="0" w:after="0" w:afterAutospacing="0"/>
              <w:rPr>
                <w:rFonts w:ascii="Aptos" w:hAnsi="Aptos"/>
              </w:rPr>
            </w:pPr>
            <w:r>
              <w:rPr>
                <w:rFonts w:ascii="Aptos" w:hAnsi="Aptos"/>
              </w:rPr>
              <w:t>3</w:t>
            </w:r>
          </w:p>
        </w:tc>
      </w:tr>
      <w:tr w:rsidR="00BE5C54" w14:paraId="7B9F79D7" w14:textId="77777777" w:rsidTr="0077646E">
        <w:trPr>
          <w:trHeight w:val="800"/>
        </w:trPr>
        <w:tc>
          <w:tcPr>
            <w:tcW w:w="2695" w:type="dxa"/>
          </w:tcPr>
          <w:p w14:paraId="29604A4F" w14:textId="77777777" w:rsidR="00BE5C54" w:rsidRDefault="00BE5C54" w:rsidP="0077646E">
            <w:pPr>
              <w:pStyle w:val="paragraph"/>
              <w:spacing w:before="0" w:beforeAutospacing="0" w:after="0" w:afterAutospacing="0"/>
              <w:rPr>
                <w:rFonts w:ascii="Aptos" w:hAnsi="Aptos"/>
              </w:rPr>
            </w:pPr>
            <w:r>
              <w:rPr>
                <w:rFonts w:ascii="Aptos" w:hAnsi="Aptos"/>
              </w:rPr>
              <w:t>Cost-Effective and Affordable</w:t>
            </w:r>
          </w:p>
        </w:tc>
        <w:tc>
          <w:tcPr>
            <w:tcW w:w="3538" w:type="dxa"/>
          </w:tcPr>
          <w:p w14:paraId="6E0F8892" w14:textId="5981BA64" w:rsidR="00BE5C54" w:rsidRDefault="00BE5C54" w:rsidP="0077646E">
            <w:pPr>
              <w:pStyle w:val="paragraph"/>
              <w:spacing w:before="0" w:beforeAutospacing="0" w:after="0" w:afterAutospacing="0"/>
              <w:rPr>
                <w:rFonts w:ascii="Aptos" w:hAnsi="Aptos"/>
              </w:rPr>
            </w:pPr>
            <w:r>
              <w:rPr>
                <w:rFonts w:ascii="Aptos" w:hAnsi="Aptos"/>
              </w:rPr>
              <w:t>Prototype d</w:t>
            </w:r>
            <w:r w:rsidRPr="00CC2E4F">
              <w:rPr>
                <w:rFonts w:ascii="Aptos" w:hAnsi="Aptos"/>
              </w:rPr>
              <w:t>evelopment costs $600</w:t>
            </w:r>
            <w:r>
              <w:rPr>
                <w:rFonts w:ascii="Aptos" w:hAnsi="Aptos"/>
              </w:rPr>
              <w:t>-1000</w:t>
            </w:r>
            <w:r w:rsidRPr="00CC2E4F">
              <w:rPr>
                <w:rFonts w:ascii="Aptos" w:hAnsi="Aptos"/>
              </w:rPr>
              <w:t xml:space="preserve"> per unit</w:t>
            </w:r>
            <w:r>
              <w:rPr>
                <w:rFonts w:ascii="Aptos" w:hAnsi="Aptos"/>
              </w:rPr>
              <w:t>, Sell Price Under $</w:t>
            </w:r>
            <w:r w:rsidR="004557FE">
              <w:rPr>
                <w:rFonts w:ascii="Aptos" w:hAnsi="Aptos"/>
              </w:rPr>
              <w:t>1500</w:t>
            </w:r>
          </w:p>
        </w:tc>
        <w:tc>
          <w:tcPr>
            <w:tcW w:w="3117" w:type="dxa"/>
          </w:tcPr>
          <w:p w14:paraId="64F73B01" w14:textId="77777777" w:rsidR="00BE5C54" w:rsidRDefault="00BE5C54" w:rsidP="0077646E">
            <w:pPr>
              <w:pStyle w:val="paragraph"/>
              <w:spacing w:before="0" w:beforeAutospacing="0" w:after="0" w:afterAutospacing="0"/>
              <w:rPr>
                <w:rFonts w:ascii="Aptos" w:hAnsi="Aptos"/>
              </w:rPr>
            </w:pPr>
            <w:r>
              <w:rPr>
                <w:rFonts w:ascii="Aptos" w:hAnsi="Aptos"/>
              </w:rPr>
              <w:t>4</w:t>
            </w:r>
          </w:p>
        </w:tc>
      </w:tr>
      <w:tr w:rsidR="00BE5C54" w14:paraId="40F37A8C" w14:textId="77777777" w:rsidTr="0077646E">
        <w:trPr>
          <w:trHeight w:val="737"/>
        </w:trPr>
        <w:tc>
          <w:tcPr>
            <w:tcW w:w="2695" w:type="dxa"/>
          </w:tcPr>
          <w:p w14:paraId="30121D33" w14:textId="77777777" w:rsidR="00BE5C54" w:rsidRDefault="00BE5C54" w:rsidP="0077646E">
            <w:pPr>
              <w:pStyle w:val="paragraph"/>
              <w:spacing w:before="0" w:beforeAutospacing="0" w:after="0" w:afterAutospacing="0"/>
              <w:rPr>
                <w:rFonts w:ascii="Aptos" w:hAnsi="Aptos"/>
              </w:rPr>
            </w:pPr>
            <w:r>
              <w:rPr>
                <w:rFonts w:ascii="Aptos" w:hAnsi="Aptos"/>
              </w:rPr>
              <w:t>Durable for Diverse Environments</w:t>
            </w:r>
          </w:p>
        </w:tc>
        <w:tc>
          <w:tcPr>
            <w:tcW w:w="3538" w:type="dxa"/>
          </w:tcPr>
          <w:p w14:paraId="41F6FD2D" w14:textId="77777777" w:rsidR="00BE5C54" w:rsidRDefault="00BE5C54" w:rsidP="0077646E">
            <w:pPr>
              <w:pStyle w:val="paragraph"/>
              <w:spacing w:before="0" w:beforeAutospacing="0" w:after="0" w:afterAutospacing="0"/>
              <w:rPr>
                <w:rFonts w:ascii="Aptos" w:hAnsi="Aptos"/>
              </w:rPr>
            </w:pPr>
            <w:r w:rsidRPr="00CC2E4F">
              <w:rPr>
                <w:rFonts w:ascii="Aptos" w:hAnsi="Aptos"/>
              </w:rPr>
              <w:t xml:space="preserve">Operable between 0°C and 50°C, </w:t>
            </w:r>
            <w:r>
              <w:rPr>
                <w:rFonts w:ascii="Aptos" w:hAnsi="Aptos"/>
              </w:rPr>
              <w:t>W</w:t>
            </w:r>
            <w:r w:rsidRPr="00CC2E4F">
              <w:rPr>
                <w:rFonts w:ascii="Aptos" w:hAnsi="Aptos"/>
              </w:rPr>
              <w:t>ater-</w:t>
            </w:r>
            <w:r>
              <w:rPr>
                <w:rFonts w:ascii="Aptos" w:hAnsi="Aptos"/>
              </w:rPr>
              <w:t>R</w:t>
            </w:r>
            <w:r w:rsidRPr="00CC2E4F">
              <w:rPr>
                <w:rFonts w:ascii="Aptos" w:hAnsi="Aptos"/>
              </w:rPr>
              <w:t>esistant</w:t>
            </w:r>
          </w:p>
        </w:tc>
        <w:tc>
          <w:tcPr>
            <w:tcW w:w="3117" w:type="dxa"/>
          </w:tcPr>
          <w:p w14:paraId="3B5B8469" w14:textId="77777777" w:rsidR="00BE5C54" w:rsidRDefault="00BE5C54" w:rsidP="0077646E">
            <w:pPr>
              <w:pStyle w:val="paragraph"/>
              <w:spacing w:before="0" w:beforeAutospacing="0" w:after="0" w:afterAutospacing="0"/>
              <w:rPr>
                <w:rFonts w:ascii="Aptos" w:hAnsi="Aptos"/>
              </w:rPr>
            </w:pPr>
            <w:r>
              <w:rPr>
                <w:rFonts w:ascii="Aptos" w:hAnsi="Aptos"/>
              </w:rPr>
              <w:t>4</w:t>
            </w:r>
          </w:p>
        </w:tc>
      </w:tr>
      <w:tr w:rsidR="00BE5C54" w14:paraId="2BBF0B6C" w14:textId="77777777" w:rsidTr="0077646E">
        <w:tc>
          <w:tcPr>
            <w:tcW w:w="2695" w:type="dxa"/>
          </w:tcPr>
          <w:p w14:paraId="57B134DC" w14:textId="77777777" w:rsidR="00BE5C54" w:rsidRDefault="00BE5C54" w:rsidP="0077646E">
            <w:pPr>
              <w:pStyle w:val="paragraph"/>
              <w:spacing w:before="0" w:beforeAutospacing="0" w:after="0" w:afterAutospacing="0"/>
              <w:rPr>
                <w:rFonts w:ascii="Aptos" w:hAnsi="Aptos"/>
              </w:rPr>
            </w:pPr>
            <w:r>
              <w:rPr>
                <w:rFonts w:ascii="Aptos" w:hAnsi="Aptos"/>
              </w:rPr>
              <w:t>Low Maintenance</w:t>
            </w:r>
          </w:p>
        </w:tc>
        <w:tc>
          <w:tcPr>
            <w:tcW w:w="3538" w:type="dxa"/>
          </w:tcPr>
          <w:p w14:paraId="4445BA42" w14:textId="77777777" w:rsidR="00BE5C54" w:rsidRDefault="00BE5C54" w:rsidP="0077646E">
            <w:pPr>
              <w:pStyle w:val="paragraph"/>
              <w:spacing w:before="0" w:beforeAutospacing="0" w:after="0" w:afterAutospacing="0"/>
              <w:rPr>
                <w:rFonts w:ascii="Aptos" w:hAnsi="Aptos"/>
              </w:rPr>
            </w:pPr>
            <w:r>
              <w:rPr>
                <w:rFonts w:ascii="Aptos" w:hAnsi="Aptos"/>
              </w:rPr>
              <w:t>Maintenance required every 100 hours of operation</w:t>
            </w:r>
          </w:p>
        </w:tc>
        <w:tc>
          <w:tcPr>
            <w:tcW w:w="3117" w:type="dxa"/>
          </w:tcPr>
          <w:p w14:paraId="420743C1" w14:textId="77777777" w:rsidR="00BE5C54" w:rsidRDefault="00BE5C54" w:rsidP="0077646E">
            <w:pPr>
              <w:pStyle w:val="paragraph"/>
              <w:spacing w:before="0" w:beforeAutospacing="0" w:after="0" w:afterAutospacing="0"/>
              <w:rPr>
                <w:rFonts w:ascii="Aptos" w:hAnsi="Aptos"/>
              </w:rPr>
            </w:pPr>
            <w:r>
              <w:rPr>
                <w:rFonts w:ascii="Aptos" w:hAnsi="Aptos"/>
              </w:rPr>
              <w:t>3</w:t>
            </w:r>
          </w:p>
        </w:tc>
      </w:tr>
      <w:tr w:rsidR="00BE5C54" w14:paraId="257C418F" w14:textId="77777777" w:rsidTr="0077646E">
        <w:tc>
          <w:tcPr>
            <w:tcW w:w="2695" w:type="dxa"/>
          </w:tcPr>
          <w:p w14:paraId="5B25EC93" w14:textId="77777777" w:rsidR="00BE5C54" w:rsidRDefault="00BE5C54" w:rsidP="0077646E">
            <w:pPr>
              <w:pStyle w:val="paragraph"/>
              <w:spacing w:before="0" w:beforeAutospacing="0" w:after="0" w:afterAutospacing="0"/>
              <w:rPr>
                <w:rFonts w:ascii="Aptos" w:hAnsi="Aptos"/>
              </w:rPr>
            </w:pPr>
            <w:r>
              <w:rPr>
                <w:rFonts w:ascii="Aptos" w:hAnsi="Aptos"/>
              </w:rPr>
              <w:t>Depth Accessibility</w:t>
            </w:r>
          </w:p>
        </w:tc>
        <w:tc>
          <w:tcPr>
            <w:tcW w:w="3538" w:type="dxa"/>
          </w:tcPr>
          <w:p w14:paraId="58F1A209" w14:textId="688D4988" w:rsidR="00BE5C54" w:rsidRDefault="00BE5C54" w:rsidP="0077646E">
            <w:pPr>
              <w:pStyle w:val="paragraph"/>
              <w:spacing w:before="0" w:beforeAutospacing="0" w:after="0" w:afterAutospacing="0"/>
              <w:rPr>
                <w:rFonts w:ascii="Aptos" w:hAnsi="Aptos"/>
              </w:rPr>
            </w:pPr>
            <w:r w:rsidRPr="003F0D70">
              <w:rPr>
                <w:rFonts w:ascii="Aptos" w:hAnsi="Aptos"/>
              </w:rPr>
              <w:t xml:space="preserve">Can collect soil samples from at least </w:t>
            </w:r>
            <w:r>
              <w:rPr>
                <w:rFonts w:ascii="Aptos" w:hAnsi="Aptos"/>
              </w:rPr>
              <w:t>four</w:t>
            </w:r>
            <w:r w:rsidRPr="003F0D70">
              <w:rPr>
                <w:rFonts w:ascii="Aptos" w:hAnsi="Aptos"/>
              </w:rPr>
              <w:t xml:space="preserve"> depths: 0-</w:t>
            </w:r>
            <w:r>
              <w:rPr>
                <w:rFonts w:ascii="Aptos" w:hAnsi="Aptos"/>
              </w:rPr>
              <w:t>2</w:t>
            </w:r>
            <w:r w:rsidRPr="003F0D70">
              <w:rPr>
                <w:rFonts w:ascii="Aptos" w:hAnsi="Aptos"/>
              </w:rPr>
              <w:t xml:space="preserve"> </w:t>
            </w:r>
            <w:r>
              <w:rPr>
                <w:rFonts w:ascii="Aptos" w:hAnsi="Aptos"/>
              </w:rPr>
              <w:t>in</w:t>
            </w:r>
            <w:r w:rsidRPr="003F0D70">
              <w:rPr>
                <w:rFonts w:ascii="Aptos" w:hAnsi="Aptos"/>
              </w:rPr>
              <w:t xml:space="preserve">, </w:t>
            </w:r>
            <w:r>
              <w:rPr>
                <w:rFonts w:ascii="Aptos" w:hAnsi="Aptos"/>
              </w:rPr>
              <w:t>2-4 in</w:t>
            </w:r>
            <w:r w:rsidRPr="003F0D70">
              <w:rPr>
                <w:rFonts w:ascii="Aptos" w:hAnsi="Aptos"/>
              </w:rPr>
              <w:t xml:space="preserve">, </w:t>
            </w:r>
            <w:r>
              <w:rPr>
                <w:rFonts w:ascii="Aptos" w:hAnsi="Aptos"/>
              </w:rPr>
              <w:t>4-8 in, 8-</w:t>
            </w:r>
            <w:r w:rsidR="004557FE">
              <w:rPr>
                <w:rFonts w:ascii="Aptos" w:hAnsi="Aptos"/>
              </w:rPr>
              <w:t>12</w:t>
            </w:r>
            <w:r>
              <w:rPr>
                <w:rFonts w:ascii="Aptos" w:hAnsi="Aptos"/>
              </w:rPr>
              <w:t xml:space="preserve"> in</w:t>
            </w:r>
            <w:r w:rsidRPr="003F0D70">
              <w:rPr>
                <w:rFonts w:ascii="Aptos" w:hAnsi="Aptos"/>
              </w:rPr>
              <w:t>.</w:t>
            </w:r>
          </w:p>
        </w:tc>
        <w:tc>
          <w:tcPr>
            <w:tcW w:w="3117" w:type="dxa"/>
          </w:tcPr>
          <w:p w14:paraId="48E21CEB" w14:textId="77777777" w:rsidR="00BE5C54" w:rsidRDefault="00BE5C54" w:rsidP="0077646E">
            <w:pPr>
              <w:pStyle w:val="paragraph"/>
              <w:spacing w:before="0" w:beforeAutospacing="0" w:after="0" w:afterAutospacing="0"/>
              <w:rPr>
                <w:rFonts w:ascii="Aptos" w:hAnsi="Aptos"/>
              </w:rPr>
            </w:pPr>
            <w:r>
              <w:rPr>
                <w:rFonts w:ascii="Aptos" w:hAnsi="Aptos"/>
              </w:rPr>
              <w:t>5</w:t>
            </w:r>
          </w:p>
        </w:tc>
      </w:tr>
    </w:tbl>
    <w:p w14:paraId="64DFC77D" w14:textId="77777777" w:rsidR="00BE5C54" w:rsidRDefault="00BE5C54" w:rsidP="009B1C04">
      <w:pPr>
        <w:pStyle w:val="paragraph"/>
        <w:spacing w:before="0" w:beforeAutospacing="0" w:after="0" w:afterAutospacing="0"/>
        <w:ind w:firstLine="720"/>
        <w:rPr>
          <w:rFonts w:ascii="Aptos" w:hAnsi="Aptos"/>
          <w:b/>
          <w:bCs/>
        </w:rPr>
      </w:pPr>
    </w:p>
    <w:p w14:paraId="0A5131A6" w14:textId="77777777" w:rsidR="00BE5C54" w:rsidRDefault="00BE5C54" w:rsidP="009B1C04">
      <w:pPr>
        <w:pStyle w:val="paragraph"/>
        <w:spacing w:before="0" w:beforeAutospacing="0" w:after="0" w:afterAutospacing="0"/>
        <w:ind w:firstLine="720"/>
        <w:rPr>
          <w:rFonts w:ascii="Aptos" w:hAnsi="Aptos"/>
          <w:b/>
          <w:bCs/>
        </w:rPr>
      </w:pPr>
    </w:p>
    <w:p w14:paraId="26807845" w14:textId="37592E1D" w:rsidR="009E0360" w:rsidRPr="009E0360" w:rsidRDefault="009E0360" w:rsidP="00183E06">
      <w:pPr>
        <w:pStyle w:val="paragraph"/>
        <w:numPr>
          <w:ilvl w:val="1"/>
          <w:numId w:val="31"/>
        </w:numPr>
        <w:spacing w:before="0" w:beforeAutospacing="0" w:after="0" w:afterAutospacing="0"/>
        <w:rPr>
          <w:rFonts w:ascii="Aptos" w:hAnsi="Aptos"/>
          <w:b/>
          <w:bCs/>
          <w:sz w:val="28"/>
          <w:szCs w:val="28"/>
        </w:rPr>
      </w:pPr>
      <w:r w:rsidRPr="009E0360">
        <w:rPr>
          <w:rFonts w:ascii="Aptos" w:hAnsi="Aptos"/>
          <w:b/>
          <w:bCs/>
          <w:sz w:val="28"/>
          <w:szCs w:val="28"/>
        </w:rPr>
        <w:t>Core Design Concept</w:t>
      </w:r>
    </w:p>
    <w:p w14:paraId="0677F358" w14:textId="77777777" w:rsidR="009E0360" w:rsidRDefault="009E0360" w:rsidP="009E0360">
      <w:pPr>
        <w:pStyle w:val="paragraph"/>
        <w:spacing w:before="0" w:beforeAutospacing="0" w:after="0" w:afterAutospacing="0"/>
        <w:rPr>
          <w:rFonts w:ascii="Aptos" w:hAnsi="Aptos"/>
        </w:rPr>
      </w:pPr>
    </w:p>
    <w:p w14:paraId="2992BFD7" w14:textId="56486248" w:rsidR="009E0360" w:rsidRPr="009E0360" w:rsidRDefault="42C9C13C" w:rsidP="00F0631F">
      <w:pPr>
        <w:pStyle w:val="paragraph"/>
        <w:spacing w:before="0" w:beforeAutospacing="0" w:after="0" w:afterAutospacing="0"/>
        <w:ind w:firstLine="360"/>
        <w:rPr>
          <w:rFonts w:ascii="Aptos" w:hAnsi="Aptos"/>
        </w:rPr>
      </w:pPr>
      <w:r w:rsidRPr="7C5B62BF">
        <w:rPr>
          <w:rFonts w:ascii="Aptos" w:hAnsi="Aptos"/>
        </w:rPr>
        <w:t xml:space="preserve">The design of </w:t>
      </w:r>
      <w:proofErr w:type="spellStart"/>
      <w:r w:rsidRPr="7C5B62BF">
        <w:rPr>
          <w:rFonts w:ascii="Aptos" w:hAnsi="Aptos"/>
        </w:rPr>
        <w:t>TerraProbe</w:t>
      </w:r>
      <w:proofErr w:type="spellEnd"/>
      <w:r w:rsidRPr="7C5B62BF">
        <w:rPr>
          <w:rFonts w:ascii="Aptos" w:hAnsi="Aptos"/>
        </w:rPr>
        <w:t xml:space="preserve"> has been formulated a</w:t>
      </w:r>
      <w:r w:rsidR="1C83D968" w:rsidRPr="7C5B62BF">
        <w:rPr>
          <w:rFonts w:ascii="Aptos" w:hAnsi="Aptos"/>
        </w:rPr>
        <w:t xml:space="preserve">dhering to the design </w:t>
      </w:r>
      <w:r w:rsidRPr="7C5B62BF">
        <w:rPr>
          <w:rFonts w:ascii="Aptos" w:hAnsi="Aptos"/>
        </w:rPr>
        <w:t>requirements and constraints listed above.</w:t>
      </w:r>
      <w:r w:rsidR="12A7A22D" w:rsidRPr="7C5B62BF">
        <w:rPr>
          <w:rFonts w:ascii="Aptos" w:hAnsi="Aptos"/>
        </w:rPr>
        <w:t xml:space="preserve"> </w:t>
      </w:r>
      <w:proofErr w:type="spellStart"/>
      <w:r w:rsidR="12A7A22D" w:rsidRPr="7C5B62BF">
        <w:rPr>
          <w:rFonts w:ascii="Aptos" w:hAnsi="Aptos"/>
        </w:rPr>
        <w:t>TerraProbe</w:t>
      </w:r>
      <w:proofErr w:type="spellEnd"/>
      <w:r w:rsidR="12A7A22D" w:rsidRPr="7C5B62BF">
        <w:rPr>
          <w:rFonts w:ascii="Aptos" w:hAnsi="Aptos"/>
        </w:rPr>
        <w:t xml:space="preserve"> is designed </w:t>
      </w:r>
      <w:r w:rsidR="1EFFCCE1" w:rsidRPr="7C5B62BF">
        <w:rPr>
          <w:rFonts w:ascii="Aptos" w:hAnsi="Aptos"/>
        </w:rPr>
        <w:t>to be</w:t>
      </w:r>
      <w:r w:rsidR="12A7A22D" w:rsidRPr="7C5B62BF">
        <w:rPr>
          <w:rFonts w:ascii="Aptos" w:hAnsi="Aptos"/>
        </w:rPr>
        <w:t xml:space="preserve"> compact</w:t>
      </w:r>
      <w:r w:rsidR="5AB057AF" w:rsidRPr="7C5B62BF">
        <w:rPr>
          <w:rFonts w:ascii="Aptos" w:hAnsi="Aptos"/>
        </w:rPr>
        <w:t xml:space="preserve"> with dimensions of </w:t>
      </w:r>
      <w:r w:rsidR="4934F4B2" w:rsidRPr="7C5B62BF">
        <w:rPr>
          <w:rFonts w:ascii="Aptos" w:hAnsi="Aptos"/>
          <w:color w:val="FF0000"/>
        </w:rPr>
        <w:t>10</w:t>
      </w:r>
      <w:r w:rsidR="74F5E507" w:rsidRPr="7C5B62BF">
        <w:rPr>
          <w:rFonts w:ascii="Aptos" w:hAnsi="Aptos"/>
          <w:color w:val="FF0000"/>
        </w:rPr>
        <w:t>”</w:t>
      </w:r>
      <w:r w:rsidR="4934F4B2" w:rsidRPr="7C5B62BF">
        <w:rPr>
          <w:rFonts w:ascii="Aptos" w:hAnsi="Aptos"/>
          <w:color w:val="FF0000"/>
        </w:rPr>
        <w:t xml:space="preserve"> wide </w:t>
      </w:r>
      <w:r w:rsidR="69966B9B" w:rsidRPr="7C5B62BF">
        <w:rPr>
          <w:rFonts w:ascii="Aptos" w:hAnsi="Aptos"/>
          <w:color w:val="FF0000"/>
        </w:rPr>
        <w:t xml:space="preserve">by </w:t>
      </w:r>
      <w:r w:rsidR="4934F4B2" w:rsidRPr="7C5B62BF">
        <w:rPr>
          <w:rFonts w:ascii="Aptos" w:hAnsi="Aptos"/>
          <w:color w:val="FF0000"/>
        </w:rPr>
        <w:t>12</w:t>
      </w:r>
      <w:r w:rsidR="4E25F5C8" w:rsidRPr="7C5B62BF">
        <w:rPr>
          <w:rFonts w:ascii="Aptos" w:hAnsi="Aptos"/>
          <w:color w:val="FF0000"/>
        </w:rPr>
        <w:t>”</w:t>
      </w:r>
      <w:r w:rsidR="4934F4B2" w:rsidRPr="7C5B62BF">
        <w:rPr>
          <w:rFonts w:ascii="Aptos" w:hAnsi="Aptos"/>
          <w:color w:val="FF0000"/>
        </w:rPr>
        <w:t xml:space="preserve"> long </w:t>
      </w:r>
      <w:r w:rsidR="1A7728CE" w:rsidRPr="7C5B62BF">
        <w:rPr>
          <w:rFonts w:ascii="Aptos" w:hAnsi="Aptos"/>
          <w:color w:val="FF0000"/>
        </w:rPr>
        <w:t xml:space="preserve">by </w:t>
      </w:r>
      <w:r w:rsidR="4934F4B2" w:rsidRPr="7C5B62BF">
        <w:rPr>
          <w:rFonts w:ascii="Aptos" w:hAnsi="Aptos"/>
          <w:color w:val="FF0000"/>
        </w:rPr>
        <w:t>17” tall</w:t>
      </w:r>
      <w:r w:rsidR="181D2039" w:rsidRPr="7C5B62BF">
        <w:rPr>
          <w:rFonts w:ascii="Aptos" w:hAnsi="Aptos"/>
          <w:color w:val="FF0000"/>
        </w:rPr>
        <w:t xml:space="preserve">. </w:t>
      </w:r>
      <w:r w:rsidR="32CD46AB" w:rsidRPr="7C5B62BF">
        <w:rPr>
          <w:rFonts w:ascii="Aptos" w:hAnsi="Aptos"/>
          <w:color w:val="FF0000"/>
        </w:rPr>
        <w:t>Additionally</w:t>
      </w:r>
      <w:r w:rsidR="181D2039" w:rsidRPr="7C5B62BF">
        <w:rPr>
          <w:rFonts w:ascii="Aptos" w:hAnsi="Aptos"/>
          <w:color w:val="FF0000"/>
        </w:rPr>
        <w:t xml:space="preserve">, it </w:t>
      </w:r>
      <w:r w:rsidR="1C3084AD" w:rsidRPr="7C5B62BF">
        <w:rPr>
          <w:rFonts w:ascii="Aptos" w:hAnsi="Aptos"/>
          <w:color w:val="FF0000"/>
        </w:rPr>
        <w:t>weighs</w:t>
      </w:r>
      <w:r w:rsidR="181D2039" w:rsidRPr="7C5B62BF">
        <w:rPr>
          <w:rFonts w:ascii="Aptos" w:hAnsi="Aptos"/>
          <w:color w:val="FF0000"/>
        </w:rPr>
        <w:t xml:space="preserve"> </w:t>
      </w:r>
      <w:r w:rsidR="1DB9F3D9" w:rsidRPr="7C5B62BF">
        <w:rPr>
          <w:rFonts w:ascii="Aptos" w:hAnsi="Aptos"/>
          <w:color w:val="FF0000"/>
        </w:rPr>
        <w:t xml:space="preserve">35 </w:t>
      </w:r>
      <w:r w:rsidR="76801895" w:rsidRPr="7C5B62BF">
        <w:rPr>
          <w:rFonts w:ascii="Aptos" w:hAnsi="Aptos"/>
          <w:color w:val="FF0000"/>
        </w:rPr>
        <w:t>pounds</w:t>
      </w:r>
      <w:r w:rsidR="12A7A22D" w:rsidRPr="7C5B62BF">
        <w:rPr>
          <w:rFonts w:ascii="Aptos" w:hAnsi="Aptos"/>
        </w:rPr>
        <w:t>,</w:t>
      </w:r>
      <w:r w:rsidR="3CA01577" w:rsidRPr="7C5B62BF">
        <w:rPr>
          <w:rFonts w:ascii="Aptos" w:hAnsi="Aptos"/>
        </w:rPr>
        <w:t xml:space="preserve"> which is relatively light compared to alternative solutions, which can be as </w:t>
      </w:r>
      <w:r w:rsidR="5B607F1E" w:rsidRPr="7C5B62BF">
        <w:rPr>
          <w:rFonts w:ascii="Aptos" w:hAnsi="Aptos"/>
        </w:rPr>
        <w:t xml:space="preserve">heavy </w:t>
      </w:r>
      <w:r w:rsidR="3CA01577" w:rsidRPr="7C5B62BF">
        <w:rPr>
          <w:rFonts w:ascii="Aptos" w:hAnsi="Aptos"/>
        </w:rPr>
        <w:t>as several hundred pounds.</w:t>
      </w:r>
      <w:r w:rsidR="12A7A22D" w:rsidRPr="7C5B62BF">
        <w:rPr>
          <w:rFonts w:ascii="Aptos" w:hAnsi="Aptos"/>
        </w:rPr>
        <w:t xml:space="preserve"> </w:t>
      </w:r>
      <w:r w:rsidR="004557FE">
        <w:rPr>
          <w:rFonts w:ascii="Aptos" w:hAnsi="Aptos"/>
        </w:rPr>
        <w:t>The</w:t>
      </w:r>
      <w:r w:rsidR="751D8DE9" w:rsidRPr="7C5B62BF">
        <w:rPr>
          <w:rFonts w:ascii="Aptos" w:hAnsi="Aptos"/>
        </w:rPr>
        <w:t xml:space="preserve"> </w:t>
      </w:r>
      <w:r w:rsidR="7DBAC6FF" w:rsidRPr="7C5B62BF">
        <w:rPr>
          <w:rFonts w:ascii="Aptos" w:hAnsi="Aptos"/>
        </w:rPr>
        <w:t xml:space="preserve">soil sampling device </w:t>
      </w:r>
      <w:r w:rsidR="751D8DE9" w:rsidRPr="7C5B62BF">
        <w:rPr>
          <w:rFonts w:ascii="Aptos" w:hAnsi="Aptos"/>
        </w:rPr>
        <w:t xml:space="preserve">is </w:t>
      </w:r>
      <w:r w:rsidR="380849E7" w:rsidRPr="7C5B62BF">
        <w:rPr>
          <w:rFonts w:ascii="Aptos" w:hAnsi="Aptos"/>
        </w:rPr>
        <w:t>motor-controlled</w:t>
      </w:r>
      <w:r w:rsidR="12A7A22D" w:rsidRPr="7C5B62BF">
        <w:rPr>
          <w:rFonts w:ascii="Aptos" w:hAnsi="Aptos"/>
        </w:rPr>
        <w:t xml:space="preserve"> </w:t>
      </w:r>
      <w:r w:rsidR="217914ED" w:rsidRPr="7C5B62BF">
        <w:rPr>
          <w:rFonts w:ascii="Aptos" w:hAnsi="Aptos"/>
        </w:rPr>
        <w:t xml:space="preserve">and provides </w:t>
      </w:r>
      <w:r w:rsidR="12A7A22D" w:rsidRPr="7C5B62BF">
        <w:rPr>
          <w:rFonts w:ascii="Aptos" w:hAnsi="Aptos"/>
        </w:rPr>
        <w:t xml:space="preserve">real-time data analysis. Addressing challenges such as high cost, portability, and operational complexity in existing models, the system is structured around a rack and pinion mechanism that drives a soil-collecting payload into the ground. The overall design consists of a sturdy base housing all motors, gears, and electrical components, along with an outer shell and an inner payload chamber </w:t>
      </w:r>
      <w:r w:rsidR="12A7A22D" w:rsidRPr="7C5B62BF">
        <w:rPr>
          <w:rFonts w:ascii="Aptos" w:hAnsi="Aptos"/>
        </w:rPr>
        <w:lastRenderedPageBreak/>
        <w:t xml:space="preserve">responsible for soil collection. </w:t>
      </w:r>
      <w:r w:rsidR="12A7A22D" w:rsidRPr="001177DF">
        <w:rPr>
          <w:rFonts w:ascii="Aptos" w:hAnsi="Aptos"/>
          <w:color w:val="FF0000"/>
        </w:rPr>
        <w:t xml:space="preserve">The device features foldable foot pedals to provide additional downward force, a removable top lid for easy maintenance, and a built-in limit switch to prevent </w:t>
      </w:r>
      <w:r w:rsidR="099C0D31" w:rsidRPr="001177DF">
        <w:rPr>
          <w:rFonts w:ascii="Aptos" w:hAnsi="Aptos"/>
          <w:color w:val="FF0000"/>
        </w:rPr>
        <w:t>the payload from travelling too far into the ground</w:t>
      </w:r>
      <w:r w:rsidR="12A7A22D" w:rsidRPr="001177DF">
        <w:rPr>
          <w:rFonts w:ascii="Aptos" w:hAnsi="Aptos"/>
          <w:color w:val="FF0000"/>
        </w:rPr>
        <w:t xml:space="preserve">. </w:t>
      </w:r>
      <w:r w:rsidR="12A7A22D" w:rsidRPr="7C5B62BF">
        <w:rPr>
          <w:rFonts w:ascii="Aptos" w:hAnsi="Aptos"/>
        </w:rPr>
        <w:t>Additionally, the system includes an integrated soil testing probe, which analyzes the extracted sample for key parameters such as moisture</w:t>
      </w:r>
      <w:r w:rsidR="1A10A314" w:rsidRPr="7C5B62BF">
        <w:rPr>
          <w:rFonts w:ascii="Aptos" w:hAnsi="Aptos"/>
        </w:rPr>
        <w:t xml:space="preserve">, Nitrogen, Phosphorus, and Potassium </w:t>
      </w:r>
      <w:r w:rsidR="12A7A22D" w:rsidRPr="7C5B62BF">
        <w:rPr>
          <w:rFonts w:ascii="Aptos" w:hAnsi="Aptos"/>
        </w:rPr>
        <w:t xml:space="preserve">content. The combination of mechanical efficiency and smart sensing technology ensures that </w:t>
      </w:r>
      <w:proofErr w:type="spellStart"/>
      <w:r w:rsidR="12A7A22D" w:rsidRPr="7C5B62BF">
        <w:rPr>
          <w:rFonts w:ascii="Aptos" w:hAnsi="Aptos"/>
        </w:rPr>
        <w:t>TerraProbe</w:t>
      </w:r>
      <w:proofErr w:type="spellEnd"/>
      <w:r w:rsidR="12A7A22D" w:rsidRPr="7C5B62BF">
        <w:rPr>
          <w:rFonts w:ascii="Aptos" w:hAnsi="Aptos"/>
        </w:rPr>
        <w:t xml:space="preserve"> delivers accurate, multi-depth soil data in a user-friendly</w:t>
      </w:r>
      <w:r w:rsidR="531EE201" w:rsidRPr="7C5B62BF">
        <w:rPr>
          <w:rFonts w:ascii="Aptos" w:hAnsi="Aptos"/>
        </w:rPr>
        <w:t xml:space="preserve"> and </w:t>
      </w:r>
      <w:r w:rsidR="12A7A22D" w:rsidRPr="7C5B62BF">
        <w:rPr>
          <w:rFonts w:ascii="Aptos" w:hAnsi="Aptos"/>
        </w:rPr>
        <w:t xml:space="preserve">portable </w:t>
      </w:r>
      <w:r w:rsidR="538A5575" w:rsidRPr="7C5B62BF">
        <w:rPr>
          <w:rFonts w:ascii="Aptos" w:hAnsi="Aptos"/>
        </w:rPr>
        <w:t>manner</w:t>
      </w:r>
      <w:r w:rsidR="12A7A22D" w:rsidRPr="7C5B62BF">
        <w:rPr>
          <w:rFonts w:ascii="Aptos" w:hAnsi="Aptos"/>
        </w:rPr>
        <w:t>.</w:t>
      </w:r>
    </w:p>
    <w:p w14:paraId="3961F962" w14:textId="77777777" w:rsidR="009E0360" w:rsidRDefault="009E0360" w:rsidP="009E0360">
      <w:pPr>
        <w:pStyle w:val="paragraph"/>
        <w:spacing w:before="0" w:beforeAutospacing="0" w:after="0" w:afterAutospacing="0"/>
        <w:rPr>
          <w:rFonts w:ascii="Aptos" w:hAnsi="Aptos"/>
        </w:rPr>
      </w:pPr>
    </w:p>
    <w:p w14:paraId="7DD66D99" w14:textId="42BF2101" w:rsidR="009E0360" w:rsidRPr="001177DF" w:rsidRDefault="0D7B85F0" w:rsidP="009E0360">
      <w:pPr>
        <w:pStyle w:val="paragraph"/>
        <w:spacing w:before="0" w:beforeAutospacing="0" w:after="0" w:afterAutospacing="0"/>
        <w:rPr>
          <w:rFonts w:ascii="Aptos" w:hAnsi="Aptos"/>
          <w:color w:val="FF0000"/>
        </w:rPr>
      </w:pPr>
      <w:r w:rsidRPr="001177DF">
        <w:rPr>
          <w:rFonts w:ascii="Aptos" w:hAnsi="Aptos"/>
          <w:color w:val="FF0000"/>
        </w:rPr>
        <w:t>Key mechanical design features include:</w:t>
      </w:r>
    </w:p>
    <w:p w14:paraId="59E5161E" w14:textId="5335EA94" w:rsidR="0326DDA6" w:rsidRPr="001177DF" w:rsidRDefault="0326DDA6" w:rsidP="7C5B62BF">
      <w:pPr>
        <w:pStyle w:val="paragraph"/>
        <w:numPr>
          <w:ilvl w:val="0"/>
          <w:numId w:val="32"/>
        </w:numPr>
        <w:spacing w:before="0" w:beforeAutospacing="0" w:after="0" w:afterAutospacing="0"/>
        <w:rPr>
          <w:rFonts w:ascii="Aptos" w:hAnsi="Aptos"/>
          <w:color w:val="FF0000"/>
        </w:rPr>
      </w:pPr>
      <w:r w:rsidRPr="001177DF">
        <w:rPr>
          <w:rFonts w:ascii="Aptos" w:hAnsi="Aptos"/>
          <w:color w:val="FF0000"/>
        </w:rPr>
        <w:t>Rack and pinion – Drives payload and outer shell into the ground</w:t>
      </w:r>
    </w:p>
    <w:p w14:paraId="26378643" w14:textId="77777777" w:rsidR="009E0360" w:rsidRPr="001177DF" w:rsidRDefault="009E0360" w:rsidP="00022AE5">
      <w:pPr>
        <w:pStyle w:val="paragraph"/>
        <w:numPr>
          <w:ilvl w:val="0"/>
          <w:numId w:val="32"/>
        </w:numPr>
        <w:spacing w:before="0" w:beforeAutospacing="0" w:after="0" w:afterAutospacing="0"/>
        <w:rPr>
          <w:rFonts w:ascii="Aptos" w:hAnsi="Aptos"/>
          <w:color w:val="FF0000"/>
        </w:rPr>
      </w:pPr>
      <w:r w:rsidRPr="001177DF">
        <w:rPr>
          <w:rFonts w:ascii="Aptos" w:hAnsi="Aptos"/>
          <w:color w:val="FF0000"/>
        </w:rPr>
        <w:t>Foldable foot pedals – Allow users to apply downward force for improved penetration.</w:t>
      </w:r>
    </w:p>
    <w:p w14:paraId="3B267F99" w14:textId="77777777" w:rsidR="009E0360" w:rsidRPr="001177DF" w:rsidRDefault="009E0360" w:rsidP="00022AE5">
      <w:pPr>
        <w:pStyle w:val="paragraph"/>
        <w:numPr>
          <w:ilvl w:val="0"/>
          <w:numId w:val="32"/>
        </w:numPr>
        <w:spacing w:before="0" w:beforeAutospacing="0" w:after="0" w:afterAutospacing="0"/>
        <w:rPr>
          <w:rFonts w:ascii="Aptos" w:hAnsi="Aptos"/>
          <w:color w:val="FF0000"/>
        </w:rPr>
      </w:pPr>
      <w:r w:rsidRPr="001177DF">
        <w:rPr>
          <w:rFonts w:ascii="Aptos" w:hAnsi="Aptos"/>
          <w:color w:val="FF0000"/>
        </w:rPr>
        <w:t>Removable top lid – Provides easy access for maintenance and cleaning.</w:t>
      </w:r>
    </w:p>
    <w:p w14:paraId="4EF9E074" w14:textId="77777777" w:rsidR="009E0360" w:rsidRPr="001177DF" w:rsidRDefault="009E0360" w:rsidP="00022AE5">
      <w:pPr>
        <w:pStyle w:val="paragraph"/>
        <w:numPr>
          <w:ilvl w:val="0"/>
          <w:numId w:val="32"/>
        </w:numPr>
        <w:spacing w:before="0" w:beforeAutospacing="0" w:after="0" w:afterAutospacing="0"/>
        <w:rPr>
          <w:rFonts w:ascii="Aptos" w:hAnsi="Aptos"/>
          <w:color w:val="FF0000"/>
        </w:rPr>
      </w:pPr>
      <w:r w:rsidRPr="001177DF">
        <w:rPr>
          <w:rFonts w:ascii="Aptos" w:hAnsi="Aptos"/>
          <w:color w:val="FF0000"/>
        </w:rPr>
        <w:t>Limit switch mechanism – Prevents over-extension of the outer shell during operation.</w:t>
      </w:r>
    </w:p>
    <w:p w14:paraId="0FC16F59" w14:textId="77777777" w:rsidR="00A71EC1" w:rsidRDefault="00A71EC1" w:rsidP="00A71EC1">
      <w:pPr>
        <w:pStyle w:val="paragraph"/>
        <w:spacing w:before="0" w:beforeAutospacing="0" w:after="0" w:afterAutospacing="0"/>
        <w:rPr>
          <w:rFonts w:ascii="Aptos" w:hAnsi="Aptos"/>
        </w:rPr>
      </w:pPr>
    </w:p>
    <w:p w14:paraId="704E6E27" w14:textId="756DE05A" w:rsidR="002F58FF" w:rsidRDefault="00E85DA9" w:rsidP="7C5B62BF">
      <w:pPr>
        <w:pStyle w:val="paragraph"/>
        <w:spacing w:before="0" w:beforeAutospacing="0" w:after="0" w:afterAutospacing="0"/>
        <w:jc w:val="center"/>
        <w:rPr>
          <w:rFonts w:ascii="Aptos" w:hAnsi="Aptos"/>
        </w:rPr>
      </w:pPr>
      <w:r w:rsidRPr="0068429D">
        <w:rPr>
          <w:rFonts w:ascii="Aptos" w:hAnsi="Aptos"/>
          <w:b/>
          <w:bCs/>
          <w:noProof/>
        </w:rPr>
        <w:drawing>
          <wp:inline distT="0" distB="0" distL="0" distR="0" wp14:anchorId="64FF0808" wp14:editId="7BCA14A8">
            <wp:extent cx="3445933" cy="3163190"/>
            <wp:effectExtent l="0" t="0" r="2540" b="0"/>
            <wp:docPr id="68556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9516" name=""/>
                    <pic:cNvPicPr/>
                  </pic:nvPicPr>
                  <pic:blipFill>
                    <a:blip r:embed="rId9"/>
                    <a:stretch>
                      <a:fillRect/>
                    </a:stretch>
                  </pic:blipFill>
                  <pic:spPr>
                    <a:xfrm>
                      <a:off x="0" y="0"/>
                      <a:ext cx="3454792" cy="3171322"/>
                    </a:xfrm>
                    <a:prstGeom prst="rect">
                      <a:avLst/>
                    </a:prstGeom>
                  </pic:spPr>
                </pic:pic>
              </a:graphicData>
            </a:graphic>
          </wp:inline>
        </w:drawing>
      </w:r>
    </w:p>
    <w:p w14:paraId="7F36D49F" w14:textId="77777777" w:rsidR="002F58FF" w:rsidRDefault="002F58FF" w:rsidP="002F58FF">
      <w:pPr>
        <w:pStyle w:val="paragraph"/>
        <w:spacing w:before="0" w:beforeAutospacing="0" w:after="0" w:afterAutospacing="0"/>
        <w:jc w:val="center"/>
        <w:rPr>
          <w:rFonts w:ascii="Aptos" w:hAnsi="Aptos"/>
        </w:rPr>
      </w:pPr>
    </w:p>
    <w:p w14:paraId="764CF4CC" w14:textId="2723F669" w:rsidR="002F58FF" w:rsidRPr="00474BBB" w:rsidRDefault="002F58FF" w:rsidP="002F58FF">
      <w:pPr>
        <w:pStyle w:val="paragraph"/>
        <w:spacing w:before="0" w:beforeAutospacing="0" w:after="0" w:afterAutospacing="0"/>
        <w:jc w:val="center"/>
        <w:rPr>
          <w:rFonts w:ascii="Aptos" w:hAnsi="Aptos"/>
          <w:b/>
          <w:color w:val="FF0000"/>
        </w:rPr>
      </w:pPr>
      <w:r w:rsidRPr="00474BBB">
        <w:rPr>
          <w:rFonts w:ascii="Aptos" w:hAnsi="Aptos"/>
          <w:b/>
          <w:color w:val="FF0000"/>
        </w:rPr>
        <w:t xml:space="preserve">Figure </w:t>
      </w:r>
      <w:r w:rsidR="00241F4A">
        <w:rPr>
          <w:rFonts w:ascii="Aptos" w:hAnsi="Aptos"/>
          <w:b/>
          <w:color w:val="FF0000"/>
        </w:rPr>
        <w:t>4</w:t>
      </w:r>
      <w:r w:rsidRPr="00474BBB">
        <w:rPr>
          <w:rFonts w:ascii="Aptos" w:hAnsi="Aptos"/>
          <w:b/>
          <w:color w:val="FF0000"/>
        </w:rPr>
        <w:t xml:space="preserve">: </w:t>
      </w:r>
      <w:proofErr w:type="spellStart"/>
      <w:r w:rsidR="006B561F" w:rsidRPr="00474BBB">
        <w:rPr>
          <w:rFonts w:ascii="Aptos" w:hAnsi="Aptos"/>
          <w:b/>
          <w:color w:val="FF0000"/>
        </w:rPr>
        <w:t>TerraProbe</w:t>
      </w:r>
      <w:proofErr w:type="spellEnd"/>
      <w:r w:rsidR="006B561F" w:rsidRPr="00474BBB">
        <w:rPr>
          <w:rFonts w:ascii="Aptos" w:hAnsi="Aptos"/>
          <w:b/>
          <w:color w:val="FF0000"/>
        </w:rPr>
        <w:t xml:space="preserve"> </w:t>
      </w:r>
      <w:r w:rsidR="641C9C55" w:rsidRPr="33357424">
        <w:rPr>
          <w:rFonts w:ascii="Aptos" w:hAnsi="Aptos"/>
          <w:b/>
          <w:bCs/>
          <w:color w:val="FF0000"/>
        </w:rPr>
        <w:t>Full Assembly</w:t>
      </w:r>
    </w:p>
    <w:p w14:paraId="308CF3A6" w14:textId="77777777" w:rsidR="002F58FF" w:rsidRDefault="002F58FF" w:rsidP="00A71EC1">
      <w:pPr>
        <w:pStyle w:val="paragraph"/>
        <w:spacing w:before="0" w:beforeAutospacing="0" w:after="0" w:afterAutospacing="0"/>
        <w:rPr>
          <w:rFonts w:ascii="Aptos" w:hAnsi="Aptos"/>
        </w:rPr>
      </w:pPr>
    </w:p>
    <w:p w14:paraId="6324B41B" w14:textId="133EE8B2" w:rsidR="009E0360" w:rsidRPr="00474BBB" w:rsidRDefault="009E0360" w:rsidP="00022AE5">
      <w:pPr>
        <w:pStyle w:val="paragraph"/>
        <w:numPr>
          <w:ilvl w:val="1"/>
          <w:numId w:val="31"/>
        </w:numPr>
        <w:spacing w:before="0" w:beforeAutospacing="0" w:after="0" w:afterAutospacing="0"/>
        <w:rPr>
          <w:rFonts w:ascii="Aptos" w:hAnsi="Aptos"/>
          <w:b/>
          <w:color w:val="FF0000"/>
          <w:sz w:val="28"/>
          <w:szCs w:val="28"/>
        </w:rPr>
      </w:pPr>
      <w:r w:rsidRPr="00474BBB">
        <w:rPr>
          <w:rFonts w:ascii="Aptos" w:hAnsi="Aptos"/>
          <w:b/>
          <w:color w:val="FF0000"/>
          <w:sz w:val="28"/>
          <w:szCs w:val="28"/>
        </w:rPr>
        <w:t>Soil Collection System</w:t>
      </w:r>
    </w:p>
    <w:p w14:paraId="1EC0471D" w14:textId="77777777" w:rsidR="00A71EC1" w:rsidRPr="00474BBB" w:rsidRDefault="00A71EC1" w:rsidP="00A71EC1">
      <w:pPr>
        <w:pStyle w:val="paragraph"/>
        <w:spacing w:before="0" w:beforeAutospacing="0" w:after="0" w:afterAutospacing="0"/>
        <w:rPr>
          <w:rFonts w:ascii="Aptos" w:hAnsi="Aptos"/>
          <w:color w:val="FF0000"/>
        </w:rPr>
      </w:pPr>
    </w:p>
    <w:p w14:paraId="67577B38" w14:textId="3D4E0A2D" w:rsidR="004B1FF1" w:rsidRDefault="09CD1186" w:rsidP="7C5B62BF">
      <w:pPr>
        <w:pStyle w:val="paragraph"/>
        <w:spacing w:before="0" w:beforeAutospacing="0" w:after="0" w:afterAutospacing="0"/>
        <w:ind w:firstLine="360"/>
        <w:jc w:val="both"/>
        <w:rPr>
          <w:rFonts w:ascii="Aptos" w:hAnsi="Aptos"/>
          <w:color w:val="FF0000"/>
        </w:rPr>
      </w:pPr>
      <w:r w:rsidRPr="00474BBB">
        <w:rPr>
          <w:rFonts w:ascii="Aptos" w:hAnsi="Aptos"/>
          <w:color w:val="FF0000"/>
        </w:rPr>
        <w:t xml:space="preserve">At the </w:t>
      </w:r>
      <w:r w:rsidR="2A09D78A" w:rsidRPr="00474BBB">
        <w:rPr>
          <w:rFonts w:ascii="Aptos" w:hAnsi="Aptos"/>
          <w:color w:val="FF0000"/>
        </w:rPr>
        <w:t xml:space="preserve">heart </w:t>
      </w:r>
      <w:r w:rsidRPr="00474BBB">
        <w:rPr>
          <w:rFonts w:ascii="Aptos" w:hAnsi="Aptos"/>
          <w:color w:val="FF0000"/>
        </w:rPr>
        <w:t xml:space="preserve">of </w:t>
      </w:r>
      <w:proofErr w:type="spellStart"/>
      <w:r w:rsidRPr="00474BBB">
        <w:rPr>
          <w:rFonts w:ascii="Aptos" w:hAnsi="Aptos"/>
          <w:color w:val="FF0000"/>
        </w:rPr>
        <w:t>TerraProbe’s</w:t>
      </w:r>
      <w:proofErr w:type="spellEnd"/>
      <w:r w:rsidRPr="00474BBB">
        <w:rPr>
          <w:rFonts w:ascii="Aptos" w:hAnsi="Aptos"/>
          <w:color w:val="FF0000"/>
        </w:rPr>
        <w:t xml:space="preserve"> soil collection mechanism is a two-part penetration system consisting of an inner payload and an outer shell. The inner payload is a </w:t>
      </w:r>
      <w:r w:rsidR="4CFC3CB1" w:rsidRPr="00474BBB">
        <w:rPr>
          <w:rFonts w:ascii="Aptos" w:hAnsi="Aptos"/>
          <w:color w:val="FF0000"/>
        </w:rPr>
        <w:t>1</w:t>
      </w:r>
      <w:r w:rsidR="59711928" w:rsidRPr="00474BBB">
        <w:rPr>
          <w:rFonts w:ascii="Aptos" w:hAnsi="Aptos"/>
          <w:color w:val="FF0000"/>
        </w:rPr>
        <w:t>6.5</w:t>
      </w:r>
      <w:r w:rsidRPr="00474BBB">
        <w:rPr>
          <w:rFonts w:ascii="Aptos" w:hAnsi="Aptos"/>
          <w:color w:val="FF0000"/>
        </w:rPr>
        <w:t>-inch-tall chamber</w:t>
      </w:r>
      <w:r w:rsidR="2F965DA2" w:rsidRPr="00474BBB">
        <w:rPr>
          <w:rFonts w:ascii="Aptos" w:hAnsi="Aptos"/>
          <w:color w:val="FF0000"/>
        </w:rPr>
        <w:t xml:space="preserve"> with a 1/16” thickness to reduce soil displacemen</w:t>
      </w:r>
      <w:r w:rsidR="2A77E3F6" w:rsidRPr="00474BBB">
        <w:rPr>
          <w:rFonts w:ascii="Aptos" w:hAnsi="Aptos"/>
          <w:color w:val="FF0000"/>
        </w:rPr>
        <w:t>t</w:t>
      </w:r>
      <w:r w:rsidRPr="00474BBB">
        <w:rPr>
          <w:rFonts w:ascii="Aptos" w:hAnsi="Aptos"/>
          <w:color w:val="FF0000"/>
        </w:rPr>
        <w:t>.</w:t>
      </w:r>
      <w:r w:rsidR="421ED9B0" w:rsidRPr="00474BBB">
        <w:rPr>
          <w:rFonts w:ascii="Aptos" w:hAnsi="Aptos"/>
          <w:color w:val="FF0000"/>
        </w:rPr>
        <w:t xml:space="preserve"> Originally, the payload had one-way doors at the bottom to prevent dirt from sliding out on the way </w:t>
      </w:r>
      <w:r w:rsidR="6333DEF1" w:rsidRPr="00474BBB">
        <w:rPr>
          <w:rFonts w:ascii="Aptos" w:hAnsi="Aptos"/>
          <w:color w:val="FF0000"/>
        </w:rPr>
        <w:t xml:space="preserve">back out of the ground. However, this feature was discarded because commonly soil is cohesive at depths </w:t>
      </w:r>
      <w:r w:rsidR="6333DEF1" w:rsidRPr="00474BBB">
        <w:rPr>
          <w:rFonts w:ascii="Aptos" w:hAnsi="Aptos"/>
          <w:color w:val="FF0000"/>
        </w:rPr>
        <w:lastRenderedPageBreak/>
        <w:t xml:space="preserve">around 12” and deeper. </w:t>
      </w:r>
      <w:r w:rsidR="028142F7" w:rsidRPr="00474BBB">
        <w:rPr>
          <w:rFonts w:ascii="Aptos" w:hAnsi="Aptos"/>
          <w:color w:val="FF0000"/>
        </w:rPr>
        <w:t xml:space="preserve">In addition, the lack of doors on other soil </w:t>
      </w:r>
      <w:r w:rsidR="0006788D">
        <w:rPr>
          <w:rFonts w:ascii="Aptos" w:hAnsi="Aptos"/>
          <w:color w:val="FF0000"/>
        </w:rPr>
        <w:t>bore</w:t>
      </w:r>
      <w:r w:rsidR="028142F7" w:rsidRPr="00474BBB">
        <w:rPr>
          <w:rFonts w:ascii="Aptos" w:hAnsi="Aptos"/>
          <w:color w:val="FF0000"/>
        </w:rPr>
        <w:t xml:space="preserve"> is an industry standard which saved the team time and money prototyping on</w:t>
      </w:r>
      <w:r w:rsidR="674C3B39" w:rsidRPr="00474BBB">
        <w:rPr>
          <w:rFonts w:ascii="Aptos" w:hAnsi="Aptos"/>
          <w:color w:val="FF0000"/>
        </w:rPr>
        <w:t xml:space="preserve">e-way doors. </w:t>
      </w:r>
      <w:r w:rsidRPr="00474BBB">
        <w:rPr>
          <w:rFonts w:ascii="Aptos" w:hAnsi="Aptos"/>
          <w:color w:val="FF0000"/>
        </w:rPr>
        <w:t xml:space="preserve">The outer shell, which encases the payload, contains gear racks mounted </w:t>
      </w:r>
      <w:r w:rsidR="72474D72" w:rsidRPr="00474BBB">
        <w:rPr>
          <w:rFonts w:ascii="Aptos" w:hAnsi="Aptos"/>
          <w:color w:val="FF0000"/>
        </w:rPr>
        <w:t xml:space="preserve">vertically </w:t>
      </w:r>
      <w:r w:rsidRPr="00474BBB">
        <w:rPr>
          <w:rFonts w:ascii="Aptos" w:hAnsi="Aptos"/>
          <w:color w:val="FF0000"/>
        </w:rPr>
        <w:t xml:space="preserve">along its sides and a chamfered base to facilitate smooth soil entry. </w:t>
      </w:r>
      <w:r w:rsidR="60D89B49" w:rsidRPr="00474BBB">
        <w:rPr>
          <w:rFonts w:ascii="Aptos" w:hAnsi="Aptos"/>
          <w:color w:val="FF0000"/>
        </w:rPr>
        <w:t xml:space="preserve">The payload is locked into place on the shell using a quick release pin, so that the payload does not slide relative to the shell during the entry phase. </w:t>
      </w:r>
      <w:r w:rsidRPr="00474BBB">
        <w:rPr>
          <w:rFonts w:ascii="Aptos" w:hAnsi="Aptos"/>
          <w:color w:val="FF0000"/>
        </w:rPr>
        <w:t>Once the sample is collected, the payload can be removed</w:t>
      </w:r>
      <w:r w:rsidR="5B5543CF" w:rsidRPr="00474BBB">
        <w:rPr>
          <w:rFonts w:ascii="Aptos" w:hAnsi="Aptos"/>
          <w:color w:val="FF0000"/>
        </w:rPr>
        <w:t xml:space="preserve"> from the outer shell</w:t>
      </w:r>
      <w:r w:rsidRPr="00474BBB">
        <w:rPr>
          <w:rFonts w:ascii="Aptos" w:hAnsi="Aptos"/>
          <w:color w:val="FF0000"/>
        </w:rPr>
        <w:t>, preserving the soil layers for analysis.</w:t>
      </w:r>
    </w:p>
    <w:p w14:paraId="3EFEF412" w14:textId="77777777" w:rsidR="00DF6DAE" w:rsidRPr="00474BBB" w:rsidRDefault="00DF6DAE" w:rsidP="7C5B62BF">
      <w:pPr>
        <w:pStyle w:val="paragraph"/>
        <w:spacing w:before="0" w:beforeAutospacing="0" w:after="0" w:afterAutospacing="0"/>
        <w:ind w:firstLine="360"/>
        <w:jc w:val="both"/>
        <w:rPr>
          <w:rFonts w:ascii="Aptos" w:hAnsi="Aptos"/>
          <w:color w:val="FF0000"/>
        </w:rPr>
      </w:pPr>
    </w:p>
    <w:p w14:paraId="221EFA13" w14:textId="1A78624E" w:rsidR="004B1FF1" w:rsidRPr="00474BBB" w:rsidRDefault="09CD1186" w:rsidP="7C5B62BF">
      <w:pPr>
        <w:pStyle w:val="paragraph"/>
        <w:spacing w:before="0" w:beforeAutospacing="0" w:after="0" w:afterAutospacing="0"/>
        <w:ind w:firstLine="360"/>
        <w:jc w:val="both"/>
        <w:rPr>
          <w:rFonts w:ascii="Aptos" w:hAnsi="Aptos"/>
          <w:color w:val="FF0000"/>
        </w:rPr>
      </w:pPr>
      <w:r w:rsidRPr="00474BBB">
        <w:rPr>
          <w:rFonts w:ascii="Aptos" w:hAnsi="Aptos"/>
          <w:color w:val="FF0000"/>
        </w:rPr>
        <w:t xml:space="preserve">The rack and pinion system </w:t>
      </w:r>
      <w:r w:rsidR="4CFC3CB1" w:rsidRPr="00474BBB">
        <w:rPr>
          <w:rFonts w:ascii="Aptos" w:hAnsi="Aptos"/>
          <w:color w:val="FF0000"/>
        </w:rPr>
        <w:t>are</w:t>
      </w:r>
      <w:r w:rsidRPr="00474BBB">
        <w:rPr>
          <w:rFonts w:ascii="Aptos" w:hAnsi="Aptos"/>
          <w:color w:val="FF0000"/>
        </w:rPr>
        <w:t xml:space="preserve"> powered by two </w:t>
      </w:r>
      <w:r w:rsidR="4946636E" w:rsidRPr="00474BBB">
        <w:rPr>
          <w:rFonts w:ascii="Aptos" w:hAnsi="Aptos"/>
          <w:color w:val="FF0000"/>
        </w:rPr>
        <w:t xml:space="preserve">DC </w:t>
      </w:r>
      <w:r w:rsidRPr="00474BBB">
        <w:rPr>
          <w:rFonts w:ascii="Aptos" w:hAnsi="Aptos"/>
          <w:color w:val="FF0000"/>
        </w:rPr>
        <w:t xml:space="preserve">motors housed within the base compartment. A </w:t>
      </w:r>
      <w:r w:rsidR="2EEFC80D" w:rsidRPr="00474BBB">
        <w:rPr>
          <w:rFonts w:ascii="Aptos" w:hAnsi="Aptos"/>
          <w:color w:val="FF0000"/>
        </w:rPr>
        <w:t xml:space="preserve">¾” face-width </w:t>
      </w:r>
      <w:r w:rsidRPr="00474BBB">
        <w:rPr>
          <w:rFonts w:ascii="Aptos" w:hAnsi="Aptos"/>
          <w:color w:val="FF0000"/>
        </w:rPr>
        <w:t>gear engag</w:t>
      </w:r>
      <w:r w:rsidR="225EB60D" w:rsidRPr="00474BBB">
        <w:rPr>
          <w:rFonts w:ascii="Aptos" w:hAnsi="Aptos"/>
          <w:color w:val="FF0000"/>
        </w:rPr>
        <w:t>es with</w:t>
      </w:r>
      <w:r w:rsidRPr="00474BBB">
        <w:rPr>
          <w:rFonts w:ascii="Aptos" w:hAnsi="Aptos"/>
          <w:color w:val="FF0000"/>
        </w:rPr>
        <w:t xml:space="preserve"> the rack, driving the outer shell and payload downward. Ball bearings support the rotating axles, ensuring smooth and efficient motion. As the probe advances, soil enters the inner payload chamber, maintaining its stratified structure. Upon retrieval, the payload can be </w:t>
      </w:r>
      <w:r w:rsidR="34A1082A" w:rsidRPr="00474BBB">
        <w:rPr>
          <w:rFonts w:ascii="Aptos" w:hAnsi="Aptos"/>
          <w:color w:val="FF0000"/>
        </w:rPr>
        <w:t>probed through 5 horizontal slits to measure soil properties at varying depths</w:t>
      </w:r>
      <w:r w:rsidRPr="00474BBB">
        <w:rPr>
          <w:rFonts w:ascii="Aptos" w:hAnsi="Aptos"/>
          <w:color w:val="FF0000"/>
        </w:rPr>
        <w:t>.</w:t>
      </w:r>
      <w:r w:rsidR="0585BED5" w:rsidRPr="00474BBB">
        <w:rPr>
          <w:rFonts w:ascii="Aptos" w:hAnsi="Aptos"/>
          <w:color w:val="FF0000"/>
        </w:rPr>
        <w:t xml:space="preserve"> </w:t>
      </w:r>
      <w:r w:rsidRPr="00474BBB">
        <w:rPr>
          <w:rFonts w:ascii="Aptos" w:hAnsi="Aptos"/>
          <w:color w:val="FF0000"/>
        </w:rPr>
        <w:t>The system is designed to operate autonomously, enabling users to collect multiple-depth samples without manual force, ensuring accurate soil profiling with minimal effort.</w:t>
      </w:r>
    </w:p>
    <w:p w14:paraId="1BFAD249" w14:textId="77777777" w:rsidR="004B1FF1" w:rsidRPr="00474BBB" w:rsidRDefault="004B1FF1" w:rsidP="00A71EC1">
      <w:pPr>
        <w:pStyle w:val="paragraph"/>
        <w:spacing w:before="0" w:beforeAutospacing="0" w:after="0" w:afterAutospacing="0"/>
        <w:rPr>
          <w:rFonts w:ascii="Aptos" w:hAnsi="Aptos"/>
          <w:color w:val="FF0000"/>
        </w:rPr>
      </w:pPr>
    </w:p>
    <w:p w14:paraId="121E5437" w14:textId="25CC03F3" w:rsidR="009E0360" w:rsidRPr="00474BBB" w:rsidRDefault="009E0360" w:rsidP="00A71EC1">
      <w:pPr>
        <w:pStyle w:val="paragraph"/>
        <w:spacing w:before="0" w:beforeAutospacing="0" w:after="0" w:afterAutospacing="0"/>
        <w:rPr>
          <w:rFonts w:ascii="Aptos" w:hAnsi="Aptos"/>
          <w:color w:val="FF0000"/>
        </w:rPr>
      </w:pPr>
      <w:r w:rsidRPr="00474BBB">
        <w:rPr>
          <w:rFonts w:ascii="Aptos" w:hAnsi="Aptos"/>
          <w:color w:val="FF0000"/>
        </w:rPr>
        <w:t>The central penetration system consists of two main components:</w:t>
      </w:r>
    </w:p>
    <w:p w14:paraId="5695E502" w14:textId="77777777" w:rsidR="00A71EC1" w:rsidRPr="00474BBB" w:rsidRDefault="00A71EC1" w:rsidP="00A71EC1">
      <w:pPr>
        <w:pStyle w:val="paragraph"/>
        <w:spacing w:before="0" w:beforeAutospacing="0" w:after="0" w:afterAutospacing="0"/>
        <w:rPr>
          <w:rFonts w:ascii="Aptos" w:hAnsi="Aptos"/>
          <w:color w:val="FF0000"/>
        </w:rPr>
      </w:pPr>
    </w:p>
    <w:p w14:paraId="309184BE" w14:textId="530B7E62" w:rsidR="009E0360" w:rsidRPr="00474BBB" w:rsidRDefault="0D7B85F0" w:rsidP="00241F4A">
      <w:pPr>
        <w:pStyle w:val="paragraph"/>
        <w:numPr>
          <w:ilvl w:val="0"/>
          <w:numId w:val="44"/>
        </w:numPr>
        <w:spacing w:before="0" w:beforeAutospacing="0" w:after="0" w:afterAutospacing="0"/>
        <w:rPr>
          <w:rFonts w:ascii="Aptos" w:hAnsi="Aptos"/>
          <w:color w:val="FF0000"/>
        </w:rPr>
      </w:pPr>
      <w:r w:rsidRPr="00474BBB">
        <w:rPr>
          <w:rFonts w:ascii="Aptos" w:hAnsi="Aptos"/>
          <w:color w:val="FF0000"/>
        </w:rPr>
        <w:t>Inner Payload</w:t>
      </w:r>
      <w:r w:rsidR="00241F4A">
        <w:rPr>
          <w:rFonts w:ascii="Aptos" w:hAnsi="Aptos"/>
          <w:color w:val="FF0000"/>
        </w:rPr>
        <w:t>:</w:t>
      </w:r>
      <w:r w:rsidRPr="00474BBB">
        <w:rPr>
          <w:rFonts w:ascii="Aptos" w:hAnsi="Aptos"/>
          <w:color w:val="FF0000"/>
        </w:rPr>
        <w:t xml:space="preserve"> A </w:t>
      </w:r>
      <w:r w:rsidR="35E06E5E" w:rsidRPr="00474BBB">
        <w:rPr>
          <w:rFonts w:ascii="Aptos" w:hAnsi="Aptos"/>
          <w:color w:val="FF0000"/>
        </w:rPr>
        <w:t>16.5</w:t>
      </w:r>
      <w:r w:rsidRPr="00474BBB">
        <w:rPr>
          <w:rFonts w:ascii="Aptos" w:hAnsi="Aptos"/>
          <w:color w:val="FF0000"/>
        </w:rPr>
        <w:t>-inch chamber t</w:t>
      </w:r>
      <w:r w:rsidR="14BD69D2" w:rsidRPr="00474BBB">
        <w:rPr>
          <w:rFonts w:ascii="Aptos" w:hAnsi="Aptos"/>
          <w:color w:val="FF0000"/>
        </w:rPr>
        <w:t>hat</w:t>
      </w:r>
      <w:r w:rsidRPr="00474BBB">
        <w:rPr>
          <w:rFonts w:ascii="Aptos" w:hAnsi="Aptos"/>
          <w:color w:val="FF0000"/>
        </w:rPr>
        <w:t xml:space="preserve"> </w:t>
      </w:r>
      <w:r w:rsidR="668020BF" w:rsidRPr="00474BBB">
        <w:rPr>
          <w:rFonts w:ascii="Aptos" w:hAnsi="Aptos"/>
          <w:color w:val="FF0000"/>
        </w:rPr>
        <w:t>collects</w:t>
      </w:r>
      <w:r w:rsidRPr="00474BBB">
        <w:rPr>
          <w:rFonts w:ascii="Aptos" w:hAnsi="Aptos"/>
          <w:color w:val="FF0000"/>
        </w:rPr>
        <w:t xml:space="preserve"> soil as the probe is pushed into the ground.</w:t>
      </w:r>
    </w:p>
    <w:p w14:paraId="790724AA" w14:textId="77777777" w:rsidR="00A71EC1" w:rsidRPr="00474BBB" w:rsidRDefault="00A71EC1" w:rsidP="00A71EC1">
      <w:pPr>
        <w:pStyle w:val="paragraph"/>
        <w:spacing w:before="0" w:beforeAutospacing="0" w:after="0" w:afterAutospacing="0"/>
        <w:rPr>
          <w:rFonts w:ascii="Aptos" w:hAnsi="Aptos"/>
          <w:color w:val="FF0000"/>
        </w:rPr>
      </w:pPr>
    </w:p>
    <w:p w14:paraId="599E40CB" w14:textId="325CF54F" w:rsidR="009E0360" w:rsidRPr="00474BBB" w:rsidRDefault="0D7B85F0" w:rsidP="00241F4A">
      <w:pPr>
        <w:pStyle w:val="paragraph"/>
        <w:numPr>
          <w:ilvl w:val="0"/>
          <w:numId w:val="44"/>
        </w:numPr>
        <w:spacing w:before="0" w:beforeAutospacing="0" w:after="0" w:afterAutospacing="0"/>
        <w:rPr>
          <w:rFonts w:ascii="Aptos" w:hAnsi="Aptos"/>
          <w:color w:val="FF0000"/>
        </w:rPr>
      </w:pPr>
      <w:r w:rsidRPr="00474BBB">
        <w:rPr>
          <w:rFonts w:ascii="Aptos" w:hAnsi="Aptos"/>
          <w:color w:val="FF0000"/>
        </w:rPr>
        <w:t>Outer Shell</w:t>
      </w:r>
      <w:r w:rsidR="00241F4A">
        <w:rPr>
          <w:rFonts w:ascii="Aptos" w:hAnsi="Aptos"/>
          <w:color w:val="FF0000"/>
        </w:rPr>
        <w:t>:</w:t>
      </w:r>
      <w:r w:rsidRPr="00474BBB">
        <w:rPr>
          <w:rFonts w:ascii="Aptos" w:hAnsi="Aptos"/>
          <w:color w:val="FF0000"/>
        </w:rPr>
        <w:t xml:space="preserve"> Houses the gear racks and structural components, featuring a </w:t>
      </w:r>
      <w:r w:rsidR="7F625E5A" w:rsidRPr="00474BBB">
        <w:rPr>
          <w:rFonts w:ascii="Aptos" w:hAnsi="Aptos"/>
          <w:color w:val="FF0000"/>
        </w:rPr>
        <w:t>45-degree</w:t>
      </w:r>
      <w:r w:rsidRPr="00474BBB">
        <w:rPr>
          <w:rFonts w:ascii="Aptos" w:hAnsi="Aptos"/>
          <w:color w:val="FF0000"/>
        </w:rPr>
        <w:t xml:space="preserve"> </w:t>
      </w:r>
      <w:r w:rsidR="00241F4A" w:rsidRPr="00474BBB">
        <w:rPr>
          <w:rFonts w:ascii="Aptos" w:hAnsi="Aptos"/>
          <w:color w:val="FF0000"/>
        </w:rPr>
        <w:t>chamber</w:t>
      </w:r>
      <w:r w:rsidRPr="00474BBB">
        <w:rPr>
          <w:rFonts w:ascii="Aptos" w:hAnsi="Aptos"/>
          <w:color w:val="FF0000"/>
        </w:rPr>
        <w:t xml:space="preserve"> at the bottom to facilitate smooth soil penetration.</w:t>
      </w:r>
    </w:p>
    <w:p w14:paraId="0C12CCA0" w14:textId="77777777" w:rsidR="00A71EC1" w:rsidRPr="00474BBB" w:rsidRDefault="00A71EC1" w:rsidP="00A71EC1">
      <w:pPr>
        <w:pStyle w:val="paragraph"/>
        <w:spacing w:before="0" w:beforeAutospacing="0" w:after="0" w:afterAutospacing="0"/>
        <w:rPr>
          <w:rFonts w:ascii="Aptos" w:hAnsi="Aptos"/>
          <w:color w:val="FF0000"/>
        </w:rPr>
      </w:pPr>
    </w:p>
    <w:p w14:paraId="2728886F" w14:textId="3E1E3CFA" w:rsidR="009E0360" w:rsidRPr="00474BBB" w:rsidRDefault="0D7B85F0" w:rsidP="7C5B62BF">
      <w:pPr>
        <w:pStyle w:val="paragraph"/>
        <w:spacing w:before="0" w:beforeAutospacing="0" w:after="0" w:afterAutospacing="0"/>
        <w:rPr>
          <w:rFonts w:ascii="Aptos" w:hAnsi="Aptos"/>
          <w:color w:val="FF0000"/>
        </w:rPr>
      </w:pPr>
      <w:r w:rsidRPr="00474BBB">
        <w:rPr>
          <w:rFonts w:ascii="Aptos" w:hAnsi="Aptos"/>
          <w:color w:val="FF0000"/>
        </w:rPr>
        <w:t xml:space="preserve">The inner payload is removable, allowing soil to be analyzed both in-field using sensors or sent to a lab for further testing. </w:t>
      </w:r>
    </w:p>
    <w:p w14:paraId="44EEF24F" w14:textId="77777777" w:rsidR="00232955" w:rsidRPr="009E0360" w:rsidRDefault="00232955" w:rsidP="7C5B62BF">
      <w:pPr>
        <w:pStyle w:val="paragraph"/>
        <w:spacing w:before="0" w:beforeAutospacing="0" w:after="0" w:afterAutospacing="0"/>
        <w:rPr>
          <w:rFonts w:ascii="Aptos" w:hAnsi="Aptos"/>
        </w:rPr>
      </w:pPr>
    </w:p>
    <w:p w14:paraId="2395C117" w14:textId="122A479D" w:rsidR="00BE5C54" w:rsidRDefault="00232955" w:rsidP="00232955">
      <w:pPr>
        <w:pStyle w:val="paragraph"/>
        <w:spacing w:before="0" w:beforeAutospacing="0" w:after="0" w:afterAutospacing="0"/>
        <w:jc w:val="center"/>
        <w:rPr>
          <w:rFonts w:ascii="Aptos" w:hAnsi="Aptos"/>
          <w:b/>
          <w:bCs/>
        </w:rPr>
      </w:pPr>
      <w:r w:rsidRPr="00232955">
        <w:rPr>
          <w:rFonts w:ascii="Aptos" w:hAnsi="Aptos"/>
          <w:b/>
          <w:bCs/>
          <w:noProof/>
        </w:rPr>
        <w:drawing>
          <wp:inline distT="0" distB="0" distL="0" distR="0" wp14:anchorId="7B0A1791" wp14:editId="6C0FD602">
            <wp:extent cx="3752850" cy="2449376"/>
            <wp:effectExtent l="0" t="0" r="0" b="8255"/>
            <wp:docPr id="82185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54997" name=""/>
                    <pic:cNvPicPr/>
                  </pic:nvPicPr>
                  <pic:blipFill>
                    <a:blip r:embed="rId17"/>
                    <a:stretch>
                      <a:fillRect/>
                    </a:stretch>
                  </pic:blipFill>
                  <pic:spPr>
                    <a:xfrm>
                      <a:off x="0" y="0"/>
                      <a:ext cx="3761388" cy="2454948"/>
                    </a:xfrm>
                    <a:prstGeom prst="rect">
                      <a:avLst/>
                    </a:prstGeom>
                  </pic:spPr>
                </pic:pic>
              </a:graphicData>
            </a:graphic>
          </wp:inline>
        </w:drawing>
      </w:r>
    </w:p>
    <w:p w14:paraId="0253B5D4" w14:textId="77777777" w:rsidR="00241F4A" w:rsidRDefault="00241F4A" w:rsidP="00232955">
      <w:pPr>
        <w:pStyle w:val="paragraph"/>
        <w:spacing w:before="0" w:beforeAutospacing="0" w:after="0" w:afterAutospacing="0"/>
        <w:jc w:val="center"/>
        <w:rPr>
          <w:rFonts w:ascii="Aptos" w:hAnsi="Aptos"/>
          <w:b/>
          <w:color w:val="FF0000"/>
        </w:rPr>
      </w:pPr>
    </w:p>
    <w:p w14:paraId="59BE3BD1" w14:textId="590F675F" w:rsidR="00BE5C54" w:rsidRPr="00474BBB" w:rsidRDefault="00600CF3" w:rsidP="00232955">
      <w:pPr>
        <w:pStyle w:val="paragraph"/>
        <w:spacing w:before="0" w:beforeAutospacing="0" w:after="0" w:afterAutospacing="0"/>
        <w:jc w:val="center"/>
        <w:rPr>
          <w:rFonts w:ascii="Aptos" w:hAnsi="Aptos"/>
          <w:b/>
          <w:color w:val="FF0000"/>
        </w:rPr>
      </w:pPr>
      <w:r w:rsidRPr="00474BBB">
        <w:rPr>
          <w:rFonts w:ascii="Aptos" w:hAnsi="Aptos"/>
          <w:b/>
          <w:color w:val="FF0000"/>
        </w:rPr>
        <w:t xml:space="preserve">Figure </w:t>
      </w:r>
      <w:r w:rsidR="00241F4A">
        <w:rPr>
          <w:rFonts w:ascii="Aptos" w:hAnsi="Aptos"/>
          <w:b/>
          <w:color w:val="FF0000"/>
        </w:rPr>
        <w:t>5</w:t>
      </w:r>
      <w:r w:rsidRPr="00474BBB">
        <w:rPr>
          <w:rFonts w:ascii="Aptos" w:hAnsi="Aptos"/>
          <w:b/>
          <w:color w:val="FF0000"/>
        </w:rPr>
        <w:t>: Rack &amp; Pinion</w:t>
      </w:r>
      <w:r w:rsidR="00273011" w:rsidRPr="00474BBB">
        <w:rPr>
          <w:rFonts w:ascii="Aptos" w:hAnsi="Aptos"/>
          <w:b/>
          <w:color w:val="FF0000"/>
        </w:rPr>
        <w:t xml:space="preserve">, Motor, Shaft </w:t>
      </w:r>
      <w:r w:rsidRPr="00474BBB">
        <w:rPr>
          <w:rFonts w:ascii="Aptos" w:hAnsi="Aptos"/>
          <w:b/>
          <w:color w:val="FF0000"/>
        </w:rPr>
        <w:t>System</w:t>
      </w:r>
    </w:p>
    <w:p w14:paraId="5E188770" w14:textId="2ECA85AD" w:rsidR="00600CF3" w:rsidRDefault="00B50798" w:rsidP="00B50798">
      <w:pPr>
        <w:pStyle w:val="paragraph"/>
        <w:spacing w:before="0" w:beforeAutospacing="0" w:after="0" w:afterAutospacing="0"/>
        <w:jc w:val="center"/>
        <w:rPr>
          <w:rFonts w:ascii="Aptos" w:hAnsi="Aptos"/>
          <w:b/>
          <w:bCs/>
        </w:rPr>
      </w:pPr>
      <w:r w:rsidRPr="00B50798">
        <w:rPr>
          <w:rFonts w:ascii="Aptos" w:hAnsi="Aptos"/>
          <w:b/>
          <w:bCs/>
          <w:noProof/>
        </w:rPr>
        <w:lastRenderedPageBreak/>
        <w:drawing>
          <wp:inline distT="0" distB="0" distL="0" distR="0" wp14:anchorId="02BFEDA0" wp14:editId="253FE826">
            <wp:extent cx="3362325" cy="4481307"/>
            <wp:effectExtent l="0" t="0" r="0" b="0"/>
            <wp:docPr id="12011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0896" name=""/>
                    <pic:cNvPicPr/>
                  </pic:nvPicPr>
                  <pic:blipFill>
                    <a:blip r:embed="rId18"/>
                    <a:stretch>
                      <a:fillRect/>
                    </a:stretch>
                  </pic:blipFill>
                  <pic:spPr>
                    <a:xfrm>
                      <a:off x="0" y="0"/>
                      <a:ext cx="3368260" cy="4489217"/>
                    </a:xfrm>
                    <a:prstGeom prst="rect">
                      <a:avLst/>
                    </a:prstGeom>
                  </pic:spPr>
                </pic:pic>
              </a:graphicData>
            </a:graphic>
          </wp:inline>
        </w:drawing>
      </w:r>
    </w:p>
    <w:p w14:paraId="22A7F9B5" w14:textId="77777777" w:rsidR="00241F4A" w:rsidRDefault="00241F4A" w:rsidP="00B50798">
      <w:pPr>
        <w:pStyle w:val="paragraph"/>
        <w:spacing w:before="0" w:beforeAutospacing="0" w:after="0" w:afterAutospacing="0"/>
        <w:jc w:val="center"/>
        <w:rPr>
          <w:rFonts w:ascii="Aptos" w:hAnsi="Aptos"/>
          <w:b/>
          <w:color w:val="FF0000"/>
        </w:rPr>
      </w:pPr>
    </w:p>
    <w:p w14:paraId="15952F67" w14:textId="45D92CDE" w:rsidR="00600CF3" w:rsidRPr="00474BBB" w:rsidRDefault="00600CF3" w:rsidP="00B50798">
      <w:pPr>
        <w:pStyle w:val="paragraph"/>
        <w:spacing w:before="0" w:beforeAutospacing="0" w:after="0" w:afterAutospacing="0"/>
        <w:jc w:val="center"/>
        <w:rPr>
          <w:rFonts w:ascii="Aptos" w:hAnsi="Aptos"/>
          <w:b/>
          <w:color w:val="FF0000"/>
        </w:rPr>
      </w:pPr>
      <w:r w:rsidRPr="00474BBB">
        <w:rPr>
          <w:rFonts w:ascii="Aptos" w:hAnsi="Aptos"/>
          <w:b/>
          <w:color w:val="FF0000"/>
        </w:rPr>
        <w:t xml:space="preserve">Figure </w:t>
      </w:r>
      <w:r w:rsidR="00241F4A">
        <w:rPr>
          <w:rFonts w:ascii="Aptos" w:hAnsi="Aptos"/>
          <w:b/>
          <w:color w:val="FF0000"/>
        </w:rPr>
        <w:t>6</w:t>
      </w:r>
      <w:r w:rsidRPr="00474BBB">
        <w:rPr>
          <w:rFonts w:ascii="Aptos" w:hAnsi="Aptos"/>
          <w:b/>
          <w:color w:val="FF0000"/>
        </w:rPr>
        <w:t>:</w:t>
      </w:r>
      <w:r w:rsidR="00273011" w:rsidRPr="00474BBB">
        <w:rPr>
          <w:rFonts w:ascii="Aptos" w:hAnsi="Aptos"/>
          <w:b/>
          <w:color w:val="FF0000"/>
        </w:rPr>
        <w:t xml:space="preserve"> Inner &amp; Outer Payload</w:t>
      </w:r>
    </w:p>
    <w:p w14:paraId="334E9401" w14:textId="77777777" w:rsidR="00805C40" w:rsidRDefault="00805C40" w:rsidP="00B50798">
      <w:pPr>
        <w:pStyle w:val="paragraph"/>
        <w:spacing w:before="0" w:beforeAutospacing="0" w:after="0" w:afterAutospacing="0"/>
        <w:jc w:val="center"/>
        <w:rPr>
          <w:rFonts w:ascii="Aptos" w:hAnsi="Aptos"/>
          <w:b/>
          <w:bCs/>
        </w:rPr>
      </w:pPr>
    </w:p>
    <w:p w14:paraId="206E009A" w14:textId="013858D3" w:rsidR="00960FEB" w:rsidRDefault="00960FEB" w:rsidP="00B50798">
      <w:pPr>
        <w:pStyle w:val="paragraph"/>
        <w:spacing w:before="0" w:beforeAutospacing="0" w:after="0" w:afterAutospacing="0"/>
        <w:jc w:val="center"/>
        <w:rPr>
          <w:rFonts w:ascii="Aptos" w:hAnsi="Aptos"/>
          <w:b/>
          <w:bCs/>
        </w:rPr>
      </w:pPr>
      <w:r w:rsidRPr="00960FEB">
        <w:rPr>
          <w:rFonts w:ascii="Aptos" w:hAnsi="Aptos"/>
          <w:b/>
          <w:bCs/>
          <w:noProof/>
        </w:rPr>
        <w:drawing>
          <wp:inline distT="0" distB="0" distL="0" distR="0" wp14:anchorId="69B43718" wp14:editId="40BBA720">
            <wp:extent cx="3814354" cy="2781300"/>
            <wp:effectExtent l="0" t="0" r="0" b="0"/>
            <wp:docPr id="22725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9019" name=""/>
                    <pic:cNvPicPr/>
                  </pic:nvPicPr>
                  <pic:blipFill>
                    <a:blip r:embed="rId19"/>
                    <a:stretch>
                      <a:fillRect/>
                    </a:stretch>
                  </pic:blipFill>
                  <pic:spPr>
                    <a:xfrm>
                      <a:off x="0" y="0"/>
                      <a:ext cx="3832609" cy="2794611"/>
                    </a:xfrm>
                    <a:prstGeom prst="rect">
                      <a:avLst/>
                    </a:prstGeom>
                  </pic:spPr>
                </pic:pic>
              </a:graphicData>
            </a:graphic>
          </wp:inline>
        </w:drawing>
      </w:r>
    </w:p>
    <w:p w14:paraId="5AC4A441" w14:textId="77777777" w:rsidR="00241F4A" w:rsidRDefault="00241F4A" w:rsidP="00B50798">
      <w:pPr>
        <w:pStyle w:val="paragraph"/>
        <w:spacing w:before="0" w:beforeAutospacing="0" w:after="0" w:afterAutospacing="0"/>
        <w:jc w:val="center"/>
        <w:rPr>
          <w:rFonts w:ascii="Aptos" w:hAnsi="Aptos"/>
          <w:b/>
          <w:color w:val="FF0000"/>
        </w:rPr>
      </w:pPr>
    </w:p>
    <w:p w14:paraId="07B16A2C" w14:textId="581DEEFE" w:rsidR="00960FEB" w:rsidRPr="00241F4A" w:rsidRDefault="00232955" w:rsidP="00241F4A">
      <w:pPr>
        <w:pStyle w:val="paragraph"/>
        <w:spacing w:before="0" w:beforeAutospacing="0" w:after="0" w:afterAutospacing="0"/>
        <w:jc w:val="center"/>
        <w:rPr>
          <w:rFonts w:ascii="Aptos" w:hAnsi="Aptos"/>
          <w:b/>
          <w:color w:val="FF0000"/>
        </w:rPr>
      </w:pPr>
      <w:r w:rsidRPr="00474BBB">
        <w:rPr>
          <w:rFonts w:ascii="Aptos" w:hAnsi="Aptos"/>
          <w:b/>
          <w:color w:val="FF0000"/>
        </w:rPr>
        <w:t xml:space="preserve">Figure </w:t>
      </w:r>
      <w:r w:rsidR="00241F4A">
        <w:rPr>
          <w:rFonts w:ascii="Aptos" w:hAnsi="Aptos"/>
          <w:b/>
          <w:color w:val="FF0000"/>
        </w:rPr>
        <w:t>7</w:t>
      </w:r>
      <w:r w:rsidRPr="00474BBB">
        <w:rPr>
          <w:rFonts w:ascii="Aptos" w:hAnsi="Aptos"/>
          <w:b/>
          <w:color w:val="FF0000"/>
        </w:rPr>
        <w:t xml:space="preserve">: </w:t>
      </w:r>
      <w:r w:rsidR="00960FEB" w:rsidRPr="00474BBB">
        <w:rPr>
          <w:rFonts w:ascii="Aptos" w:hAnsi="Aptos"/>
          <w:b/>
          <w:color w:val="FF0000"/>
        </w:rPr>
        <w:t>Inner workings Top View</w:t>
      </w:r>
    </w:p>
    <w:p w14:paraId="2EC3DCD1" w14:textId="3D43788D" w:rsidR="009D7ACB" w:rsidRPr="00897F3E" w:rsidRDefault="00D754CC" w:rsidP="009D7ACB">
      <w:pPr>
        <w:pStyle w:val="paragraph"/>
        <w:rPr>
          <w:rFonts w:ascii="Aptos" w:hAnsi="Aptos"/>
          <w:color w:val="FF0000"/>
        </w:rPr>
      </w:pPr>
      <w:r w:rsidRPr="00F420C5">
        <w:rPr>
          <w:rFonts w:ascii="Aptos" w:hAnsi="Aptos"/>
          <w:b/>
          <w:bCs/>
        </w:rPr>
        <w:lastRenderedPageBreak/>
        <w:tab/>
      </w:r>
      <w:r w:rsidR="009D7ACB" w:rsidRPr="00897F3E">
        <w:rPr>
          <w:rFonts w:ascii="Aptos" w:hAnsi="Aptos"/>
          <w:color w:val="FF0000"/>
        </w:rPr>
        <w:t>Motors serve as the main driving mechanism for the rack and pinion system, allowing the Terra Probe to penetrate through the ground. Based on calculations from the analysis section of this report, a low-torque motor with 35W power and 30 RPM was required. Consequently, two 12V DC motors (</w:t>
      </w:r>
      <w:proofErr w:type="spellStart"/>
      <w:r w:rsidR="009D7ACB" w:rsidRPr="00897F3E">
        <w:rPr>
          <w:rFonts w:ascii="Aptos" w:hAnsi="Aptos"/>
          <w:color w:val="FF0000"/>
        </w:rPr>
        <w:t>Hitiland</w:t>
      </w:r>
      <w:proofErr w:type="spellEnd"/>
      <w:r w:rsidR="009D7ACB" w:rsidRPr="00897F3E">
        <w:rPr>
          <w:rFonts w:ascii="Aptos" w:hAnsi="Aptos"/>
          <w:color w:val="FF0000"/>
        </w:rPr>
        <w:t xml:space="preserve">, DC Gear Motor, 12V, China) operating at 30 RPM were selected to operate the system. To control these motors, an L298N Dual H-Bridge motor driver module was used, allowing simultaneous control and power distribution to both motors. The system was programmed using an Arduino Uno microcontroller for computing </w:t>
      </w:r>
      <w:r w:rsidR="00F34EAF" w:rsidRPr="00897F3E">
        <w:rPr>
          <w:rFonts w:ascii="Aptos" w:hAnsi="Aptos"/>
          <w:color w:val="FF0000"/>
        </w:rPr>
        <w:t>power and ease of use</w:t>
      </w:r>
      <w:r w:rsidR="009D7ACB" w:rsidRPr="00897F3E">
        <w:rPr>
          <w:rFonts w:ascii="Aptos" w:hAnsi="Aptos"/>
          <w:color w:val="FF0000"/>
        </w:rPr>
        <w:t xml:space="preserve">. A 12V </w:t>
      </w:r>
      <w:proofErr w:type="spellStart"/>
      <w:r w:rsidR="009D7ACB" w:rsidRPr="00897F3E">
        <w:rPr>
          <w:rFonts w:ascii="Aptos" w:hAnsi="Aptos"/>
          <w:color w:val="FF0000"/>
        </w:rPr>
        <w:t>Talentcell</w:t>
      </w:r>
      <w:proofErr w:type="spellEnd"/>
      <w:r w:rsidR="009D7ACB" w:rsidRPr="00897F3E">
        <w:rPr>
          <w:rFonts w:ascii="Aptos" w:hAnsi="Aptos"/>
          <w:color w:val="FF0000"/>
        </w:rPr>
        <w:t xml:space="preserve"> rechargeable lithium-ion battery (3000mAh) powered the motors while also supplying 5V to the Arduino Uno. For user functionality and safety, a switch was incorporated to turn the rack and pinion system on and off, including emergency shutdown capability.</w:t>
      </w:r>
      <w:r w:rsidR="00D90BDD" w:rsidRPr="00897F3E">
        <w:rPr>
          <w:rFonts w:ascii="Aptos" w:hAnsi="Aptos"/>
          <w:color w:val="FF0000"/>
        </w:rPr>
        <w:t xml:space="preserve"> A red button is also attached to the designed to act as a limit switch, </w:t>
      </w:r>
      <w:r w:rsidR="00451F0B" w:rsidRPr="00897F3E">
        <w:rPr>
          <w:rFonts w:ascii="Aptos" w:hAnsi="Aptos"/>
          <w:color w:val="FF0000"/>
        </w:rPr>
        <w:t>preventing</w:t>
      </w:r>
      <w:r w:rsidR="00D90BDD" w:rsidRPr="00897F3E">
        <w:rPr>
          <w:rFonts w:ascii="Aptos" w:hAnsi="Aptos"/>
          <w:color w:val="FF0000"/>
        </w:rPr>
        <w:t xml:space="preserve"> the rack and pinion from digging </w:t>
      </w:r>
      <w:r w:rsidR="00451F0B" w:rsidRPr="00897F3E">
        <w:rPr>
          <w:rFonts w:ascii="Aptos" w:hAnsi="Aptos"/>
          <w:color w:val="FF0000"/>
        </w:rPr>
        <w:t>once the max height of the payload is reached.</w:t>
      </w:r>
    </w:p>
    <w:p w14:paraId="58FD4AAD" w14:textId="0205ACD3" w:rsidR="009D7ACB" w:rsidRPr="00897F3E" w:rsidRDefault="009D7ACB" w:rsidP="009D7ACB">
      <w:pPr>
        <w:pStyle w:val="paragraph"/>
        <w:ind w:firstLine="720"/>
        <w:rPr>
          <w:rFonts w:ascii="Aptos" w:hAnsi="Aptos"/>
          <w:color w:val="FF0000"/>
        </w:rPr>
      </w:pPr>
      <w:r w:rsidRPr="00897F3E">
        <w:rPr>
          <w:rFonts w:ascii="Aptos" w:hAnsi="Aptos"/>
          <w:color w:val="FF0000"/>
        </w:rPr>
        <w:t>The circuit diagram below illustrates the motor control system, detailing all components mentioned above along with their pin connections to the Arduino. Additionally, a barrel plug connects the battery to the motor driver for seamless wiring integration.</w:t>
      </w:r>
    </w:p>
    <w:p w14:paraId="7A0C6EA0" w14:textId="17A08896" w:rsidR="00BE5C54" w:rsidRPr="00897F3E" w:rsidRDefault="00F06F93" w:rsidP="00945EC5">
      <w:pPr>
        <w:pStyle w:val="paragraph"/>
        <w:spacing w:before="0" w:beforeAutospacing="0" w:after="0" w:afterAutospacing="0"/>
        <w:jc w:val="center"/>
        <w:rPr>
          <w:rFonts w:ascii="Aptos" w:hAnsi="Aptos"/>
          <w:b/>
          <w:color w:val="FF0000"/>
        </w:rPr>
      </w:pPr>
      <w:r w:rsidRPr="00897F3E">
        <w:rPr>
          <w:rFonts w:ascii="Aptos" w:hAnsi="Aptos"/>
          <w:b/>
          <w:noProof/>
          <w:color w:val="FF0000"/>
        </w:rPr>
        <w:drawing>
          <wp:inline distT="0" distB="0" distL="0" distR="0" wp14:anchorId="04A4AF73" wp14:editId="1C14CD51">
            <wp:extent cx="5234822" cy="4000500"/>
            <wp:effectExtent l="0" t="0" r="4445" b="0"/>
            <wp:docPr id="165107636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6366" name="Picture 1" descr="A diagram of a circuit board&#10;&#10;AI-generated content may be incorrect."/>
                    <pic:cNvPicPr/>
                  </pic:nvPicPr>
                  <pic:blipFill>
                    <a:blip r:embed="rId20"/>
                    <a:stretch>
                      <a:fillRect/>
                    </a:stretch>
                  </pic:blipFill>
                  <pic:spPr>
                    <a:xfrm>
                      <a:off x="0" y="0"/>
                      <a:ext cx="5241195" cy="4005370"/>
                    </a:xfrm>
                    <a:prstGeom prst="rect">
                      <a:avLst/>
                    </a:prstGeom>
                  </pic:spPr>
                </pic:pic>
              </a:graphicData>
            </a:graphic>
          </wp:inline>
        </w:drawing>
      </w:r>
    </w:p>
    <w:p w14:paraId="010B3B8A" w14:textId="77777777" w:rsidR="00945EC5" w:rsidRPr="00897F3E" w:rsidRDefault="00945EC5" w:rsidP="00945EC5">
      <w:pPr>
        <w:pStyle w:val="paragraph"/>
        <w:spacing w:before="0" w:beforeAutospacing="0" w:after="0" w:afterAutospacing="0"/>
        <w:jc w:val="center"/>
        <w:rPr>
          <w:rFonts w:ascii="Aptos" w:hAnsi="Aptos"/>
          <w:b/>
          <w:color w:val="FF0000"/>
        </w:rPr>
      </w:pPr>
    </w:p>
    <w:p w14:paraId="77807902" w14:textId="23FE983A" w:rsidR="00437E63" w:rsidRPr="00897F3E" w:rsidRDefault="00437E63" w:rsidP="00437E63">
      <w:pPr>
        <w:pStyle w:val="paragraph"/>
        <w:spacing w:before="0" w:beforeAutospacing="0" w:after="0" w:afterAutospacing="0"/>
        <w:jc w:val="center"/>
        <w:rPr>
          <w:rFonts w:ascii="Aptos" w:hAnsi="Aptos"/>
          <w:b/>
          <w:color w:val="FF0000"/>
        </w:rPr>
      </w:pPr>
      <w:r w:rsidRPr="00897F3E">
        <w:rPr>
          <w:rFonts w:ascii="Aptos" w:hAnsi="Aptos"/>
          <w:b/>
          <w:color w:val="FF0000"/>
        </w:rPr>
        <w:t xml:space="preserve">Figure </w:t>
      </w:r>
      <w:r w:rsidR="00945EC5">
        <w:rPr>
          <w:rFonts w:ascii="Aptos" w:hAnsi="Aptos"/>
          <w:b/>
          <w:color w:val="FF0000"/>
        </w:rPr>
        <w:t>8</w:t>
      </w:r>
      <w:r w:rsidRPr="00897F3E">
        <w:rPr>
          <w:rFonts w:ascii="Aptos" w:hAnsi="Aptos"/>
          <w:b/>
          <w:color w:val="FF0000"/>
        </w:rPr>
        <w:t xml:space="preserve">: </w:t>
      </w:r>
      <w:r w:rsidR="00FB0311" w:rsidRPr="00897F3E">
        <w:rPr>
          <w:rFonts w:ascii="Aptos" w:hAnsi="Aptos"/>
          <w:b/>
          <w:color w:val="FF0000"/>
        </w:rPr>
        <w:t>Motor Driver Control System</w:t>
      </w:r>
    </w:p>
    <w:p w14:paraId="7E96BA92" w14:textId="77777777" w:rsidR="00437E63" w:rsidRPr="00897F3E" w:rsidRDefault="00437E63" w:rsidP="001E76D8">
      <w:pPr>
        <w:pStyle w:val="paragraph"/>
        <w:spacing w:before="0" w:beforeAutospacing="0" w:after="0" w:afterAutospacing="0"/>
        <w:rPr>
          <w:rFonts w:ascii="Aptos" w:hAnsi="Aptos"/>
          <w:b/>
          <w:bCs/>
          <w:color w:val="FF0000"/>
        </w:rPr>
      </w:pPr>
    </w:p>
    <w:p w14:paraId="0546B32B" w14:textId="13546BA8" w:rsidR="00BE5C54" w:rsidRPr="00897F3E" w:rsidRDefault="00603326" w:rsidP="00603326">
      <w:pPr>
        <w:pStyle w:val="paragraph"/>
        <w:numPr>
          <w:ilvl w:val="1"/>
          <w:numId w:val="31"/>
        </w:numPr>
        <w:spacing w:before="0" w:beforeAutospacing="0" w:after="0" w:afterAutospacing="0"/>
        <w:rPr>
          <w:rFonts w:ascii="Aptos" w:hAnsi="Aptos"/>
          <w:b/>
          <w:bCs/>
          <w:color w:val="FF0000"/>
          <w:sz w:val="28"/>
          <w:szCs w:val="28"/>
        </w:rPr>
      </w:pPr>
      <w:r w:rsidRPr="00897F3E">
        <w:rPr>
          <w:rFonts w:ascii="Aptos" w:hAnsi="Aptos"/>
          <w:b/>
          <w:bCs/>
          <w:color w:val="FF0000"/>
          <w:sz w:val="28"/>
          <w:szCs w:val="28"/>
        </w:rPr>
        <w:lastRenderedPageBreak/>
        <w:t>Soil Testing Probe</w:t>
      </w:r>
    </w:p>
    <w:p w14:paraId="2960CCF5" w14:textId="77777777" w:rsidR="00BE5C54" w:rsidRPr="00897F3E" w:rsidRDefault="00BE5C54" w:rsidP="000C2567">
      <w:pPr>
        <w:pStyle w:val="paragraph"/>
        <w:spacing w:before="0" w:beforeAutospacing="0" w:after="0" w:afterAutospacing="0"/>
        <w:rPr>
          <w:rFonts w:ascii="Aptos" w:hAnsi="Aptos"/>
          <w:b/>
          <w:bCs/>
          <w:color w:val="FF0000"/>
        </w:rPr>
      </w:pPr>
    </w:p>
    <w:p w14:paraId="10F92DC9" w14:textId="56D41FD2" w:rsidR="1B5AE1F4" w:rsidRPr="00897F3E" w:rsidRDefault="000C2567" w:rsidP="197E7702">
      <w:pPr>
        <w:pStyle w:val="paragraph"/>
        <w:spacing w:before="0" w:beforeAutospacing="0" w:after="0" w:afterAutospacing="0"/>
        <w:ind w:firstLine="720"/>
        <w:jc w:val="both"/>
        <w:rPr>
          <w:rFonts w:ascii="Aptos" w:hAnsi="Aptos"/>
          <w:color w:val="FF0000"/>
        </w:rPr>
      </w:pPr>
      <w:r w:rsidRPr="00897F3E">
        <w:rPr>
          <w:rFonts w:ascii="Aptos" w:hAnsi="Aptos"/>
          <w:color w:val="FF0000"/>
        </w:rPr>
        <w:t xml:space="preserve">To complement the mechanical sampling system, </w:t>
      </w:r>
      <w:proofErr w:type="spellStart"/>
      <w:r w:rsidRPr="00897F3E">
        <w:rPr>
          <w:rFonts w:ascii="Aptos" w:hAnsi="Aptos"/>
          <w:color w:val="FF0000"/>
        </w:rPr>
        <w:t>TerraProbe</w:t>
      </w:r>
      <w:proofErr w:type="spellEnd"/>
      <w:r w:rsidRPr="00897F3E">
        <w:rPr>
          <w:rFonts w:ascii="Aptos" w:hAnsi="Aptos"/>
          <w:color w:val="FF0000"/>
        </w:rPr>
        <w:t xml:space="preserve"> integrates an advanced soil testing probe for in-field analysis. This probe is designed as a compact module with multiple sensors extending from its base, allowing insertion through pre-designed slots in the inner payload chamber. The primary sensing unit is the </w:t>
      </w:r>
      <w:proofErr w:type="spellStart"/>
      <w:r w:rsidRPr="00897F3E">
        <w:rPr>
          <w:rFonts w:ascii="Aptos" w:hAnsi="Aptos"/>
          <w:color w:val="FF0000"/>
        </w:rPr>
        <w:t>Taidacent</w:t>
      </w:r>
      <w:proofErr w:type="spellEnd"/>
      <w:r w:rsidRPr="00897F3E">
        <w:rPr>
          <w:rFonts w:ascii="Aptos" w:hAnsi="Aptos"/>
          <w:color w:val="FF0000"/>
        </w:rPr>
        <w:t xml:space="preserve"> RS485 Soil Sensor, which measures nitrogen (N), phosphorus (P), and potassium (K) levels, essential for evaluating soil fertility. Additionally, moisture and salinity sensors are included, providing real-time assessments with accuracy levels of ±5% for moisture and salinity and ±1°C for temperature.</w:t>
      </w:r>
    </w:p>
    <w:p w14:paraId="6684BE91" w14:textId="77777777" w:rsidR="00241F4A" w:rsidRPr="00897F3E" w:rsidRDefault="00241F4A" w:rsidP="197E7702">
      <w:pPr>
        <w:pStyle w:val="paragraph"/>
        <w:spacing w:before="0" w:beforeAutospacing="0" w:after="0" w:afterAutospacing="0"/>
        <w:ind w:firstLine="720"/>
        <w:jc w:val="both"/>
        <w:rPr>
          <w:rFonts w:ascii="Aptos" w:hAnsi="Aptos"/>
          <w:color w:val="FF0000"/>
        </w:rPr>
      </w:pPr>
    </w:p>
    <w:p w14:paraId="1AC8BCFB" w14:textId="3CFF7307" w:rsidR="72A0DB92" w:rsidRDefault="72A0DB92" w:rsidP="197E7702">
      <w:pPr>
        <w:pStyle w:val="paragraph"/>
        <w:spacing w:before="0" w:beforeAutospacing="0" w:after="0" w:afterAutospacing="0"/>
        <w:ind w:firstLine="720"/>
        <w:jc w:val="both"/>
        <w:rPr>
          <w:rFonts w:ascii="Aptos" w:hAnsi="Aptos"/>
          <w:color w:val="FF0000"/>
        </w:rPr>
      </w:pPr>
      <w:r w:rsidRPr="00897F3E">
        <w:rPr>
          <w:rFonts w:ascii="Aptos" w:hAnsi="Aptos"/>
          <w:color w:val="FF0000"/>
        </w:rPr>
        <w:t xml:space="preserve">In the CAD model </w:t>
      </w:r>
      <w:r w:rsidR="00897F3E" w:rsidRPr="00897F3E">
        <w:rPr>
          <w:rFonts w:ascii="Aptos" w:hAnsi="Aptos"/>
          <w:color w:val="FF0000"/>
        </w:rPr>
        <w:t>below,</w:t>
      </w:r>
      <w:r w:rsidRPr="00897F3E">
        <w:rPr>
          <w:rFonts w:ascii="Aptos" w:hAnsi="Aptos"/>
          <w:color w:val="FF0000"/>
        </w:rPr>
        <w:t xml:space="preserve"> we can see the PLA casing built </w:t>
      </w:r>
      <w:r w:rsidR="43874149" w:rsidRPr="00897F3E">
        <w:rPr>
          <w:rFonts w:ascii="Aptos" w:hAnsi="Aptos"/>
          <w:color w:val="FF0000"/>
        </w:rPr>
        <w:t xml:space="preserve">to house </w:t>
      </w:r>
      <w:r w:rsidR="0B6DFFD6" w:rsidRPr="00897F3E">
        <w:rPr>
          <w:rFonts w:ascii="Aptos" w:hAnsi="Aptos"/>
          <w:color w:val="FF0000"/>
        </w:rPr>
        <w:t xml:space="preserve">our electronic components. In the casing </w:t>
      </w:r>
      <w:r w:rsidR="73A16CAB" w:rsidRPr="00897F3E">
        <w:rPr>
          <w:rFonts w:ascii="Aptos" w:hAnsi="Aptos"/>
          <w:color w:val="FF0000"/>
        </w:rPr>
        <w:t xml:space="preserve">we include our Arduino Mega, battery, SD card holder, and </w:t>
      </w:r>
      <w:r w:rsidR="33BD1DDB" w:rsidRPr="00897F3E">
        <w:rPr>
          <w:rFonts w:ascii="Aptos" w:hAnsi="Aptos"/>
          <w:color w:val="FF0000"/>
        </w:rPr>
        <w:t xml:space="preserve">transceiver module. </w:t>
      </w:r>
      <w:r w:rsidR="4697A957" w:rsidRPr="00897F3E">
        <w:rPr>
          <w:rFonts w:ascii="Aptos" w:hAnsi="Aptos"/>
          <w:color w:val="FF0000"/>
        </w:rPr>
        <w:t xml:space="preserve">The top of our probe features a dual-segment display designed to show </w:t>
      </w:r>
      <w:r w:rsidR="5EE7CD7D" w:rsidRPr="00897F3E">
        <w:rPr>
          <w:rFonts w:ascii="Aptos" w:hAnsi="Aptos"/>
          <w:color w:val="FF0000"/>
        </w:rPr>
        <w:t>the NPK, moisture, and salinity da</w:t>
      </w:r>
      <w:r w:rsidR="642D5D17" w:rsidRPr="00897F3E">
        <w:rPr>
          <w:rFonts w:ascii="Aptos" w:hAnsi="Aptos"/>
          <w:color w:val="FF0000"/>
        </w:rPr>
        <w:t>ta.</w:t>
      </w:r>
      <w:r w:rsidR="5AC4032D" w:rsidRPr="00897F3E">
        <w:rPr>
          <w:rFonts w:ascii="Aptos" w:hAnsi="Aptos"/>
          <w:color w:val="FF0000"/>
        </w:rPr>
        <w:t xml:space="preserve"> The casing dimensions are 3.0” x 6.5” x 2.0” where the </w:t>
      </w:r>
      <w:r w:rsidR="66613EC6" w:rsidRPr="00897F3E">
        <w:rPr>
          <w:rFonts w:ascii="Aptos" w:hAnsi="Aptos"/>
          <w:color w:val="FF0000"/>
        </w:rPr>
        <w:t xml:space="preserve">three inches of the probe extending </w:t>
      </w:r>
      <w:r w:rsidR="0FE0B92A" w:rsidRPr="00897F3E">
        <w:rPr>
          <w:rFonts w:ascii="Aptos" w:hAnsi="Aptos"/>
          <w:color w:val="FF0000"/>
        </w:rPr>
        <w:t>out.</w:t>
      </w:r>
    </w:p>
    <w:p w14:paraId="601F4716" w14:textId="77777777" w:rsidR="00897F3E" w:rsidRPr="00897F3E" w:rsidRDefault="00897F3E" w:rsidP="197E7702">
      <w:pPr>
        <w:pStyle w:val="paragraph"/>
        <w:spacing w:before="0" w:beforeAutospacing="0" w:after="0" w:afterAutospacing="0"/>
        <w:ind w:firstLine="720"/>
        <w:jc w:val="both"/>
        <w:rPr>
          <w:rFonts w:ascii="Aptos" w:hAnsi="Aptos"/>
          <w:color w:val="FF0000"/>
        </w:rPr>
      </w:pPr>
    </w:p>
    <w:p w14:paraId="21DFAA67" w14:textId="1B1232A5" w:rsidR="1BE31871" w:rsidRPr="00897F3E" w:rsidRDefault="1BE31871" w:rsidP="197E7702">
      <w:pPr>
        <w:jc w:val="center"/>
        <w:rPr>
          <w:color w:val="FF0000"/>
        </w:rPr>
      </w:pPr>
      <w:r w:rsidRPr="00897F3E">
        <w:rPr>
          <w:noProof/>
          <w:color w:val="FF0000"/>
        </w:rPr>
        <w:drawing>
          <wp:inline distT="0" distB="0" distL="0" distR="0" wp14:anchorId="38E603B3" wp14:editId="1133AA14">
            <wp:extent cx="3524250" cy="3270098"/>
            <wp:effectExtent l="0" t="0" r="0" b="6985"/>
            <wp:docPr id="692003416" name="Picture 6920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3416" name="Picture 692003416"/>
                    <pic:cNvPicPr/>
                  </pic:nvPicPr>
                  <pic:blipFill>
                    <a:blip r:embed="rId21">
                      <a:extLst>
                        <a:ext uri="{28A0092B-C50C-407E-A947-70E740481C1C}">
                          <a14:useLocalDpi xmlns:a14="http://schemas.microsoft.com/office/drawing/2010/main" val="0"/>
                        </a:ext>
                      </a:extLst>
                    </a:blip>
                    <a:stretch>
                      <a:fillRect/>
                    </a:stretch>
                  </pic:blipFill>
                  <pic:spPr>
                    <a:xfrm>
                      <a:off x="0" y="0"/>
                      <a:ext cx="3526875" cy="3272533"/>
                    </a:xfrm>
                    <a:prstGeom prst="rect">
                      <a:avLst/>
                    </a:prstGeom>
                  </pic:spPr>
                </pic:pic>
              </a:graphicData>
            </a:graphic>
          </wp:inline>
        </w:drawing>
      </w:r>
    </w:p>
    <w:p w14:paraId="5AFEF66A" w14:textId="77777777" w:rsidR="00241F4A" w:rsidRPr="00897F3E" w:rsidRDefault="00241F4A" w:rsidP="197E7702">
      <w:pPr>
        <w:jc w:val="center"/>
        <w:rPr>
          <w:color w:val="FF0000"/>
        </w:rPr>
      </w:pPr>
    </w:p>
    <w:p w14:paraId="28DA9D4C" w14:textId="71981A5E" w:rsidR="00A279D5" w:rsidRPr="00897F3E" w:rsidRDefault="00A279D5" w:rsidP="197E7702">
      <w:pPr>
        <w:pStyle w:val="paragraph"/>
        <w:spacing w:before="0" w:beforeAutospacing="0" w:after="0" w:afterAutospacing="0"/>
        <w:ind w:firstLine="720"/>
        <w:jc w:val="center"/>
        <w:rPr>
          <w:rFonts w:ascii="Aptos" w:hAnsi="Aptos"/>
          <w:b/>
          <w:bCs/>
          <w:color w:val="FF0000"/>
        </w:rPr>
      </w:pPr>
      <w:r w:rsidRPr="00897F3E">
        <w:rPr>
          <w:rFonts w:ascii="Aptos" w:hAnsi="Aptos"/>
          <w:b/>
          <w:bCs/>
          <w:color w:val="FF0000"/>
        </w:rPr>
        <w:t xml:space="preserve">Figure </w:t>
      </w:r>
      <w:r w:rsidR="00945EC5">
        <w:rPr>
          <w:rFonts w:ascii="Aptos" w:hAnsi="Aptos"/>
          <w:b/>
          <w:bCs/>
          <w:color w:val="FF0000"/>
        </w:rPr>
        <w:t>9</w:t>
      </w:r>
      <w:r w:rsidRPr="00897F3E">
        <w:rPr>
          <w:rFonts w:ascii="Aptos" w:hAnsi="Aptos"/>
          <w:b/>
          <w:bCs/>
          <w:color w:val="FF0000"/>
        </w:rPr>
        <w:t>: CAD Model of Testing Probe (with Arduino and Battery)</w:t>
      </w:r>
    </w:p>
    <w:p w14:paraId="0A8C5025" w14:textId="77777777" w:rsidR="00E541F7" w:rsidRPr="00897F3E" w:rsidRDefault="00E541F7" w:rsidP="00DA5FC1">
      <w:pPr>
        <w:pStyle w:val="paragraph"/>
        <w:spacing w:before="0" w:beforeAutospacing="0" w:after="0" w:afterAutospacing="0"/>
        <w:rPr>
          <w:rFonts w:ascii="Aptos" w:hAnsi="Aptos"/>
          <w:b/>
          <w:bCs/>
          <w:color w:val="FF0000"/>
        </w:rPr>
      </w:pPr>
    </w:p>
    <w:p w14:paraId="55AC44D5" w14:textId="4247DFAE" w:rsidR="008664B1" w:rsidRPr="00897F3E" w:rsidRDefault="00E60730" w:rsidP="7D3E8995">
      <w:pPr>
        <w:pStyle w:val="paragraph"/>
        <w:spacing w:before="0" w:beforeAutospacing="0" w:after="0" w:afterAutospacing="0"/>
        <w:ind w:firstLine="720"/>
        <w:jc w:val="both"/>
        <w:rPr>
          <w:rFonts w:asciiTheme="minorHAnsi" w:hAnsiTheme="minorHAnsi"/>
          <w:color w:val="FF0000"/>
        </w:rPr>
      </w:pPr>
      <w:r w:rsidRPr="7D3E8995">
        <w:rPr>
          <w:rFonts w:asciiTheme="minorHAnsi" w:hAnsiTheme="minorHAnsi"/>
          <w:color w:val="FF0000"/>
        </w:rPr>
        <w:t xml:space="preserve">The </w:t>
      </w:r>
      <w:proofErr w:type="spellStart"/>
      <w:r w:rsidRPr="7D3E8995">
        <w:rPr>
          <w:rFonts w:asciiTheme="minorHAnsi" w:hAnsiTheme="minorHAnsi"/>
          <w:color w:val="FF0000"/>
        </w:rPr>
        <w:t>TerraProbe</w:t>
      </w:r>
      <w:proofErr w:type="spellEnd"/>
      <w:r w:rsidRPr="7D3E8995">
        <w:rPr>
          <w:rFonts w:asciiTheme="minorHAnsi" w:hAnsiTheme="minorHAnsi"/>
          <w:color w:val="FF0000"/>
        </w:rPr>
        <w:t xml:space="preserve"> system is designed to collect, process, and visualize soil data in real time, integrating both hardware and software components. The data acquisition process begins with embedded sensors connected to an Arduino</w:t>
      </w:r>
      <w:r w:rsidR="00BE7CDE" w:rsidRPr="7D3E8995">
        <w:rPr>
          <w:rFonts w:asciiTheme="minorHAnsi" w:hAnsiTheme="minorHAnsi"/>
          <w:color w:val="FF0000"/>
        </w:rPr>
        <w:t xml:space="preserve"> </w:t>
      </w:r>
      <w:r w:rsidR="0DD948F8" w:rsidRPr="7D3E8995">
        <w:rPr>
          <w:rFonts w:asciiTheme="minorHAnsi" w:hAnsiTheme="minorHAnsi"/>
          <w:color w:val="FF0000"/>
        </w:rPr>
        <w:t>Mega</w:t>
      </w:r>
      <w:r w:rsidRPr="7D3E8995">
        <w:rPr>
          <w:rFonts w:asciiTheme="minorHAnsi" w:hAnsiTheme="minorHAnsi"/>
          <w:color w:val="FF0000"/>
        </w:rPr>
        <w:t>, which captures and processes real-time soil readings. These readings are stored on an SD card module, ensuring data integrity across multiple depths. The probe's consumable inner payload design features slits at five distinct depths</w:t>
      </w:r>
      <w:r w:rsidR="00BE7CDE" w:rsidRPr="7D3E8995">
        <w:rPr>
          <w:rFonts w:asciiTheme="minorHAnsi" w:hAnsiTheme="minorHAnsi"/>
          <w:color w:val="FF0000"/>
        </w:rPr>
        <w:t xml:space="preserve"> (</w:t>
      </w:r>
      <w:r w:rsidRPr="7D3E8995">
        <w:rPr>
          <w:rFonts w:asciiTheme="minorHAnsi" w:hAnsiTheme="minorHAnsi"/>
          <w:color w:val="FF0000"/>
        </w:rPr>
        <w:t>1", 3.5", 6", 8.5", and 11"</w:t>
      </w:r>
      <w:r w:rsidR="00BE7CDE" w:rsidRPr="7D3E8995">
        <w:rPr>
          <w:rFonts w:asciiTheme="minorHAnsi" w:hAnsiTheme="minorHAnsi"/>
          <w:color w:val="FF0000"/>
        </w:rPr>
        <w:t xml:space="preserve">) </w:t>
      </w:r>
      <w:r w:rsidRPr="7D3E8995">
        <w:rPr>
          <w:rFonts w:asciiTheme="minorHAnsi" w:hAnsiTheme="minorHAnsi"/>
          <w:color w:val="FF0000"/>
        </w:rPr>
        <w:t>allowing precise multi-</w:t>
      </w:r>
      <w:r w:rsidRPr="7D3E8995">
        <w:rPr>
          <w:rFonts w:asciiTheme="minorHAnsi" w:hAnsiTheme="minorHAnsi"/>
          <w:color w:val="FF0000"/>
        </w:rPr>
        <w:lastRenderedPageBreak/>
        <w:t>layer soil analysis. Depth selection is controlled through five physical buttons on the probe, enabling structured data collection across all layers.</w:t>
      </w:r>
      <w:r w:rsidR="00405682">
        <w:rPr>
          <w:rFonts w:asciiTheme="minorHAnsi" w:hAnsiTheme="minorHAnsi"/>
          <w:color w:val="FF0000"/>
        </w:rPr>
        <w:t xml:space="preserve"> </w:t>
      </w:r>
      <w:r w:rsidR="008664B1" w:rsidRPr="7D3E8995">
        <w:rPr>
          <w:rFonts w:asciiTheme="minorHAnsi" w:hAnsiTheme="minorHAnsi"/>
          <w:color w:val="FF0000"/>
        </w:rPr>
        <w:t xml:space="preserve">To achieve the project objectives, the following components were used: Arduino </w:t>
      </w:r>
      <w:r w:rsidR="167894F1" w:rsidRPr="7D3E8995">
        <w:rPr>
          <w:rFonts w:asciiTheme="minorHAnsi" w:hAnsiTheme="minorHAnsi"/>
          <w:color w:val="FF0000"/>
        </w:rPr>
        <w:t>Mega,</w:t>
      </w:r>
      <w:r w:rsidR="008664B1" w:rsidRPr="7D3E8995">
        <w:rPr>
          <w:rFonts w:asciiTheme="minorHAnsi" w:hAnsiTheme="minorHAnsi"/>
          <w:color w:val="FF0000"/>
        </w:rPr>
        <w:t xml:space="preserve"> OLED display, NPK soil sensor, soil moisture sensor, transceiver module, SD card module, and a 5-in-1 analog button.</w:t>
      </w:r>
    </w:p>
    <w:p w14:paraId="6E66A888" w14:textId="77777777" w:rsidR="00DF6DAE" w:rsidRPr="00897F3E" w:rsidRDefault="00DF6DAE" w:rsidP="7D3E8995">
      <w:pPr>
        <w:pStyle w:val="paragraph"/>
        <w:spacing w:before="0" w:beforeAutospacing="0" w:after="0" w:afterAutospacing="0"/>
        <w:ind w:firstLine="720"/>
        <w:jc w:val="both"/>
        <w:rPr>
          <w:rFonts w:asciiTheme="minorHAnsi" w:hAnsiTheme="minorHAnsi"/>
          <w:color w:val="FF0000"/>
        </w:rPr>
      </w:pPr>
    </w:p>
    <w:p w14:paraId="4D70F200" w14:textId="0C3C24D8" w:rsidR="008664B1" w:rsidRPr="00897F3E" w:rsidRDefault="008664B1" w:rsidP="7D3E8995">
      <w:pPr>
        <w:pStyle w:val="paragraph"/>
        <w:spacing w:before="0" w:beforeAutospacing="0" w:after="0" w:afterAutospacing="0"/>
        <w:ind w:firstLine="720"/>
        <w:jc w:val="both"/>
        <w:rPr>
          <w:rFonts w:asciiTheme="minorHAnsi" w:hAnsiTheme="minorHAnsi"/>
          <w:color w:val="FF0000"/>
        </w:rPr>
      </w:pPr>
      <w:r w:rsidRPr="7D3E8995">
        <w:rPr>
          <w:rFonts w:asciiTheme="minorHAnsi" w:hAnsiTheme="minorHAnsi"/>
          <w:color w:val="FF0000"/>
        </w:rPr>
        <w:t xml:space="preserve">The Arduino </w:t>
      </w:r>
      <w:r w:rsidR="044B3992" w:rsidRPr="7D3E8995">
        <w:rPr>
          <w:rFonts w:asciiTheme="minorHAnsi" w:hAnsiTheme="minorHAnsi"/>
          <w:color w:val="FF0000"/>
        </w:rPr>
        <w:t>Mega</w:t>
      </w:r>
      <w:r w:rsidRPr="7D3E8995">
        <w:rPr>
          <w:rFonts w:asciiTheme="minorHAnsi" w:hAnsiTheme="minorHAnsi"/>
          <w:color w:val="FF0000"/>
        </w:rPr>
        <w:t xml:space="preserve"> was selected due to its superior computing capability and the availability of multiple pin outputs, making it suitable for this multi-sensor data acquisition system. A 12V battery was used to power the NPK soil sensor while also providing a regulated 5V supply for the Arduino </w:t>
      </w:r>
      <w:r w:rsidR="125BC96C" w:rsidRPr="7D3E8995">
        <w:rPr>
          <w:rFonts w:asciiTheme="minorHAnsi" w:hAnsiTheme="minorHAnsi"/>
          <w:color w:val="FF0000"/>
        </w:rPr>
        <w:t>Mega</w:t>
      </w:r>
      <w:r w:rsidRPr="7D3E8995">
        <w:rPr>
          <w:rFonts w:asciiTheme="minorHAnsi" w:hAnsiTheme="minorHAnsi"/>
          <w:color w:val="FF0000"/>
        </w:rPr>
        <w:t>.</w:t>
      </w:r>
      <w:r w:rsidR="00612B3A" w:rsidRPr="7D3E8995">
        <w:rPr>
          <w:rFonts w:asciiTheme="minorHAnsi" w:hAnsiTheme="minorHAnsi"/>
          <w:color w:val="FF0000"/>
        </w:rPr>
        <w:t xml:space="preserve"> </w:t>
      </w:r>
      <w:r w:rsidRPr="7D3E8995">
        <w:rPr>
          <w:rFonts w:asciiTheme="minorHAnsi" w:hAnsiTheme="minorHAnsi"/>
          <w:color w:val="FF0000"/>
        </w:rPr>
        <w:t>The NPK soil sensor, which measures nutrient levels in the soil</w:t>
      </w:r>
      <w:r w:rsidR="00612B3A" w:rsidRPr="7D3E8995">
        <w:rPr>
          <w:rFonts w:asciiTheme="minorHAnsi" w:hAnsiTheme="minorHAnsi"/>
          <w:color w:val="FF0000"/>
        </w:rPr>
        <w:t xml:space="preserve"> (Nitrogen</w:t>
      </w:r>
      <w:r w:rsidR="003F4D95" w:rsidRPr="7D3E8995">
        <w:rPr>
          <w:rFonts w:asciiTheme="minorHAnsi" w:hAnsiTheme="minorHAnsi"/>
          <w:color w:val="FF0000"/>
        </w:rPr>
        <w:t>, Potassium, Phosphorus)</w:t>
      </w:r>
      <w:r w:rsidRPr="7D3E8995">
        <w:rPr>
          <w:rFonts w:asciiTheme="minorHAnsi" w:hAnsiTheme="minorHAnsi"/>
          <w:color w:val="FF0000"/>
        </w:rPr>
        <w:t xml:space="preserve">, required an RS485 communication protocol. To facilitate this, a transceiver module was used to convert </w:t>
      </w:r>
      <w:r w:rsidR="0006138C" w:rsidRPr="7D3E8995">
        <w:rPr>
          <w:rFonts w:asciiTheme="minorHAnsi" w:hAnsiTheme="minorHAnsi"/>
          <w:color w:val="FF0000"/>
        </w:rPr>
        <w:t>Arduino’s</w:t>
      </w:r>
      <w:r w:rsidRPr="7D3E8995">
        <w:rPr>
          <w:rFonts w:asciiTheme="minorHAnsi" w:hAnsiTheme="minorHAnsi"/>
          <w:color w:val="FF0000"/>
        </w:rPr>
        <w:t xml:space="preserve"> UART signals into RS485, enabling proper interfacing. Additionally, a capacitive soil moisture sensor was integrated to measure the water content in the soil.</w:t>
      </w:r>
    </w:p>
    <w:p w14:paraId="7AEF8A1B" w14:textId="77777777" w:rsidR="00DF6DAE" w:rsidRPr="00897F3E" w:rsidRDefault="00DF6DAE" w:rsidP="7D3E8995">
      <w:pPr>
        <w:pStyle w:val="paragraph"/>
        <w:spacing w:before="0" w:beforeAutospacing="0" w:after="0" w:afterAutospacing="0"/>
        <w:ind w:firstLine="720"/>
        <w:jc w:val="both"/>
        <w:rPr>
          <w:rFonts w:asciiTheme="minorHAnsi" w:hAnsiTheme="minorHAnsi"/>
          <w:color w:val="FF0000"/>
        </w:rPr>
      </w:pPr>
    </w:p>
    <w:p w14:paraId="0100BBC0" w14:textId="77777777" w:rsidR="008664B1" w:rsidRPr="00897F3E" w:rsidRDefault="008664B1" w:rsidP="008664B1">
      <w:pPr>
        <w:pStyle w:val="paragraph"/>
        <w:spacing w:before="0" w:beforeAutospacing="0" w:after="0" w:afterAutospacing="0"/>
        <w:ind w:firstLine="720"/>
        <w:jc w:val="both"/>
        <w:rPr>
          <w:rFonts w:asciiTheme="minorHAnsi" w:hAnsiTheme="minorHAnsi"/>
          <w:color w:val="FF0000"/>
        </w:rPr>
      </w:pPr>
      <w:r w:rsidRPr="00897F3E">
        <w:rPr>
          <w:rFonts w:asciiTheme="minorHAnsi" w:hAnsiTheme="minorHAnsi"/>
          <w:color w:val="FF0000"/>
        </w:rPr>
        <w:t>For user interaction, a 5-in-1 analog button was implemented to control the data collection process. The system's operational status and data collection updates were displayed on an OLED screen. Once data was acquired, it was stored in a .csv file, which recorded measurements at different depths. The SD card module enabled the transfer and storage of this data onto an SD card, ensuring convenient access for further analysis.</w:t>
      </w:r>
    </w:p>
    <w:p w14:paraId="3ECF96F5" w14:textId="77777777" w:rsidR="00DF6DAE" w:rsidRDefault="00DF6DAE" w:rsidP="008664B1">
      <w:pPr>
        <w:pStyle w:val="paragraph"/>
        <w:spacing w:before="0" w:beforeAutospacing="0" w:after="0" w:afterAutospacing="0"/>
        <w:ind w:firstLine="720"/>
        <w:jc w:val="both"/>
        <w:rPr>
          <w:rFonts w:asciiTheme="minorHAnsi" w:hAnsiTheme="minorHAnsi"/>
          <w:color w:val="FF0000"/>
        </w:rPr>
      </w:pPr>
    </w:p>
    <w:p w14:paraId="142F6EBF" w14:textId="77777777" w:rsidR="008664B1" w:rsidRDefault="008664B1" w:rsidP="008664B1">
      <w:pPr>
        <w:pStyle w:val="paragraph"/>
        <w:spacing w:before="0" w:beforeAutospacing="0" w:after="0" w:afterAutospacing="0"/>
        <w:ind w:firstLine="720"/>
        <w:jc w:val="both"/>
        <w:rPr>
          <w:rFonts w:asciiTheme="minorHAnsi" w:hAnsiTheme="minorHAnsi"/>
          <w:color w:val="FF0000"/>
        </w:rPr>
      </w:pPr>
      <w:r w:rsidRPr="00897F3E">
        <w:rPr>
          <w:rFonts w:asciiTheme="minorHAnsi" w:hAnsiTheme="minorHAnsi"/>
          <w:color w:val="FF0000"/>
        </w:rPr>
        <w:t>By integrating these components, a data acquisition system was developed as a secondary function of this project. The following diagram illustrates the wiring connections and pin assignments between the Arduino and the various sensors.</w:t>
      </w:r>
    </w:p>
    <w:p w14:paraId="274C1169" w14:textId="1790C31E" w:rsidR="00897F3E" w:rsidRPr="00897F3E" w:rsidRDefault="00897F3E" w:rsidP="7D3E8995">
      <w:pPr>
        <w:pStyle w:val="paragraph"/>
        <w:spacing w:before="0" w:beforeAutospacing="0" w:after="0" w:afterAutospacing="0"/>
        <w:ind w:firstLine="720"/>
        <w:jc w:val="both"/>
        <w:rPr>
          <w:rFonts w:asciiTheme="minorHAnsi" w:hAnsiTheme="minorHAnsi"/>
          <w:color w:val="FF0000"/>
        </w:rPr>
      </w:pPr>
    </w:p>
    <w:p w14:paraId="4D9CCFD7" w14:textId="1E17F775" w:rsidR="00247FDC" w:rsidRPr="00897F3E" w:rsidRDefault="5DBC5715" w:rsidP="00DA5FC1">
      <w:pPr>
        <w:jc w:val="center"/>
      </w:pPr>
      <w:r>
        <w:rPr>
          <w:noProof/>
        </w:rPr>
        <w:drawing>
          <wp:inline distT="0" distB="0" distL="0" distR="0" wp14:anchorId="28D5B4C8" wp14:editId="539A397D">
            <wp:extent cx="4369440" cy="3381375"/>
            <wp:effectExtent l="0" t="0" r="0" b="0"/>
            <wp:docPr id="850824840" name="Picture 85082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77236" cy="3387408"/>
                    </a:xfrm>
                    <a:prstGeom prst="rect">
                      <a:avLst/>
                    </a:prstGeom>
                  </pic:spPr>
                </pic:pic>
              </a:graphicData>
            </a:graphic>
          </wp:inline>
        </w:drawing>
      </w:r>
    </w:p>
    <w:p w14:paraId="29C77088" w14:textId="77777777" w:rsidR="00095BD7" w:rsidRPr="00897F3E" w:rsidRDefault="00095BD7" w:rsidP="00DA5FC1">
      <w:pPr>
        <w:jc w:val="center"/>
      </w:pPr>
    </w:p>
    <w:p w14:paraId="50113A89" w14:textId="29E5A8F5" w:rsidR="00247FDC" w:rsidRPr="00897F3E" w:rsidRDefault="00247FDC" w:rsidP="00247FDC">
      <w:pPr>
        <w:pStyle w:val="paragraph"/>
        <w:spacing w:before="0" w:beforeAutospacing="0" w:after="0" w:afterAutospacing="0"/>
        <w:jc w:val="center"/>
        <w:rPr>
          <w:rFonts w:ascii="Aptos" w:hAnsi="Aptos"/>
          <w:b/>
          <w:color w:val="FF0000"/>
        </w:rPr>
      </w:pPr>
      <w:r w:rsidRPr="00897F3E">
        <w:rPr>
          <w:rFonts w:ascii="Aptos" w:hAnsi="Aptos"/>
          <w:b/>
          <w:color w:val="FF0000"/>
        </w:rPr>
        <w:t xml:space="preserve">Figure </w:t>
      </w:r>
      <w:r w:rsidR="00945EC5">
        <w:rPr>
          <w:rFonts w:ascii="Aptos" w:hAnsi="Aptos"/>
          <w:b/>
          <w:color w:val="FF0000"/>
        </w:rPr>
        <w:t>10</w:t>
      </w:r>
      <w:r w:rsidRPr="00897F3E">
        <w:rPr>
          <w:rFonts w:ascii="Aptos" w:hAnsi="Aptos"/>
          <w:b/>
          <w:color w:val="FF0000"/>
        </w:rPr>
        <w:t xml:space="preserve">: </w:t>
      </w:r>
      <w:r w:rsidR="00AC25F5" w:rsidRPr="00897F3E">
        <w:rPr>
          <w:rFonts w:ascii="Aptos" w:hAnsi="Aptos"/>
          <w:b/>
          <w:color w:val="FF0000"/>
        </w:rPr>
        <w:t>Data Acquisition</w:t>
      </w:r>
      <w:r w:rsidRPr="00897F3E">
        <w:rPr>
          <w:rFonts w:ascii="Aptos" w:hAnsi="Aptos"/>
          <w:b/>
          <w:color w:val="FF0000"/>
        </w:rPr>
        <w:t xml:space="preserve"> System</w:t>
      </w:r>
    </w:p>
    <w:p w14:paraId="7C620514" w14:textId="77777777" w:rsidR="00093F9A" w:rsidRPr="00897F3E" w:rsidRDefault="00093F9A" w:rsidP="00DF6DAE">
      <w:pPr>
        <w:pStyle w:val="paragraph"/>
        <w:spacing w:before="0" w:beforeAutospacing="0" w:after="0" w:afterAutospacing="0"/>
        <w:jc w:val="both"/>
        <w:rPr>
          <w:rFonts w:asciiTheme="minorHAnsi" w:hAnsiTheme="minorHAnsi"/>
          <w:color w:val="FF0000"/>
        </w:rPr>
      </w:pPr>
    </w:p>
    <w:p w14:paraId="2327F746" w14:textId="504E17E9" w:rsidR="00E60730" w:rsidRPr="00897F3E" w:rsidRDefault="00E60730" w:rsidP="00E60730">
      <w:pPr>
        <w:pStyle w:val="paragraph"/>
        <w:spacing w:before="0" w:beforeAutospacing="0" w:after="0" w:afterAutospacing="0"/>
        <w:ind w:firstLine="720"/>
        <w:jc w:val="both"/>
        <w:rPr>
          <w:rFonts w:asciiTheme="minorHAnsi" w:hAnsiTheme="minorHAnsi"/>
          <w:color w:val="FF0000"/>
        </w:rPr>
      </w:pPr>
      <w:r w:rsidRPr="00897F3E">
        <w:rPr>
          <w:rFonts w:asciiTheme="minorHAnsi" w:hAnsiTheme="minorHAnsi"/>
          <w:color w:val="FF0000"/>
        </w:rPr>
        <w:t xml:space="preserve">Once data collection is complete, the </w:t>
      </w:r>
      <w:r w:rsidR="00BE7CDE" w:rsidRPr="00897F3E">
        <w:rPr>
          <w:rFonts w:asciiTheme="minorHAnsi" w:hAnsiTheme="minorHAnsi"/>
          <w:color w:val="FF0000"/>
        </w:rPr>
        <w:t xml:space="preserve">data </w:t>
      </w:r>
      <w:r w:rsidRPr="00897F3E">
        <w:rPr>
          <w:rFonts w:asciiTheme="minorHAnsi" w:hAnsiTheme="minorHAnsi"/>
          <w:color w:val="FF0000"/>
        </w:rPr>
        <w:t xml:space="preserve">visualization framework is initiated through an automated Python executable file stored on the SD card. This executable reads the recorded data, processes it using </w:t>
      </w:r>
      <w:proofErr w:type="gramStart"/>
      <w:r w:rsidRPr="00897F3E">
        <w:rPr>
          <w:rFonts w:asciiTheme="minorHAnsi" w:hAnsiTheme="minorHAnsi"/>
          <w:color w:val="FF0000"/>
        </w:rPr>
        <w:t>Pandas</w:t>
      </w:r>
      <w:proofErr w:type="gramEnd"/>
      <w:r w:rsidR="00BE7CDE" w:rsidRPr="00897F3E">
        <w:rPr>
          <w:rFonts w:asciiTheme="minorHAnsi" w:hAnsiTheme="minorHAnsi"/>
          <w:color w:val="FF0000"/>
        </w:rPr>
        <w:t xml:space="preserve"> library</w:t>
      </w:r>
      <w:r w:rsidRPr="00897F3E">
        <w:rPr>
          <w:rFonts w:asciiTheme="minorHAnsi" w:hAnsiTheme="minorHAnsi"/>
          <w:color w:val="FF0000"/>
        </w:rPr>
        <w:t xml:space="preserve">, and generates preliminary analytics. The </w:t>
      </w:r>
      <w:proofErr w:type="spellStart"/>
      <w:r w:rsidRPr="00897F3E">
        <w:rPr>
          <w:rFonts w:asciiTheme="minorHAnsi" w:hAnsiTheme="minorHAnsi"/>
          <w:color w:val="FF0000"/>
        </w:rPr>
        <w:t>Streamlit</w:t>
      </w:r>
      <w:proofErr w:type="spellEnd"/>
      <w:r w:rsidRPr="00897F3E">
        <w:rPr>
          <w:rFonts w:asciiTheme="minorHAnsi" w:hAnsiTheme="minorHAnsi"/>
          <w:color w:val="FF0000"/>
        </w:rPr>
        <w:t xml:space="preserve"> library serves as the frontend, enabling a dynamic and interactive dashboard where users can visualize soil properties and trends. Each execution of the program </w:t>
      </w:r>
      <w:r w:rsidR="00BE7CDE" w:rsidRPr="00897F3E">
        <w:rPr>
          <w:rFonts w:asciiTheme="minorHAnsi" w:hAnsiTheme="minorHAnsi"/>
          <w:color w:val="FF0000"/>
        </w:rPr>
        <w:t>clears</w:t>
      </w:r>
      <w:r w:rsidRPr="00897F3E">
        <w:rPr>
          <w:rFonts w:asciiTheme="minorHAnsi" w:hAnsiTheme="minorHAnsi"/>
          <w:color w:val="FF0000"/>
        </w:rPr>
        <w:t xml:space="preserve"> </w:t>
      </w:r>
      <w:r w:rsidR="00405682" w:rsidRPr="00897F3E">
        <w:rPr>
          <w:rFonts w:asciiTheme="minorHAnsi" w:hAnsiTheme="minorHAnsi"/>
          <w:color w:val="FF0000"/>
        </w:rPr>
        <w:t>the</w:t>
      </w:r>
      <w:r w:rsidRPr="00897F3E">
        <w:rPr>
          <w:rFonts w:asciiTheme="minorHAnsi" w:hAnsiTheme="minorHAnsi"/>
          <w:color w:val="FF0000"/>
        </w:rPr>
        <w:t xml:space="preserve"> previous data, preparing the system for the next round of testing.</w:t>
      </w:r>
    </w:p>
    <w:p w14:paraId="58A11AA6" w14:textId="77777777" w:rsidR="00BE7CDE" w:rsidRPr="00897F3E" w:rsidRDefault="00BE7CDE" w:rsidP="00BE7CDE">
      <w:pPr>
        <w:pStyle w:val="paragraph"/>
        <w:spacing w:before="0" w:beforeAutospacing="0" w:after="0" w:afterAutospacing="0"/>
        <w:jc w:val="both"/>
        <w:rPr>
          <w:rFonts w:asciiTheme="minorHAnsi" w:hAnsiTheme="minorHAnsi"/>
          <w:color w:val="FF0000"/>
        </w:rPr>
      </w:pPr>
    </w:p>
    <w:p w14:paraId="7D35D16B" w14:textId="4C12C583" w:rsidR="00E60730" w:rsidRPr="00897F3E" w:rsidRDefault="00E60730" w:rsidP="008A0E33">
      <w:pPr>
        <w:pStyle w:val="paragraph"/>
        <w:spacing w:before="0" w:beforeAutospacing="0" w:after="0" w:afterAutospacing="0"/>
        <w:ind w:firstLine="720"/>
        <w:jc w:val="both"/>
        <w:rPr>
          <w:rFonts w:asciiTheme="minorHAnsi" w:hAnsiTheme="minorHAnsi"/>
          <w:color w:val="FF0000"/>
        </w:rPr>
      </w:pPr>
      <w:r w:rsidRPr="00897F3E">
        <w:rPr>
          <w:rFonts w:asciiTheme="minorHAnsi" w:hAnsiTheme="minorHAnsi"/>
          <w:color w:val="FF0000"/>
        </w:rPr>
        <w:t xml:space="preserve">Beyond basic data visualization, </w:t>
      </w:r>
      <w:proofErr w:type="spellStart"/>
      <w:r w:rsidR="00F43E75" w:rsidRPr="00897F3E">
        <w:rPr>
          <w:rFonts w:asciiTheme="minorHAnsi" w:hAnsiTheme="minorHAnsi"/>
          <w:color w:val="FF0000"/>
        </w:rPr>
        <w:t>TerraProbe</w:t>
      </w:r>
      <w:proofErr w:type="spellEnd"/>
      <w:r w:rsidR="00F43E75" w:rsidRPr="00897F3E">
        <w:rPr>
          <w:rFonts w:asciiTheme="minorHAnsi" w:hAnsiTheme="minorHAnsi"/>
          <w:color w:val="FF0000"/>
        </w:rPr>
        <w:t xml:space="preserve"> would like to incorporate </w:t>
      </w:r>
      <w:r w:rsidRPr="00897F3E">
        <w:rPr>
          <w:rFonts w:asciiTheme="minorHAnsi" w:hAnsiTheme="minorHAnsi"/>
          <w:color w:val="FF0000"/>
        </w:rPr>
        <w:t xml:space="preserve">predictive analytics to </w:t>
      </w:r>
      <w:r w:rsidR="00C97EC5" w:rsidRPr="00897F3E">
        <w:rPr>
          <w:rFonts w:asciiTheme="minorHAnsi" w:hAnsiTheme="minorHAnsi"/>
          <w:color w:val="FF0000"/>
        </w:rPr>
        <w:t>provide insights</w:t>
      </w:r>
      <w:r w:rsidRPr="00897F3E">
        <w:rPr>
          <w:rFonts w:asciiTheme="minorHAnsi" w:hAnsiTheme="minorHAnsi"/>
          <w:color w:val="FF0000"/>
        </w:rPr>
        <w:t xml:space="preserve"> </w:t>
      </w:r>
      <w:r w:rsidR="00C97EC5" w:rsidRPr="00897F3E">
        <w:rPr>
          <w:rFonts w:asciiTheme="minorHAnsi" w:hAnsiTheme="minorHAnsi"/>
          <w:color w:val="FF0000"/>
        </w:rPr>
        <w:t>and drive</w:t>
      </w:r>
      <w:r w:rsidRPr="00897F3E">
        <w:rPr>
          <w:rFonts w:asciiTheme="minorHAnsi" w:hAnsiTheme="minorHAnsi"/>
          <w:color w:val="FF0000"/>
        </w:rPr>
        <w:t xml:space="preserve"> decision-making </w:t>
      </w:r>
      <w:r w:rsidR="00C97EC5" w:rsidRPr="00897F3E">
        <w:rPr>
          <w:rFonts w:asciiTheme="minorHAnsi" w:hAnsiTheme="minorHAnsi"/>
          <w:color w:val="FF0000"/>
        </w:rPr>
        <w:t>such as e</w:t>
      </w:r>
      <w:r w:rsidRPr="00897F3E">
        <w:rPr>
          <w:rFonts w:asciiTheme="minorHAnsi" w:hAnsiTheme="minorHAnsi"/>
          <w:color w:val="FF0000"/>
        </w:rPr>
        <w:t>xpected yield projections under current soil conditions vs. an optimized scenario with recommended nutrient adjustments.</w:t>
      </w:r>
      <w:r w:rsidR="00CE35CE" w:rsidRPr="00897F3E">
        <w:rPr>
          <w:rFonts w:asciiTheme="minorHAnsi" w:hAnsiTheme="minorHAnsi"/>
          <w:color w:val="FF0000"/>
        </w:rPr>
        <w:t xml:space="preserve"> We can use </w:t>
      </w:r>
      <w:r w:rsidRPr="00897F3E">
        <w:rPr>
          <w:rFonts w:asciiTheme="minorHAnsi" w:hAnsiTheme="minorHAnsi"/>
          <w:color w:val="FF0000"/>
        </w:rPr>
        <w:t>NPK heatmaps that highlight nutrient deficiencies, paired with overlay recommendations for precise fertilizer application rates.</w:t>
      </w:r>
    </w:p>
    <w:p w14:paraId="7E093B86" w14:textId="77777777" w:rsidR="008A0E33" w:rsidRPr="00897F3E" w:rsidRDefault="008A0E33" w:rsidP="00CE35CE">
      <w:pPr>
        <w:pStyle w:val="paragraph"/>
        <w:spacing w:before="0" w:beforeAutospacing="0" w:after="0" w:afterAutospacing="0"/>
        <w:jc w:val="both"/>
        <w:rPr>
          <w:rFonts w:asciiTheme="minorHAnsi" w:hAnsiTheme="minorHAnsi"/>
          <w:color w:val="FF0000"/>
        </w:rPr>
      </w:pPr>
    </w:p>
    <w:p w14:paraId="14AFE9DD" w14:textId="307AF0F5" w:rsidR="00E60730" w:rsidRPr="00897F3E" w:rsidRDefault="00E60730" w:rsidP="00E60730">
      <w:pPr>
        <w:pStyle w:val="paragraph"/>
        <w:spacing w:before="0" w:beforeAutospacing="0" w:after="0" w:afterAutospacing="0"/>
        <w:ind w:firstLine="720"/>
        <w:jc w:val="both"/>
        <w:rPr>
          <w:rFonts w:asciiTheme="minorHAnsi" w:hAnsiTheme="minorHAnsi"/>
          <w:color w:val="FF0000"/>
        </w:rPr>
      </w:pPr>
      <w:r w:rsidRPr="00897F3E">
        <w:rPr>
          <w:rFonts w:asciiTheme="minorHAnsi" w:hAnsiTheme="minorHAnsi"/>
          <w:color w:val="FF0000"/>
        </w:rPr>
        <w:t xml:space="preserve">This structured data architecture ensures efficient data collection, automated processing, and real-time insights, </w:t>
      </w:r>
      <w:r w:rsidR="00784324" w:rsidRPr="00897F3E">
        <w:rPr>
          <w:rFonts w:asciiTheme="minorHAnsi" w:hAnsiTheme="minorHAnsi"/>
          <w:color w:val="FF0000"/>
        </w:rPr>
        <w:t>a preliminary design of the dashboard is shown below to emulate the end-goal</w:t>
      </w:r>
      <w:r w:rsidRPr="00897F3E">
        <w:rPr>
          <w:rFonts w:asciiTheme="minorHAnsi" w:hAnsiTheme="minorHAnsi"/>
          <w:color w:val="FF0000"/>
        </w:rPr>
        <w:t>.</w:t>
      </w:r>
    </w:p>
    <w:p w14:paraId="16E5CF14" w14:textId="77777777" w:rsidR="00E60730" w:rsidRPr="00897F3E" w:rsidRDefault="00E60730" w:rsidP="009B1C04">
      <w:pPr>
        <w:pStyle w:val="paragraph"/>
        <w:spacing w:before="0" w:beforeAutospacing="0" w:after="0" w:afterAutospacing="0"/>
        <w:ind w:firstLine="720"/>
        <w:rPr>
          <w:rFonts w:ascii="Aptos" w:hAnsi="Aptos"/>
          <w:b/>
          <w:color w:val="FF0000"/>
        </w:rPr>
      </w:pPr>
    </w:p>
    <w:p w14:paraId="153DBA09" w14:textId="77777777" w:rsidR="00753CC7" w:rsidRPr="00897F3E" w:rsidRDefault="00753CC7" w:rsidP="00753CC7">
      <w:pPr>
        <w:pStyle w:val="paragraph"/>
        <w:spacing w:before="0" w:beforeAutospacing="0" w:after="0" w:afterAutospacing="0"/>
        <w:jc w:val="center"/>
        <w:rPr>
          <w:rFonts w:ascii="Aptos" w:hAnsi="Aptos"/>
          <w:b/>
          <w:color w:val="FF0000"/>
        </w:rPr>
      </w:pPr>
      <w:r w:rsidRPr="00897F3E">
        <w:rPr>
          <w:rFonts w:ascii="Aptos" w:hAnsi="Aptos"/>
          <w:b/>
          <w:bCs/>
          <w:noProof/>
          <w:color w:val="FF0000"/>
        </w:rPr>
        <w:drawing>
          <wp:inline distT="0" distB="0" distL="0" distR="0" wp14:anchorId="7E9541B4" wp14:editId="4694E34C">
            <wp:extent cx="5918200" cy="3326458"/>
            <wp:effectExtent l="0" t="0" r="0" b="1270"/>
            <wp:docPr id="3948174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7496" name="Picture 1" descr="A screenshot of a computer screen&#10;&#10;AI-generated content may be incorrect."/>
                    <pic:cNvPicPr/>
                  </pic:nvPicPr>
                  <pic:blipFill>
                    <a:blip r:embed="rId23"/>
                    <a:stretch>
                      <a:fillRect/>
                    </a:stretch>
                  </pic:blipFill>
                  <pic:spPr>
                    <a:xfrm>
                      <a:off x="0" y="0"/>
                      <a:ext cx="5944850" cy="3341437"/>
                    </a:xfrm>
                    <a:prstGeom prst="rect">
                      <a:avLst/>
                    </a:prstGeom>
                  </pic:spPr>
                </pic:pic>
              </a:graphicData>
            </a:graphic>
          </wp:inline>
        </w:drawing>
      </w:r>
    </w:p>
    <w:p w14:paraId="0DB4B5F4" w14:textId="77777777" w:rsidR="00753CC7" w:rsidRPr="00897F3E" w:rsidRDefault="00753CC7" w:rsidP="00753CC7">
      <w:pPr>
        <w:pStyle w:val="paragraph"/>
        <w:spacing w:before="0" w:beforeAutospacing="0" w:after="0" w:afterAutospacing="0"/>
        <w:jc w:val="center"/>
        <w:rPr>
          <w:rFonts w:ascii="Aptos" w:hAnsi="Aptos"/>
          <w:b/>
          <w:color w:val="FF0000"/>
        </w:rPr>
      </w:pPr>
    </w:p>
    <w:p w14:paraId="1CF69672" w14:textId="1E4C6FA3" w:rsidR="00A279D5" w:rsidRPr="00897F3E" w:rsidRDefault="00A279D5" w:rsidP="00753CC7">
      <w:pPr>
        <w:pStyle w:val="paragraph"/>
        <w:spacing w:before="0" w:beforeAutospacing="0" w:after="0" w:afterAutospacing="0"/>
        <w:jc w:val="center"/>
        <w:rPr>
          <w:rFonts w:ascii="Aptos" w:hAnsi="Aptos"/>
          <w:b/>
          <w:color w:val="FF0000"/>
        </w:rPr>
      </w:pPr>
      <w:r w:rsidRPr="00897F3E">
        <w:rPr>
          <w:rFonts w:ascii="Aptos" w:hAnsi="Aptos"/>
          <w:b/>
          <w:color w:val="FF0000"/>
        </w:rPr>
        <w:t xml:space="preserve">Figure </w:t>
      </w:r>
      <w:r w:rsidR="00945EC5">
        <w:rPr>
          <w:rFonts w:ascii="Aptos" w:hAnsi="Aptos"/>
          <w:b/>
          <w:color w:val="FF0000"/>
        </w:rPr>
        <w:t>11</w:t>
      </w:r>
      <w:r w:rsidRPr="00897F3E">
        <w:rPr>
          <w:rFonts w:ascii="Aptos" w:hAnsi="Aptos"/>
          <w:b/>
          <w:color w:val="FF0000"/>
        </w:rPr>
        <w:t>: Sample Dashboard Set-up</w:t>
      </w:r>
    </w:p>
    <w:p w14:paraId="1150214B" w14:textId="77777777" w:rsidR="001A16FE" w:rsidRDefault="001A16FE" w:rsidP="00753CC7">
      <w:pPr>
        <w:pStyle w:val="paragraph"/>
        <w:spacing w:before="0" w:beforeAutospacing="0" w:after="0" w:afterAutospacing="0"/>
        <w:jc w:val="center"/>
        <w:rPr>
          <w:rFonts w:ascii="Aptos" w:hAnsi="Aptos"/>
          <w:b/>
          <w:color w:val="FF0000"/>
        </w:rPr>
      </w:pPr>
    </w:p>
    <w:p w14:paraId="6070FBFD" w14:textId="77777777" w:rsidR="001A16FE" w:rsidRDefault="001A16FE" w:rsidP="00753CC7">
      <w:pPr>
        <w:pStyle w:val="paragraph"/>
        <w:spacing w:before="0" w:beforeAutospacing="0" w:after="0" w:afterAutospacing="0"/>
        <w:jc w:val="center"/>
        <w:rPr>
          <w:rFonts w:ascii="Aptos" w:hAnsi="Aptos"/>
          <w:b/>
          <w:color w:val="FF0000"/>
        </w:rPr>
      </w:pPr>
    </w:p>
    <w:p w14:paraId="6F118494" w14:textId="77777777" w:rsidR="001A16FE" w:rsidRDefault="001A16FE" w:rsidP="00753CC7">
      <w:pPr>
        <w:pStyle w:val="paragraph"/>
        <w:spacing w:before="0" w:beforeAutospacing="0" w:after="0" w:afterAutospacing="0"/>
        <w:jc w:val="center"/>
        <w:rPr>
          <w:rFonts w:ascii="Aptos" w:hAnsi="Aptos"/>
          <w:b/>
          <w:color w:val="FF0000"/>
        </w:rPr>
      </w:pPr>
    </w:p>
    <w:p w14:paraId="4F0CD691" w14:textId="77777777" w:rsidR="001A16FE" w:rsidRDefault="001A16FE" w:rsidP="00753CC7">
      <w:pPr>
        <w:pStyle w:val="paragraph"/>
        <w:spacing w:before="0" w:beforeAutospacing="0" w:after="0" w:afterAutospacing="0"/>
        <w:jc w:val="center"/>
        <w:rPr>
          <w:rFonts w:ascii="Aptos" w:hAnsi="Aptos"/>
          <w:b/>
          <w:color w:val="FF0000"/>
        </w:rPr>
      </w:pPr>
    </w:p>
    <w:p w14:paraId="3115EA39" w14:textId="77777777" w:rsidR="001A16FE" w:rsidRPr="00897F3E" w:rsidRDefault="001A16FE" w:rsidP="00DA5FC1">
      <w:pPr>
        <w:pStyle w:val="paragraph"/>
        <w:spacing w:before="0" w:beforeAutospacing="0" w:after="0" w:afterAutospacing="0"/>
        <w:rPr>
          <w:rFonts w:ascii="Aptos" w:hAnsi="Aptos"/>
          <w:b/>
          <w:color w:val="FF0000"/>
        </w:rPr>
      </w:pPr>
    </w:p>
    <w:p w14:paraId="7460DA9D" w14:textId="5313FA2F" w:rsidR="00844520" w:rsidRDefault="00844520" w:rsidP="00C25C4E">
      <w:pPr>
        <w:pStyle w:val="Heading1"/>
        <w:numPr>
          <w:ilvl w:val="0"/>
          <w:numId w:val="14"/>
        </w:numPr>
        <w:rPr>
          <w:b/>
          <w:bCs/>
          <w:color w:val="auto"/>
          <w:sz w:val="32"/>
          <w:szCs w:val="32"/>
        </w:rPr>
      </w:pPr>
      <w:bookmarkStart w:id="11" w:name="_Toc192194176"/>
      <w:r>
        <w:rPr>
          <w:b/>
          <w:bCs/>
          <w:color w:val="auto"/>
          <w:sz w:val="32"/>
          <w:szCs w:val="32"/>
        </w:rPr>
        <w:lastRenderedPageBreak/>
        <w:t>Analysis &amp; Simulations</w:t>
      </w:r>
      <w:bookmarkEnd w:id="11"/>
    </w:p>
    <w:p w14:paraId="3A0F138F" w14:textId="77777777" w:rsidR="00844520" w:rsidRDefault="00844520" w:rsidP="00844520"/>
    <w:p w14:paraId="6042EB42" w14:textId="6A980916" w:rsidR="0005481A" w:rsidRPr="00405682" w:rsidRDefault="0005481A" w:rsidP="0005481A">
      <w:pPr>
        <w:pStyle w:val="paragraph"/>
        <w:spacing w:before="0" w:beforeAutospacing="0" w:after="0" w:afterAutospacing="0"/>
        <w:ind w:firstLine="720"/>
        <w:jc w:val="both"/>
        <w:rPr>
          <w:rFonts w:asciiTheme="minorHAnsi" w:hAnsiTheme="minorHAnsi"/>
          <w:color w:val="FF0000"/>
        </w:rPr>
      </w:pPr>
      <w:r w:rsidRPr="00405682">
        <w:rPr>
          <w:rFonts w:asciiTheme="minorHAnsi" w:hAnsiTheme="minorHAnsi"/>
          <w:color w:val="FF0000"/>
        </w:rPr>
        <w:t xml:space="preserve">To ensure that </w:t>
      </w:r>
      <w:proofErr w:type="spellStart"/>
      <w:r w:rsidRPr="00405682">
        <w:rPr>
          <w:rFonts w:asciiTheme="minorHAnsi" w:hAnsiTheme="minorHAnsi"/>
          <w:color w:val="FF0000"/>
        </w:rPr>
        <w:t>TerraProbe</w:t>
      </w:r>
      <w:proofErr w:type="spellEnd"/>
      <w:r w:rsidRPr="00405682">
        <w:rPr>
          <w:rFonts w:asciiTheme="minorHAnsi" w:hAnsiTheme="minorHAnsi"/>
          <w:color w:val="FF0000"/>
        </w:rPr>
        <w:t xml:space="preserve"> operates efficiently and reliably, a series of engineering analyses and simulations were conducted. These analyses guided the selection of key mechanical and electrical components, ensuring optimal performance under real-world conditions. The primary areas of analysis include motor selection, gear ratio calculations, shaft design, bearing selection, and structural integrity assessments. Additionally, failure analysis was performed to evaluate potential weak points in the design and improve durability.</w:t>
      </w:r>
    </w:p>
    <w:p w14:paraId="419CAD90" w14:textId="77777777" w:rsidR="001D116E" w:rsidRDefault="001D116E" w:rsidP="0005481A">
      <w:pPr>
        <w:pStyle w:val="paragraph"/>
        <w:spacing w:before="0" w:beforeAutospacing="0" w:after="0" w:afterAutospacing="0"/>
        <w:ind w:firstLine="720"/>
        <w:jc w:val="both"/>
        <w:rPr>
          <w:rFonts w:asciiTheme="minorHAnsi" w:hAnsiTheme="minorHAnsi"/>
        </w:rPr>
      </w:pPr>
    </w:p>
    <w:p w14:paraId="53AB8B9A" w14:textId="4C430D8B" w:rsidR="001D116E" w:rsidRDefault="001D116E" w:rsidP="001D116E">
      <w:pPr>
        <w:pStyle w:val="paragraph"/>
        <w:numPr>
          <w:ilvl w:val="1"/>
          <w:numId w:val="33"/>
        </w:numPr>
        <w:spacing w:before="0" w:beforeAutospacing="0" w:after="0" w:afterAutospacing="0"/>
        <w:rPr>
          <w:rFonts w:ascii="Aptos" w:hAnsi="Aptos"/>
          <w:b/>
          <w:bCs/>
          <w:sz w:val="28"/>
          <w:szCs w:val="28"/>
        </w:rPr>
      </w:pPr>
      <w:r w:rsidRPr="001D116E">
        <w:rPr>
          <w:rFonts w:ascii="Aptos" w:hAnsi="Aptos"/>
          <w:b/>
          <w:bCs/>
          <w:sz w:val="28"/>
          <w:szCs w:val="28"/>
        </w:rPr>
        <w:t>Motor Selection and Torque Analysis</w:t>
      </w:r>
    </w:p>
    <w:p w14:paraId="4D646936" w14:textId="77777777" w:rsidR="002D7709" w:rsidRDefault="002D7709" w:rsidP="002D7709">
      <w:pPr>
        <w:pStyle w:val="paragraph"/>
        <w:spacing w:before="0" w:beforeAutospacing="0" w:after="0" w:afterAutospacing="0"/>
        <w:jc w:val="both"/>
        <w:textAlignment w:val="baseline"/>
        <w:rPr>
          <w:rFonts w:ascii="Aptos" w:hAnsi="Aptos"/>
          <w:b/>
          <w:bCs/>
          <w:sz w:val="28"/>
          <w:szCs w:val="28"/>
        </w:rPr>
      </w:pPr>
    </w:p>
    <w:p w14:paraId="2E4FA430" w14:textId="17B54623" w:rsidR="002D7709" w:rsidRPr="00BF2136" w:rsidRDefault="002D7709" w:rsidP="002D7709">
      <w:pPr>
        <w:pStyle w:val="paragraph"/>
        <w:spacing w:before="0" w:beforeAutospacing="0" w:after="0" w:afterAutospacing="0"/>
        <w:ind w:firstLine="720"/>
        <w:jc w:val="both"/>
        <w:textAlignment w:val="baseline"/>
        <w:rPr>
          <w:rFonts w:ascii="Aptos" w:eastAsiaTheme="majorEastAsia" w:hAnsi="Aptos"/>
        </w:rPr>
      </w:pPr>
      <w:r w:rsidRPr="002D7709">
        <w:rPr>
          <w:rFonts w:ascii="Aptos" w:eastAsiaTheme="majorEastAsia" w:hAnsi="Aptos"/>
        </w:rPr>
        <w:t xml:space="preserve">The </w:t>
      </w:r>
      <w:r>
        <w:rPr>
          <w:rFonts w:ascii="Aptos" w:eastAsiaTheme="majorEastAsia" w:hAnsi="Aptos"/>
        </w:rPr>
        <w:t>mechanical work required to run the device to reach the required depth needs to be considered.  First a free body diagram was drawn to determine all the forces that would act on the payload.</w:t>
      </w:r>
    </w:p>
    <w:p w14:paraId="405A8919" w14:textId="77777777" w:rsidR="002D7709" w:rsidRPr="00BF2136" w:rsidRDefault="002D7709" w:rsidP="002D7709">
      <w:pPr>
        <w:pStyle w:val="paragraph"/>
        <w:spacing w:before="0" w:beforeAutospacing="0" w:after="0" w:afterAutospacing="0"/>
        <w:ind w:firstLine="720"/>
        <w:textAlignment w:val="baseline"/>
        <w:rPr>
          <w:rFonts w:ascii="Aptos" w:eastAsiaTheme="majorEastAsia" w:hAnsi="Aptos"/>
        </w:rPr>
      </w:pPr>
    </w:p>
    <w:p w14:paraId="6C4A5EBE" w14:textId="367424B8" w:rsidR="002D7709" w:rsidRDefault="00C23632" w:rsidP="002D7709">
      <w:pPr>
        <w:pStyle w:val="paragraph"/>
        <w:spacing w:before="0" w:beforeAutospacing="0" w:after="0" w:afterAutospacing="0"/>
        <w:jc w:val="center"/>
        <w:textAlignment w:val="baseline"/>
        <w:rPr>
          <w:rFonts w:ascii="Aptos" w:eastAsiaTheme="majorEastAsia" w:hAnsi="Aptos"/>
          <w:b/>
          <w:bCs/>
        </w:rPr>
      </w:pPr>
      <w:r w:rsidRPr="00C23632">
        <w:rPr>
          <w:rFonts w:ascii="Aptos" w:eastAsiaTheme="majorEastAsia" w:hAnsi="Aptos"/>
          <w:b/>
          <w:bCs/>
          <w:noProof/>
        </w:rPr>
        <w:drawing>
          <wp:inline distT="0" distB="0" distL="0" distR="0" wp14:anchorId="20B16A95" wp14:editId="0188CEAF">
            <wp:extent cx="5076825" cy="3905792"/>
            <wp:effectExtent l="0" t="0" r="0" b="0"/>
            <wp:docPr id="2879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549" name=""/>
                    <pic:cNvPicPr/>
                  </pic:nvPicPr>
                  <pic:blipFill>
                    <a:blip r:embed="rId24"/>
                    <a:stretch>
                      <a:fillRect/>
                    </a:stretch>
                  </pic:blipFill>
                  <pic:spPr>
                    <a:xfrm>
                      <a:off x="0" y="0"/>
                      <a:ext cx="5108379" cy="3930067"/>
                    </a:xfrm>
                    <a:prstGeom prst="rect">
                      <a:avLst/>
                    </a:prstGeom>
                  </pic:spPr>
                </pic:pic>
              </a:graphicData>
            </a:graphic>
          </wp:inline>
        </w:drawing>
      </w:r>
    </w:p>
    <w:p w14:paraId="7C2196FB" w14:textId="77777777" w:rsidR="002D7709" w:rsidRDefault="002D7709" w:rsidP="002D7709">
      <w:pPr>
        <w:pStyle w:val="paragraph"/>
        <w:spacing w:before="0" w:beforeAutospacing="0" w:after="0" w:afterAutospacing="0"/>
        <w:jc w:val="center"/>
        <w:textAlignment w:val="baseline"/>
        <w:rPr>
          <w:rFonts w:ascii="Aptos" w:eastAsiaTheme="majorEastAsia" w:hAnsi="Aptos"/>
          <w:b/>
          <w:bCs/>
        </w:rPr>
      </w:pPr>
    </w:p>
    <w:p w14:paraId="2FAA140B" w14:textId="0A1BA63F" w:rsidR="002D7709" w:rsidRPr="00405682" w:rsidRDefault="002D7709" w:rsidP="002D7709">
      <w:pPr>
        <w:pStyle w:val="paragraph"/>
        <w:spacing w:before="0" w:beforeAutospacing="0" w:after="0" w:afterAutospacing="0"/>
        <w:jc w:val="center"/>
        <w:textAlignment w:val="baseline"/>
        <w:rPr>
          <w:rFonts w:ascii="Aptos" w:eastAsiaTheme="majorEastAsia" w:hAnsi="Aptos"/>
          <w:b/>
          <w:color w:val="FF0000"/>
        </w:rPr>
      </w:pPr>
      <w:r w:rsidRPr="00405682">
        <w:rPr>
          <w:rFonts w:ascii="Aptos" w:eastAsiaTheme="majorEastAsia" w:hAnsi="Aptos"/>
          <w:b/>
          <w:color w:val="FF0000"/>
        </w:rPr>
        <w:t xml:space="preserve">Figure </w:t>
      </w:r>
      <w:r w:rsidR="00945EC5">
        <w:rPr>
          <w:rFonts w:ascii="Aptos" w:eastAsiaTheme="majorEastAsia" w:hAnsi="Aptos"/>
          <w:b/>
          <w:bCs/>
          <w:color w:val="FF0000"/>
        </w:rPr>
        <w:t>12</w:t>
      </w:r>
      <w:r w:rsidRPr="00405682">
        <w:rPr>
          <w:rFonts w:ascii="Aptos" w:eastAsiaTheme="majorEastAsia" w:hAnsi="Aptos"/>
          <w:b/>
          <w:color w:val="FF0000"/>
        </w:rPr>
        <w:t>: Free Body Diagram</w:t>
      </w:r>
    </w:p>
    <w:p w14:paraId="2ACFC363" w14:textId="77777777" w:rsidR="002D7709" w:rsidRDefault="002D7709" w:rsidP="002D7709">
      <w:pPr>
        <w:pStyle w:val="paragraph"/>
        <w:spacing w:before="0" w:beforeAutospacing="0" w:after="0" w:afterAutospacing="0"/>
        <w:jc w:val="center"/>
        <w:textAlignment w:val="baseline"/>
        <w:rPr>
          <w:rFonts w:ascii="Aptos" w:eastAsiaTheme="majorEastAsia" w:hAnsi="Aptos"/>
        </w:rPr>
      </w:pPr>
    </w:p>
    <w:p w14:paraId="7F877B30" w14:textId="77777777" w:rsidR="002D7709" w:rsidRDefault="002D7709" w:rsidP="002D7709">
      <w:pPr>
        <w:pStyle w:val="paragraph"/>
        <w:spacing w:before="0" w:beforeAutospacing="0" w:after="0" w:afterAutospacing="0"/>
        <w:ind w:firstLine="720"/>
        <w:jc w:val="both"/>
        <w:textAlignment w:val="baseline"/>
        <w:rPr>
          <w:rFonts w:ascii="Aptos" w:eastAsiaTheme="majorEastAsia" w:hAnsi="Aptos"/>
        </w:rPr>
      </w:pPr>
      <w:r>
        <w:rPr>
          <w:rFonts w:ascii="Aptos" w:eastAsiaTheme="majorEastAsia" w:hAnsi="Aptos"/>
        </w:rPr>
        <w:t xml:space="preserve">Now the main forces are along the Z direction, and this will be the direction in which the rack will be provided force. The following Force balance equation can be used to determine the required force </w:t>
      </w:r>
      <m:oMath>
        <m:r>
          <w:rPr>
            <w:rFonts w:ascii="Cambria Math" w:eastAsiaTheme="majorEastAsia" w:hAnsi="Cambria Math"/>
          </w:rPr>
          <m:t>F</m:t>
        </m:r>
      </m:oMath>
      <w:r>
        <w:rPr>
          <w:rFonts w:ascii="Aptos" w:eastAsiaTheme="majorEastAsia" w:hAnsi="Aptos"/>
        </w:rPr>
        <w:t>.</w:t>
      </w:r>
    </w:p>
    <w:p w14:paraId="0B8DD28F" w14:textId="77777777" w:rsidR="002D7709" w:rsidRDefault="002D7709" w:rsidP="002D7709">
      <w:pPr>
        <w:pStyle w:val="paragraph"/>
        <w:spacing w:before="0" w:beforeAutospacing="0" w:after="0" w:afterAutospacing="0"/>
        <w:textAlignment w:val="baseline"/>
        <w:rPr>
          <w:rFonts w:ascii="Aptos" w:eastAsiaTheme="majorEastAsia" w:hAnsi="Aptos"/>
        </w:rPr>
      </w:pPr>
    </w:p>
    <w:p w14:paraId="5AD35DA3" w14:textId="77777777" w:rsidR="002D7709" w:rsidRPr="00C66CC1" w:rsidRDefault="00000000" w:rsidP="002D7709">
      <w:pPr>
        <w:pStyle w:val="paragraph"/>
        <w:tabs>
          <w:tab w:val="decimal" w:pos="5040"/>
          <w:tab w:val="decimal" w:pos="9180"/>
        </w:tabs>
        <w:spacing w:before="0" w:beforeAutospacing="0" w:after="0" w:afterAutospacing="0"/>
        <w:jc w:val="center"/>
        <w:textAlignment w:val="baseline"/>
        <w:rPr>
          <w:rFonts w:ascii="Aptos" w:eastAsiaTheme="majorEastAsia" w:hAnsi="Aptos"/>
        </w:rPr>
      </w:pPr>
      <m:oMath>
        <m:nary>
          <m:naryPr>
            <m:chr m:val="∑"/>
            <m:limLoc m:val="undOvr"/>
            <m:subHide m:val="1"/>
            <m:supHide m:val="1"/>
            <m:ctrlPr>
              <w:rPr>
                <w:rFonts w:ascii="Cambria Math" w:eastAsiaTheme="majorEastAsia" w:hAnsi="Cambria Math"/>
                <w:i/>
              </w:rPr>
            </m:ctrlPr>
          </m:naryPr>
          <m:sub/>
          <m:sup/>
          <m:e>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z</m:t>
                </m:r>
              </m:sub>
            </m:sSub>
            <m:r>
              <w:rPr>
                <w:rFonts w:ascii="Cambria Math" w:eastAsiaTheme="majorEastAsia" w:hAnsi="Cambria Math"/>
              </w:rPr>
              <m:t>=2F+</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e>
        </m:nary>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m:t>
        </m:r>
        <m:d>
          <m:dPr>
            <m:ctrlPr>
              <w:rPr>
                <w:rFonts w:ascii="Cambria Math" w:eastAsiaTheme="majorEastAsia" w:hAnsi="Cambria Math"/>
                <w:i/>
              </w:rPr>
            </m:ctrlPr>
          </m:dPr>
          <m:e>
            <m:r>
              <w:rPr>
                <w:rFonts w:ascii="Cambria Math" w:eastAsiaTheme="majorEastAsia" w:hAnsi="Cambria Math"/>
              </w:rPr>
              <m:t>m+M</m:t>
            </m:r>
          </m:e>
        </m:d>
        <m:acc>
          <m:accPr>
            <m:chr m:val="̈"/>
            <m:ctrlPr>
              <w:rPr>
                <w:rFonts w:ascii="Cambria Math" w:eastAsiaTheme="majorEastAsia" w:hAnsi="Cambria Math"/>
                <w:i/>
              </w:rPr>
            </m:ctrlPr>
          </m:accPr>
          <m:e>
            <m:r>
              <w:rPr>
                <w:rFonts w:ascii="Cambria Math" w:eastAsiaTheme="majorEastAsia" w:hAnsi="Cambria Math"/>
              </w:rPr>
              <m:t>z</m:t>
            </m:r>
          </m:e>
        </m:acc>
      </m:oMath>
      <w:r w:rsidR="002D7709">
        <w:rPr>
          <w:rFonts w:ascii="Aptos" w:eastAsiaTheme="majorEastAsia" w:hAnsi="Aptos"/>
        </w:rPr>
        <w:t xml:space="preserve"> </w:t>
      </w:r>
      <w:r w:rsidR="002D770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1</m:t>
            </m:r>
          </m:e>
        </m:d>
      </m:oMath>
    </w:p>
    <w:p w14:paraId="79BC1E10" w14:textId="77777777" w:rsidR="002D7709" w:rsidRDefault="002D7709" w:rsidP="002D7709">
      <w:pPr>
        <w:jc w:val="both"/>
        <w:rPr>
          <w:rFonts w:ascii="Aptos" w:hAnsi="Aptos"/>
          <w:color w:val="000000" w:themeColor="text1"/>
        </w:rPr>
      </w:pPr>
    </w:p>
    <w:p w14:paraId="40DA4293" w14:textId="77777777" w:rsidR="002D7709" w:rsidRPr="00DD1604" w:rsidRDefault="002D7709" w:rsidP="002D7709">
      <w:pPr>
        <w:pStyle w:val="paragraph"/>
        <w:spacing w:before="0" w:beforeAutospacing="0" w:after="0" w:afterAutospacing="0"/>
        <w:ind w:firstLine="720"/>
        <w:jc w:val="both"/>
        <w:textAlignment w:val="baseline"/>
        <w:rPr>
          <w:rFonts w:ascii="Aptos" w:eastAsiaTheme="majorEastAsia" w:hAnsi="Aptos"/>
        </w:rPr>
      </w:pPr>
      <w:r w:rsidRPr="00DD1604">
        <w:rPr>
          <w:rFonts w:ascii="Aptos" w:eastAsiaTheme="majorEastAsia" w:hAnsi="Aptos"/>
        </w:rPr>
        <w:t xml:space="preserve">Where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 xml:space="preserve"> </m:t>
        </m:r>
      </m:oMath>
      <w:r w:rsidRPr="00DD1604">
        <w:rPr>
          <w:rFonts w:ascii="Aptos" w:eastAsiaTheme="majorEastAsia" w:hAnsi="Aptos"/>
        </w:rPr>
        <w:t xml:space="preserve">is the internal frictional force, </w:t>
      </w:r>
      <m:oMath>
        <m:sSub>
          <m:sSubPr>
            <m:ctrlPr>
              <w:rPr>
                <w:rFonts w:ascii="Cambria Math" w:eastAsiaTheme="majorEastAsia" w:hAnsi="Cambria Math"/>
                <w:i/>
                <w:iCs/>
              </w:rPr>
            </m:ctrlPr>
          </m:sSubPr>
          <m:e>
            <m:r>
              <w:rPr>
                <w:rFonts w:ascii="Cambria Math" w:eastAsiaTheme="majorEastAsia" w:hAnsi="Cambria Math"/>
              </w:rPr>
              <m:t>W</m:t>
            </m:r>
          </m:e>
          <m:sub>
            <m:r>
              <w:rPr>
                <w:rFonts w:ascii="Cambria Math" w:eastAsiaTheme="majorEastAsia" w:hAnsi="Cambria Math"/>
              </w:rPr>
              <m:t>robot</m:t>
            </m:r>
          </m:sub>
        </m:sSub>
      </m:oMath>
      <w:r w:rsidRPr="00DD1604">
        <w:rPr>
          <w:rFonts w:ascii="Aptos" w:eastAsiaTheme="majorEastAsia" w:hAnsi="Aptos"/>
        </w:rPr>
        <w:t xml:space="preserve"> is the weight of the robot, </w:t>
      </w:r>
      <m:oMath>
        <m:sSub>
          <m:sSubPr>
            <m:ctrlPr>
              <w:rPr>
                <w:rFonts w:ascii="Cambria Math" w:eastAsiaTheme="majorEastAsia" w:hAnsi="Cambria Math"/>
                <w:i/>
                <w:iCs/>
              </w:rPr>
            </m:ctrlPr>
          </m:sSubPr>
          <m:e>
            <m:r>
              <w:rPr>
                <w:rFonts w:ascii="Cambria Math" w:eastAsiaTheme="majorEastAsia" w:hAnsi="Cambria Math"/>
              </w:rPr>
              <m:t>W</m:t>
            </m:r>
          </m:e>
          <m:sub>
            <m:r>
              <w:rPr>
                <w:rFonts w:ascii="Cambria Math" w:eastAsiaTheme="majorEastAsia" w:hAnsi="Cambria Math"/>
              </w:rPr>
              <m:t>soil</m:t>
            </m:r>
          </m:sub>
        </m:sSub>
      </m:oMath>
      <w:r w:rsidRPr="00DD1604">
        <w:rPr>
          <w:rFonts w:ascii="Aptos" w:eastAsiaTheme="majorEastAsia" w:hAnsi="Aptos"/>
        </w:rPr>
        <w:t xml:space="preserve"> is the weight of the soil collected,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0</m:t>
            </m:r>
          </m:sub>
        </m:sSub>
      </m:oMath>
      <w:r w:rsidRPr="00DD1604">
        <w:rPr>
          <w:rFonts w:ascii="Aptos" w:eastAsiaTheme="majorEastAsia" w:hAnsi="Aptos"/>
        </w:rPr>
        <w:t xml:space="preserve"> is the external frictional force,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iCs/>
                  </w:rPr>
                </m:ctrlPr>
              </m:sSubPr>
              <m:e>
                <m:r>
                  <w:rPr>
                    <w:rFonts w:ascii="Cambria Math" w:eastAsiaTheme="majorEastAsia" w:hAnsi="Cambria Math"/>
                  </w:rPr>
                  <m:t>l</m:t>
                </m:r>
              </m:e>
              <m:sub>
                <m:r>
                  <w:rPr>
                    <w:rFonts w:ascii="Cambria Math" w:eastAsiaTheme="majorEastAsia" w:hAnsi="Cambria Math"/>
                  </w:rPr>
                  <m:t>static</m:t>
                </m:r>
              </m:sub>
            </m:sSub>
          </m:sub>
        </m:sSub>
      </m:oMath>
      <w:r w:rsidRPr="00DD1604">
        <w:rPr>
          <w:rFonts w:ascii="Aptos" w:eastAsiaTheme="majorEastAsia" w:hAnsi="Aptos"/>
        </w:rPr>
        <w:t xml:space="preserve"> force acting upwards modelled as a buoyancy force, </w:t>
      </w:r>
      <m:oMath>
        <m:r>
          <w:rPr>
            <w:rFonts w:ascii="Cambria Math" w:eastAsiaTheme="majorEastAsia" w:hAnsi="Cambria Math"/>
          </w:rPr>
          <m:t>m</m:t>
        </m:r>
      </m:oMath>
      <w:r w:rsidRPr="00DD1604">
        <w:rPr>
          <w:rFonts w:ascii="Aptos" w:eastAsiaTheme="majorEastAsia" w:hAnsi="Aptos"/>
        </w:rPr>
        <w:t xml:space="preserve"> is the mass of the soil collected, </w:t>
      </w:r>
      <m:oMath>
        <m:r>
          <w:rPr>
            <w:rFonts w:ascii="Cambria Math" w:eastAsiaTheme="majorEastAsia" w:hAnsi="Cambria Math"/>
          </w:rPr>
          <m:t>M</m:t>
        </m:r>
      </m:oMath>
      <w:r w:rsidRPr="00DD1604">
        <w:rPr>
          <w:rFonts w:ascii="Aptos" w:eastAsiaTheme="majorEastAsia" w:hAnsi="Aptos"/>
        </w:rPr>
        <w:t xml:space="preserve"> is the mass of the robot, and </w:t>
      </w:r>
      <m:oMath>
        <m:acc>
          <m:accPr>
            <m:chr m:val="̈"/>
            <m:ctrlPr>
              <w:rPr>
                <w:rFonts w:ascii="Cambria Math" w:eastAsiaTheme="majorEastAsia" w:hAnsi="Cambria Math"/>
                <w:i/>
                <w:iCs/>
              </w:rPr>
            </m:ctrlPr>
          </m:accPr>
          <m:e>
            <m:r>
              <w:rPr>
                <w:rFonts w:ascii="Cambria Math" w:eastAsiaTheme="majorEastAsia" w:hAnsi="Cambria Math"/>
              </w:rPr>
              <m:t>z</m:t>
            </m:r>
          </m:e>
        </m:acc>
        <m:r>
          <w:rPr>
            <w:rFonts w:ascii="Cambria Math" w:eastAsiaTheme="majorEastAsia" w:hAnsi="Cambria Math"/>
          </w:rPr>
          <m:t xml:space="preserve"> </m:t>
        </m:r>
      </m:oMath>
      <w:r w:rsidRPr="00DD1604">
        <w:rPr>
          <w:rFonts w:ascii="Aptos" w:eastAsiaTheme="majorEastAsia" w:hAnsi="Aptos"/>
        </w:rPr>
        <w:t>is the acceleration of the body</w:t>
      </w:r>
    </w:p>
    <w:p w14:paraId="1038D780" w14:textId="77777777" w:rsidR="002D7709" w:rsidRPr="00DD1604" w:rsidRDefault="002D7709" w:rsidP="002D7709">
      <w:pPr>
        <w:pStyle w:val="paragraph"/>
        <w:spacing w:before="0" w:beforeAutospacing="0" w:after="0" w:afterAutospacing="0"/>
        <w:ind w:firstLine="720"/>
        <w:jc w:val="both"/>
        <w:textAlignment w:val="baseline"/>
        <w:rPr>
          <w:rFonts w:ascii="Aptos" w:eastAsiaTheme="majorEastAsia" w:hAnsi="Aptos"/>
        </w:rPr>
      </w:pPr>
    </w:p>
    <w:p w14:paraId="6FAFF1A9" w14:textId="228B1874" w:rsidR="002D7709" w:rsidRPr="00DD1604" w:rsidRDefault="002D7709" w:rsidP="002D7709">
      <w:pPr>
        <w:pStyle w:val="paragraph"/>
        <w:spacing w:before="0" w:beforeAutospacing="0" w:after="0" w:afterAutospacing="0"/>
        <w:ind w:firstLine="720"/>
        <w:jc w:val="both"/>
        <w:textAlignment w:val="baseline"/>
        <w:rPr>
          <w:rFonts w:ascii="Aptos" w:eastAsiaTheme="majorEastAsia" w:hAnsi="Aptos"/>
        </w:rPr>
      </w:pPr>
      <w:r w:rsidRPr="00DD1604">
        <w:rPr>
          <w:rFonts w:ascii="Aptos" w:eastAsiaTheme="majorEastAsia" w:hAnsi="Aptos"/>
        </w:rPr>
        <w:t xml:space="preserve">However, the frictional forces and desired motion profile are unknown. </w:t>
      </w:r>
      <w:r w:rsidR="00780205">
        <w:rPr>
          <w:rFonts w:ascii="Aptos" w:eastAsiaTheme="majorEastAsia" w:hAnsi="Aptos"/>
        </w:rPr>
        <w:t>T</w:t>
      </w:r>
      <w:r w:rsidRPr="00DD1604">
        <w:rPr>
          <w:rFonts w:ascii="Aptos" w:eastAsiaTheme="majorEastAsia" w:hAnsi="Aptos"/>
        </w:rPr>
        <w:t xml:space="preserve">he </w:t>
      </w:r>
      <w:r w:rsidR="00780205">
        <w:rPr>
          <w:rFonts w:ascii="Aptos" w:eastAsiaTheme="majorEastAsia" w:hAnsi="Aptos"/>
        </w:rPr>
        <w:t>external</w:t>
      </w:r>
      <w:r w:rsidRPr="00DD1604">
        <w:rPr>
          <w:rFonts w:ascii="Aptos" w:eastAsiaTheme="majorEastAsia" w:hAnsi="Aptos"/>
        </w:rPr>
        <w:t xml:space="preserve"> frictional forces were calculated according to the Rankine Theory (Earth Pressure Theory and Application, Purdue University, </w:t>
      </w:r>
      <w:proofErr w:type="spellStart"/>
      <w:proofErr w:type="gramStart"/>
      <w:r w:rsidRPr="00DD1604">
        <w:rPr>
          <w:rFonts w:ascii="Aptos" w:eastAsiaTheme="majorEastAsia" w:hAnsi="Aptos"/>
        </w:rPr>
        <w:t>n.d</w:t>
      </w:r>
      <w:proofErr w:type="spellEnd"/>
      <w:r w:rsidRPr="00DD1604">
        <w:rPr>
          <w:rFonts w:ascii="Aptos" w:eastAsiaTheme="majorEastAsia" w:hAnsi="Aptos"/>
        </w:rPr>
        <w:t>).</w:t>
      </w:r>
      <w:r w:rsidR="00780205" w:rsidRPr="00403976">
        <w:rPr>
          <w:rFonts w:ascii="Aptos" w:eastAsiaTheme="majorEastAsia" w:hAnsi="Aptos"/>
          <w:color w:val="FF0000"/>
        </w:rPr>
        <w:t>The</w:t>
      </w:r>
      <w:proofErr w:type="gramEnd"/>
      <w:r w:rsidR="00780205" w:rsidRPr="00403976">
        <w:rPr>
          <w:rFonts w:ascii="Aptos" w:eastAsiaTheme="majorEastAsia" w:hAnsi="Aptos"/>
          <w:color w:val="FF0000"/>
        </w:rPr>
        <w:t xml:space="preserve"> internal friction force was considered </w:t>
      </w:r>
      <w:r w:rsidR="0031778D" w:rsidRPr="00403976">
        <w:rPr>
          <w:rFonts w:ascii="Aptos" w:eastAsiaTheme="majorEastAsia" w:hAnsi="Aptos"/>
          <w:color w:val="FF0000"/>
        </w:rPr>
        <w:t>negligible</w:t>
      </w:r>
      <w:r w:rsidR="00780205" w:rsidRPr="00403976">
        <w:rPr>
          <w:rFonts w:ascii="Aptos" w:eastAsiaTheme="majorEastAsia" w:hAnsi="Aptos"/>
          <w:color w:val="FF0000"/>
        </w:rPr>
        <w:t xml:space="preserve"> due to the incorporation of a lip as the soil enters the payload.</w:t>
      </w:r>
      <w:r w:rsidRPr="00403976">
        <w:rPr>
          <w:rFonts w:ascii="Aptos" w:eastAsiaTheme="majorEastAsia" w:hAnsi="Aptos"/>
          <w:color w:val="FF0000"/>
        </w:rPr>
        <w:t xml:space="preserve"> </w:t>
      </w:r>
      <w:r w:rsidRPr="00DD1604">
        <w:rPr>
          <w:rFonts w:ascii="Aptos" w:eastAsiaTheme="majorEastAsia" w:hAnsi="Aptos"/>
        </w:rPr>
        <w:t xml:space="preserve">Then a desired motion profile was created such that the robot would reach the required depth in 2 minutes. The calculated required force </w:t>
      </w:r>
      <w:r w:rsidR="00D616D1">
        <w:rPr>
          <w:rFonts w:ascii="Aptos" w:eastAsiaTheme="majorEastAsia" w:hAnsi="Aptos"/>
        </w:rPr>
        <w:t>was 923.4</w:t>
      </w:r>
      <w:r w:rsidRPr="00DD1604">
        <w:rPr>
          <w:rFonts w:ascii="Aptos" w:eastAsiaTheme="majorEastAsia" w:hAnsi="Aptos"/>
        </w:rPr>
        <w:t xml:space="preserve"> N </w:t>
      </w:r>
      <w:r w:rsidR="00D616D1">
        <w:rPr>
          <w:rFonts w:ascii="Aptos" w:eastAsiaTheme="majorEastAsia" w:hAnsi="Aptos"/>
        </w:rPr>
        <w:t xml:space="preserve">(213.84 </w:t>
      </w:r>
      <w:proofErr w:type="spellStart"/>
      <w:r w:rsidR="00D616D1">
        <w:rPr>
          <w:rFonts w:ascii="Aptos" w:eastAsiaTheme="majorEastAsia" w:hAnsi="Aptos"/>
        </w:rPr>
        <w:t>lbf</w:t>
      </w:r>
      <w:proofErr w:type="spellEnd"/>
      <w:r w:rsidR="00D616D1">
        <w:rPr>
          <w:rFonts w:ascii="Aptos" w:eastAsiaTheme="majorEastAsia" w:hAnsi="Aptos"/>
        </w:rPr>
        <w:t>)</w:t>
      </w:r>
      <w:r w:rsidRPr="00DD1604">
        <w:rPr>
          <w:rFonts w:ascii="Aptos" w:eastAsiaTheme="majorEastAsia" w:hAnsi="Aptos"/>
        </w:rPr>
        <w:t xml:space="preserve"> for stiff cohesive soils. (Refer to the Appendix A.</w:t>
      </w:r>
      <w:r>
        <w:rPr>
          <w:rFonts w:ascii="Aptos" w:eastAsiaTheme="majorEastAsia" w:hAnsi="Aptos"/>
        </w:rPr>
        <w:t>3</w:t>
      </w:r>
      <w:r w:rsidRPr="00DD1604">
        <w:rPr>
          <w:rFonts w:ascii="Aptos" w:eastAsiaTheme="majorEastAsia" w:hAnsi="Aptos"/>
        </w:rPr>
        <w:t xml:space="preserve"> to see the </w:t>
      </w:r>
      <w:r>
        <w:rPr>
          <w:rFonts w:ascii="Aptos" w:eastAsiaTheme="majorEastAsia" w:hAnsi="Aptos"/>
        </w:rPr>
        <w:t>calculations</w:t>
      </w:r>
      <w:r w:rsidRPr="00DD1604">
        <w:rPr>
          <w:rFonts w:ascii="Aptos" w:eastAsiaTheme="majorEastAsia" w:hAnsi="Aptos"/>
        </w:rPr>
        <w:t>).</w:t>
      </w:r>
    </w:p>
    <w:p w14:paraId="4BD6C805" w14:textId="77777777" w:rsidR="002D7709" w:rsidRPr="00DD1604" w:rsidRDefault="002D7709" w:rsidP="002D7709">
      <w:pPr>
        <w:pStyle w:val="paragraph"/>
        <w:spacing w:before="0" w:beforeAutospacing="0" w:after="0" w:afterAutospacing="0"/>
        <w:ind w:firstLine="720"/>
        <w:jc w:val="both"/>
        <w:textAlignment w:val="baseline"/>
        <w:rPr>
          <w:rFonts w:ascii="Aptos" w:eastAsiaTheme="majorEastAsia" w:hAnsi="Aptos"/>
        </w:rPr>
      </w:pPr>
    </w:p>
    <w:p w14:paraId="09C449C0" w14:textId="51D89331" w:rsidR="002D7709" w:rsidRPr="00DD1604" w:rsidRDefault="002D7709" w:rsidP="002D7709">
      <w:pPr>
        <w:pStyle w:val="paragraph"/>
        <w:spacing w:before="0" w:beforeAutospacing="0" w:after="0" w:afterAutospacing="0"/>
        <w:ind w:firstLine="720"/>
        <w:jc w:val="both"/>
        <w:textAlignment w:val="baseline"/>
        <w:rPr>
          <w:rFonts w:ascii="Aptos" w:eastAsiaTheme="majorEastAsia" w:hAnsi="Aptos"/>
        </w:rPr>
      </w:pPr>
      <w:r w:rsidRPr="00FA6FE1">
        <w:rPr>
          <w:rFonts w:ascii="Aptos" w:eastAsiaTheme="majorEastAsia" w:hAnsi="Aptos"/>
          <w:color w:val="FF0000"/>
        </w:rPr>
        <w:t xml:space="preserve">To provide the same force, a </w:t>
      </w:r>
      <w:r w:rsidR="00860C4C" w:rsidRPr="00FA6FE1">
        <w:rPr>
          <w:rFonts w:ascii="Aptos" w:eastAsiaTheme="majorEastAsia" w:hAnsi="Aptos"/>
          <w:color w:val="FF0000"/>
        </w:rPr>
        <w:t>35-watt</w:t>
      </w:r>
      <w:r w:rsidR="005202DD" w:rsidRPr="00FA6FE1">
        <w:rPr>
          <w:rFonts w:ascii="Aptos" w:eastAsiaTheme="majorEastAsia" w:hAnsi="Aptos"/>
          <w:color w:val="FF0000"/>
        </w:rPr>
        <w:t xml:space="preserve">, </w:t>
      </w:r>
      <w:r w:rsidR="00860C4C" w:rsidRPr="00FA6FE1">
        <w:rPr>
          <w:rFonts w:ascii="Aptos" w:eastAsiaTheme="majorEastAsia" w:hAnsi="Aptos"/>
          <w:color w:val="FF0000"/>
        </w:rPr>
        <w:t>12-volt</w:t>
      </w:r>
      <w:r w:rsidR="005202DD" w:rsidRPr="00FA6FE1">
        <w:rPr>
          <w:rFonts w:ascii="Aptos" w:eastAsiaTheme="majorEastAsia" w:hAnsi="Aptos"/>
          <w:color w:val="FF0000"/>
        </w:rPr>
        <w:t xml:space="preserve"> motor </w:t>
      </w:r>
      <w:r w:rsidR="005574CF" w:rsidRPr="00FA6FE1">
        <w:rPr>
          <w:rFonts w:ascii="Aptos" w:eastAsiaTheme="majorEastAsia" w:hAnsi="Aptos"/>
          <w:color w:val="FF0000"/>
        </w:rPr>
        <w:t>needs to</w:t>
      </w:r>
      <w:r w:rsidR="005202DD" w:rsidRPr="00FA6FE1">
        <w:rPr>
          <w:rFonts w:ascii="Aptos" w:eastAsiaTheme="majorEastAsia" w:hAnsi="Aptos"/>
          <w:color w:val="FF0000"/>
        </w:rPr>
        <w:t xml:space="preserve"> be run at </w:t>
      </w:r>
      <w:r w:rsidR="005574CF" w:rsidRPr="00FA6FE1">
        <w:rPr>
          <w:rFonts w:ascii="Aptos" w:eastAsiaTheme="majorEastAsia" w:hAnsi="Aptos"/>
          <w:color w:val="FF0000"/>
        </w:rPr>
        <w:t>27.5 rpm</w:t>
      </w:r>
      <w:r w:rsidR="00752D13" w:rsidRPr="00FA6FE1">
        <w:rPr>
          <w:rFonts w:ascii="Aptos" w:eastAsiaTheme="majorEastAsia" w:hAnsi="Aptos"/>
          <w:color w:val="FF0000"/>
        </w:rPr>
        <w:t xml:space="preserve"> (AGMA Calculation for the same can be seen in Appendix A.3 and </w:t>
      </w:r>
      <w:r w:rsidR="005574CF" w:rsidRPr="00FA6FE1">
        <w:rPr>
          <w:rFonts w:ascii="Aptos" w:eastAsiaTheme="majorEastAsia" w:hAnsi="Aptos"/>
          <w:color w:val="FF0000"/>
        </w:rPr>
        <w:t>exact motor identified in BOM)</w:t>
      </w:r>
      <w:r w:rsidRPr="00FA6FE1">
        <w:rPr>
          <w:rFonts w:ascii="Aptos" w:eastAsiaTheme="majorEastAsia" w:hAnsi="Aptos"/>
          <w:color w:val="FF0000"/>
        </w:rPr>
        <w:t xml:space="preserve">. </w:t>
      </w:r>
      <w:r w:rsidRPr="00DD1604">
        <w:rPr>
          <w:rFonts w:ascii="Aptos" w:eastAsiaTheme="majorEastAsia" w:hAnsi="Aptos"/>
        </w:rPr>
        <w:t xml:space="preserve">However, if the design needs </w:t>
      </w:r>
      <w:r w:rsidR="00405682" w:rsidRPr="00DD1604">
        <w:rPr>
          <w:rFonts w:ascii="Aptos" w:eastAsiaTheme="majorEastAsia" w:hAnsi="Aptos"/>
        </w:rPr>
        <w:t xml:space="preserve">to </w:t>
      </w:r>
      <w:r w:rsidRPr="00DD1604">
        <w:rPr>
          <w:rFonts w:ascii="Aptos" w:eastAsiaTheme="majorEastAsia" w:hAnsi="Aptos"/>
        </w:rPr>
        <w:t xml:space="preserve">be implemented on more cohesive soil, a gear box can be used to increase the gear ratio and hence the torque provided to the system. </w:t>
      </w:r>
    </w:p>
    <w:p w14:paraId="5D6E1EE7" w14:textId="6A0C08D3" w:rsidR="00507F72" w:rsidRDefault="00507F72" w:rsidP="001D116E">
      <w:pPr>
        <w:pStyle w:val="paragraph"/>
        <w:spacing w:before="0" w:beforeAutospacing="0" w:after="0" w:afterAutospacing="0"/>
        <w:rPr>
          <w:rFonts w:ascii="Aptos" w:hAnsi="Aptos"/>
          <w:b/>
          <w:bCs/>
          <w:sz w:val="28"/>
          <w:szCs w:val="28"/>
        </w:rPr>
      </w:pPr>
    </w:p>
    <w:p w14:paraId="18DE9F42" w14:textId="2A46E17B" w:rsidR="001D116E" w:rsidRPr="00CF5242" w:rsidRDefault="00176566" w:rsidP="00BB3FFA">
      <w:pPr>
        <w:pStyle w:val="paragraph"/>
        <w:numPr>
          <w:ilvl w:val="1"/>
          <w:numId w:val="33"/>
        </w:numPr>
        <w:spacing w:before="0" w:beforeAutospacing="0" w:after="0" w:afterAutospacing="0"/>
        <w:rPr>
          <w:rFonts w:ascii="Aptos" w:hAnsi="Aptos"/>
          <w:b/>
          <w:bCs/>
          <w:color w:val="FF0000"/>
          <w:sz w:val="28"/>
          <w:szCs w:val="28"/>
        </w:rPr>
      </w:pPr>
      <w:r w:rsidRPr="00CF5242">
        <w:rPr>
          <w:rFonts w:ascii="Aptos" w:hAnsi="Aptos"/>
          <w:b/>
          <w:bCs/>
          <w:color w:val="FF0000"/>
          <w:sz w:val="28"/>
          <w:szCs w:val="28"/>
        </w:rPr>
        <w:t>Gear System and Load Distribution</w:t>
      </w:r>
    </w:p>
    <w:p w14:paraId="1F01355B" w14:textId="77777777" w:rsidR="00BB3FFA" w:rsidRDefault="00BB3FFA" w:rsidP="00BB3FFA">
      <w:pPr>
        <w:pStyle w:val="paragraph"/>
        <w:spacing w:before="0" w:beforeAutospacing="0" w:after="0" w:afterAutospacing="0"/>
        <w:rPr>
          <w:rFonts w:ascii="Aptos" w:hAnsi="Aptos"/>
          <w:b/>
          <w:bCs/>
          <w:sz w:val="28"/>
          <w:szCs w:val="28"/>
        </w:rPr>
      </w:pPr>
    </w:p>
    <w:p w14:paraId="3ECEC1BC" w14:textId="082915D5" w:rsidR="0083184A" w:rsidRPr="00D33830" w:rsidRDefault="00D33830" w:rsidP="0083184A">
      <w:pPr>
        <w:pStyle w:val="paragraph"/>
        <w:spacing w:before="0" w:beforeAutospacing="0" w:after="0" w:afterAutospacing="0"/>
        <w:ind w:firstLine="720"/>
        <w:jc w:val="both"/>
        <w:rPr>
          <w:rFonts w:ascii="Aptos" w:hAnsi="Aptos"/>
          <w:color w:val="FF0000"/>
        </w:rPr>
      </w:pPr>
      <w:r w:rsidRPr="00D33830">
        <w:rPr>
          <w:rFonts w:ascii="Aptos" w:hAnsi="Aptos"/>
          <w:color w:val="FF0000"/>
        </w:rPr>
        <w:t xml:space="preserve">The </w:t>
      </w:r>
      <w:r>
        <w:rPr>
          <w:rFonts w:ascii="Aptos" w:hAnsi="Aptos"/>
          <w:color w:val="FF0000"/>
        </w:rPr>
        <w:t xml:space="preserve">rack and pinion system in </w:t>
      </w:r>
      <w:proofErr w:type="spellStart"/>
      <w:r>
        <w:rPr>
          <w:rFonts w:ascii="Aptos" w:hAnsi="Aptos"/>
          <w:color w:val="FF0000"/>
        </w:rPr>
        <w:t>TerraProbe</w:t>
      </w:r>
      <w:proofErr w:type="spellEnd"/>
      <w:r>
        <w:rPr>
          <w:rFonts w:ascii="Aptos" w:hAnsi="Aptos"/>
          <w:color w:val="FF0000"/>
        </w:rPr>
        <w:t xml:space="preserve"> is the mechanism by which we convert rotational motion into vertical translation.</w:t>
      </w:r>
      <w:r w:rsidR="004B293A">
        <w:rPr>
          <w:rFonts w:ascii="Aptos" w:hAnsi="Aptos"/>
          <w:color w:val="FF0000"/>
        </w:rPr>
        <w:t xml:space="preserve"> It is central to consider </w:t>
      </w:r>
      <w:r w:rsidR="00952823">
        <w:rPr>
          <w:rFonts w:ascii="Aptos" w:hAnsi="Aptos"/>
          <w:color w:val="FF0000"/>
        </w:rPr>
        <w:t>multiple design details</w:t>
      </w:r>
      <w:r w:rsidR="00324F4B">
        <w:rPr>
          <w:rFonts w:ascii="Aptos" w:hAnsi="Aptos"/>
          <w:color w:val="FF0000"/>
        </w:rPr>
        <w:t xml:space="preserve"> such </w:t>
      </w:r>
      <w:r w:rsidR="00C81F69">
        <w:rPr>
          <w:rFonts w:ascii="Aptos" w:hAnsi="Aptos"/>
          <w:color w:val="FF0000"/>
        </w:rPr>
        <w:t>as,</w:t>
      </w:r>
      <w:r w:rsidR="00324F4B">
        <w:rPr>
          <w:rFonts w:ascii="Aptos" w:hAnsi="Aptos"/>
          <w:color w:val="FF0000"/>
        </w:rPr>
        <w:t xml:space="preserve"> but not limited to, gear pitch, face width, material </w:t>
      </w:r>
      <w:r w:rsidR="00704BAF">
        <w:rPr>
          <w:rFonts w:ascii="Aptos" w:hAnsi="Aptos"/>
          <w:color w:val="FF0000"/>
        </w:rPr>
        <w:t xml:space="preserve">selection, and </w:t>
      </w:r>
      <w:r w:rsidR="00134B49">
        <w:rPr>
          <w:rFonts w:ascii="Aptos" w:hAnsi="Aptos"/>
          <w:color w:val="FF0000"/>
        </w:rPr>
        <w:t>tangential load.</w:t>
      </w:r>
      <w:r w:rsidR="0083184A">
        <w:rPr>
          <w:rFonts w:ascii="Aptos" w:hAnsi="Aptos"/>
          <w:color w:val="FF0000"/>
        </w:rPr>
        <w:t xml:space="preserve"> </w:t>
      </w:r>
      <w:r w:rsidR="0039026A">
        <w:rPr>
          <w:rFonts w:ascii="Aptos" w:hAnsi="Aptos"/>
          <w:color w:val="FF0000"/>
        </w:rPr>
        <w:t xml:space="preserve">Aside from design considerations, </w:t>
      </w:r>
      <w:r w:rsidR="00B025EC">
        <w:rPr>
          <w:rFonts w:ascii="Aptos" w:hAnsi="Aptos"/>
          <w:color w:val="FF0000"/>
        </w:rPr>
        <w:t xml:space="preserve">the rack and pinion interface </w:t>
      </w:r>
      <w:r w:rsidR="00C81F69">
        <w:rPr>
          <w:rFonts w:ascii="Aptos" w:hAnsi="Aptos"/>
          <w:color w:val="FF0000"/>
        </w:rPr>
        <w:t>need</w:t>
      </w:r>
      <w:r w:rsidR="00B025EC">
        <w:rPr>
          <w:rFonts w:ascii="Aptos" w:hAnsi="Aptos"/>
          <w:color w:val="FF0000"/>
        </w:rPr>
        <w:t xml:space="preserve"> to be designed for precise assembly – </w:t>
      </w:r>
      <w:r w:rsidR="00B97074">
        <w:rPr>
          <w:rFonts w:ascii="Aptos" w:hAnsi="Aptos"/>
          <w:color w:val="FF0000"/>
        </w:rPr>
        <w:t xml:space="preserve">to ensure that the gear tooth are always in contact. </w:t>
      </w:r>
    </w:p>
    <w:p w14:paraId="18F15FF1" w14:textId="77777777" w:rsidR="00150182" w:rsidRDefault="00150182" w:rsidP="0083184A">
      <w:pPr>
        <w:pStyle w:val="paragraph"/>
        <w:spacing w:before="0" w:beforeAutospacing="0" w:after="0" w:afterAutospacing="0"/>
        <w:ind w:firstLine="720"/>
        <w:jc w:val="both"/>
        <w:rPr>
          <w:rFonts w:ascii="Aptos" w:hAnsi="Aptos"/>
          <w:color w:val="FF0000"/>
        </w:rPr>
      </w:pPr>
    </w:p>
    <w:p w14:paraId="67142414" w14:textId="102F3A56" w:rsidR="00150182" w:rsidRPr="00D33830" w:rsidRDefault="00150182" w:rsidP="0083184A">
      <w:pPr>
        <w:pStyle w:val="paragraph"/>
        <w:spacing w:before="0" w:beforeAutospacing="0" w:after="0" w:afterAutospacing="0"/>
        <w:ind w:firstLine="720"/>
        <w:jc w:val="both"/>
        <w:rPr>
          <w:rFonts w:ascii="Aptos" w:hAnsi="Aptos"/>
          <w:color w:val="FF0000"/>
        </w:rPr>
      </w:pPr>
      <w:r>
        <w:rPr>
          <w:rFonts w:ascii="Aptos" w:hAnsi="Aptos"/>
          <w:color w:val="FF0000"/>
        </w:rPr>
        <w:t>As the gear will go through a larger numbe</w:t>
      </w:r>
      <w:r w:rsidR="00052BA6">
        <w:rPr>
          <w:rFonts w:ascii="Aptos" w:hAnsi="Aptos"/>
          <w:color w:val="FF0000"/>
        </w:rPr>
        <w:t>r</w:t>
      </w:r>
      <w:r>
        <w:rPr>
          <w:rFonts w:ascii="Aptos" w:hAnsi="Aptos"/>
          <w:color w:val="FF0000"/>
        </w:rPr>
        <w:t xml:space="preserve"> of cycles than the </w:t>
      </w:r>
      <w:r w:rsidR="00052BA6">
        <w:rPr>
          <w:rFonts w:ascii="Aptos" w:hAnsi="Aptos"/>
          <w:color w:val="FF0000"/>
        </w:rPr>
        <w:t xml:space="preserve">rack, yield and fatigue analysis </w:t>
      </w:r>
      <w:r w:rsidR="00C81F69">
        <w:rPr>
          <w:rFonts w:ascii="Aptos" w:hAnsi="Aptos"/>
          <w:color w:val="FF0000"/>
        </w:rPr>
        <w:t>need</w:t>
      </w:r>
      <w:r w:rsidR="00BA319C">
        <w:rPr>
          <w:rFonts w:ascii="Aptos" w:hAnsi="Aptos"/>
          <w:color w:val="FF0000"/>
        </w:rPr>
        <w:t xml:space="preserve"> to</w:t>
      </w:r>
      <w:r w:rsidR="00052BA6">
        <w:rPr>
          <w:rFonts w:ascii="Aptos" w:hAnsi="Aptos"/>
          <w:color w:val="FF0000"/>
        </w:rPr>
        <w:t xml:space="preserve"> be </w:t>
      </w:r>
      <w:r w:rsidR="00BA319C">
        <w:rPr>
          <w:rFonts w:ascii="Aptos" w:hAnsi="Aptos"/>
          <w:color w:val="FF0000"/>
        </w:rPr>
        <w:t>done on the pinion</w:t>
      </w:r>
      <w:r w:rsidR="00C1420E">
        <w:rPr>
          <w:rFonts w:ascii="Aptos" w:hAnsi="Aptos"/>
          <w:color w:val="FF0000"/>
        </w:rPr>
        <w:t>.</w:t>
      </w:r>
      <w:r w:rsidR="008D0203">
        <w:rPr>
          <w:rFonts w:ascii="Aptos" w:hAnsi="Aptos"/>
          <w:color w:val="FF0000"/>
        </w:rPr>
        <w:t xml:space="preserve"> AGMA </w:t>
      </w:r>
      <w:r w:rsidR="00C81F69">
        <w:rPr>
          <w:rFonts w:ascii="Aptos" w:hAnsi="Aptos"/>
          <w:color w:val="FF0000"/>
        </w:rPr>
        <w:t>standards</w:t>
      </w:r>
      <w:r w:rsidR="008D0203">
        <w:rPr>
          <w:rFonts w:ascii="Aptos" w:hAnsi="Aptos"/>
          <w:color w:val="FF0000"/>
        </w:rPr>
        <w:t xml:space="preserve"> were used to conduct the same. </w:t>
      </w:r>
      <w:r w:rsidR="00CD192D">
        <w:rPr>
          <w:rFonts w:ascii="Aptos" w:hAnsi="Aptos"/>
          <w:color w:val="FF0000"/>
        </w:rPr>
        <w:t xml:space="preserve">The pinion gear would experience two </w:t>
      </w:r>
      <w:r w:rsidR="00C81F69">
        <w:rPr>
          <w:rFonts w:ascii="Aptos" w:hAnsi="Aptos"/>
          <w:color w:val="FF0000"/>
        </w:rPr>
        <w:t>forces:</w:t>
      </w:r>
      <w:r w:rsidR="00CD192D">
        <w:rPr>
          <w:rFonts w:ascii="Aptos" w:hAnsi="Aptos"/>
          <w:color w:val="FF0000"/>
        </w:rPr>
        <w:t xml:space="preserve"> the Tangential and the perpendicular force</w:t>
      </w:r>
      <w:r w:rsidR="00AF06DB">
        <w:rPr>
          <w:rFonts w:ascii="Aptos" w:hAnsi="Aptos"/>
          <w:color w:val="FF0000"/>
        </w:rPr>
        <w:t>. This can be seen in the free body diagram below</w:t>
      </w:r>
    </w:p>
    <w:p w14:paraId="457BDB70" w14:textId="77777777" w:rsidR="00405682" w:rsidRPr="00D33830" w:rsidRDefault="00405682" w:rsidP="0083184A">
      <w:pPr>
        <w:pStyle w:val="paragraph"/>
        <w:spacing w:before="0" w:beforeAutospacing="0" w:after="0" w:afterAutospacing="0"/>
        <w:ind w:firstLine="720"/>
        <w:jc w:val="both"/>
        <w:rPr>
          <w:rFonts w:ascii="Aptos" w:hAnsi="Aptos"/>
          <w:color w:val="FF0000"/>
        </w:rPr>
      </w:pPr>
    </w:p>
    <w:p w14:paraId="2B42AAEE" w14:textId="6D4441FF" w:rsidR="00CF46ED" w:rsidRDefault="00507F72" w:rsidP="00507F72">
      <w:pPr>
        <w:pStyle w:val="paragraph"/>
        <w:spacing w:before="0" w:beforeAutospacing="0" w:after="0" w:afterAutospacing="0"/>
        <w:ind w:firstLine="720"/>
        <w:jc w:val="center"/>
        <w:rPr>
          <w:rFonts w:ascii="Aptos" w:hAnsi="Aptos"/>
          <w:color w:val="FF0000"/>
        </w:rPr>
      </w:pPr>
      <w:r w:rsidRPr="00507F72">
        <w:rPr>
          <w:rFonts w:ascii="Aptos" w:hAnsi="Aptos"/>
          <w:noProof/>
          <w:color w:val="FF0000"/>
        </w:rPr>
        <w:lastRenderedPageBreak/>
        <w:drawing>
          <wp:inline distT="0" distB="0" distL="0" distR="0" wp14:anchorId="5B4818AC" wp14:editId="0DB72331">
            <wp:extent cx="2233472" cy="2317898"/>
            <wp:effectExtent l="0" t="0" r="1905" b="0"/>
            <wp:docPr id="117570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09234" name=""/>
                    <pic:cNvPicPr/>
                  </pic:nvPicPr>
                  <pic:blipFill>
                    <a:blip r:embed="rId25"/>
                    <a:stretch>
                      <a:fillRect/>
                    </a:stretch>
                  </pic:blipFill>
                  <pic:spPr>
                    <a:xfrm>
                      <a:off x="0" y="0"/>
                      <a:ext cx="2244663" cy="2329512"/>
                    </a:xfrm>
                    <a:prstGeom prst="rect">
                      <a:avLst/>
                    </a:prstGeom>
                  </pic:spPr>
                </pic:pic>
              </a:graphicData>
            </a:graphic>
          </wp:inline>
        </w:drawing>
      </w:r>
    </w:p>
    <w:p w14:paraId="41A7B9A4" w14:textId="77777777" w:rsidR="00405682" w:rsidRDefault="00405682" w:rsidP="00507F72">
      <w:pPr>
        <w:pStyle w:val="paragraph"/>
        <w:spacing w:before="0" w:beforeAutospacing="0" w:after="0" w:afterAutospacing="0"/>
        <w:ind w:firstLine="720"/>
        <w:jc w:val="center"/>
        <w:rPr>
          <w:rFonts w:ascii="Aptos" w:hAnsi="Aptos"/>
          <w:color w:val="FF0000"/>
        </w:rPr>
      </w:pPr>
    </w:p>
    <w:p w14:paraId="74D2C226" w14:textId="124380F4" w:rsidR="00876523" w:rsidRPr="00405682" w:rsidRDefault="00CF46ED" w:rsidP="00876523">
      <w:pPr>
        <w:pStyle w:val="paragraph"/>
        <w:spacing w:before="0" w:beforeAutospacing="0" w:after="0" w:afterAutospacing="0"/>
        <w:ind w:firstLine="720"/>
        <w:jc w:val="center"/>
        <w:rPr>
          <w:rFonts w:ascii="Aptos" w:hAnsi="Aptos"/>
          <w:b/>
          <w:color w:val="FF0000"/>
        </w:rPr>
      </w:pPr>
      <w:r w:rsidRPr="00405682">
        <w:rPr>
          <w:rFonts w:ascii="Aptos" w:hAnsi="Aptos"/>
          <w:b/>
          <w:bCs/>
          <w:color w:val="FF0000"/>
        </w:rPr>
        <w:t>Fig</w:t>
      </w:r>
      <w:r w:rsidR="00FB713E">
        <w:rPr>
          <w:rFonts w:ascii="Aptos" w:hAnsi="Aptos"/>
          <w:b/>
          <w:bCs/>
          <w:color w:val="FF0000"/>
        </w:rPr>
        <w:t>ure</w:t>
      </w:r>
      <w:r w:rsidRPr="00405682">
        <w:rPr>
          <w:rFonts w:ascii="Aptos" w:hAnsi="Aptos"/>
          <w:b/>
          <w:bCs/>
          <w:color w:val="FF0000"/>
        </w:rPr>
        <w:t xml:space="preserve"> </w:t>
      </w:r>
      <w:r w:rsidR="00945EC5">
        <w:rPr>
          <w:rFonts w:ascii="Aptos" w:hAnsi="Aptos"/>
          <w:b/>
          <w:bCs/>
          <w:color w:val="FF0000"/>
        </w:rPr>
        <w:t>13</w:t>
      </w:r>
      <w:r w:rsidRPr="00405682">
        <w:rPr>
          <w:rFonts w:ascii="Aptos" w:hAnsi="Aptos"/>
          <w:b/>
          <w:bCs/>
          <w:color w:val="FF0000"/>
        </w:rPr>
        <w:t>: Pinon Rack</w:t>
      </w:r>
      <w:r w:rsidR="00405682">
        <w:rPr>
          <w:rFonts w:ascii="Aptos" w:hAnsi="Aptos"/>
          <w:b/>
          <w:bCs/>
          <w:color w:val="FF0000"/>
        </w:rPr>
        <w:t xml:space="preserve"> I</w:t>
      </w:r>
      <w:r w:rsidRPr="00405682">
        <w:rPr>
          <w:rFonts w:ascii="Aptos" w:hAnsi="Aptos"/>
          <w:b/>
          <w:bCs/>
          <w:color w:val="FF0000"/>
        </w:rPr>
        <w:t xml:space="preserve">nterface </w:t>
      </w:r>
      <w:r w:rsidR="00405682">
        <w:rPr>
          <w:rFonts w:ascii="Aptos" w:hAnsi="Aptos"/>
          <w:b/>
          <w:bCs/>
          <w:color w:val="FF0000"/>
        </w:rPr>
        <w:t>F</w:t>
      </w:r>
      <w:r w:rsidRPr="00405682">
        <w:rPr>
          <w:rFonts w:ascii="Aptos" w:hAnsi="Aptos"/>
          <w:b/>
          <w:bCs/>
          <w:color w:val="FF0000"/>
        </w:rPr>
        <w:t>orces</w:t>
      </w:r>
    </w:p>
    <w:p w14:paraId="027448C1" w14:textId="77777777" w:rsidR="004D579B" w:rsidRDefault="004D579B" w:rsidP="00876523">
      <w:pPr>
        <w:pStyle w:val="paragraph"/>
        <w:spacing w:before="0" w:beforeAutospacing="0" w:after="0" w:afterAutospacing="0"/>
        <w:ind w:firstLine="720"/>
        <w:jc w:val="center"/>
        <w:rPr>
          <w:rFonts w:ascii="Aptos" w:hAnsi="Aptos"/>
          <w:color w:val="FF0000"/>
        </w:rPr>
      </w:pPr>
    </w:p>
    <w:p w14:paraId="4B938806" w14:textId="4E0BC636" w:rsidR="005C2B7E" w:rsidRDefault="00E81A60" w:rsidP="00547019">
      <w:pPr>
        <w:pStyle w:val="paragraph"/>
        <w:spacing w:before="0" w:beforeAutospacing="0" w:after="0" w:afterAutospacing="0"/>
        <w:ind w:firstLine="720"/>
        <w:jc w:val="both"/>
        <w:rPr>
          <w:rFonts w:ascii="Aptos" w:hAnsi="Aptos"/>
          <w:color w:val="FF0000"/>
        </w:rPr>
      </w:pPr>
      <w:r>
        <w:rPr>
          <w:rFonts w:ascii="Aptos" w:hAnsi="Aptos"/>
          <w:color w:val="FF0000"/>
        </w:rPr>
        <w:t>Since</w:t>
      </w:r>
      <w:r w:rsidR="00EB1E33">
        <w:rPr>
          <w:rFonts w:ascii="Aptos" w:hAnsi="Aptos"/>
          <w:color w:val="FF0000"/>
        </w:rPr>
        <w:t xml:space="preserve"> </w:t>
      </w:r>
      <w:r w:rsidR="00941F49">
        <w:rPr>
          <w:rFonts w:ascii="Aptos" w:hAnsi="Aptos"/>
          <w:color w:val="FF0000"/>
        </w:rPr>
        <w:t xml:space="preserve">the </w:t>
      </w:r>
      <w:r>
        <w:rPr>
          <w:rFonts w:ascii="Aptos" w:hAnsi="Aptos"/>
          <w:color w:val="FF0000"/>
        </w:rPr>
        <w:t xml:space="preserve">device needs to be portable, </w:t>
      </w:r>
      <w:r w:rsidR="006D2604">
        <w:rPr>
          <w:rFonts w:ascii="Aptos" w:hAnsi="Aptos"/>
          <w:color w:val="FF0000"/>
        </w:rPr>
        <w:t>the pinion chosen had a pitch diameter</w:t>
      </w:r>
      <w:r>
        <w:rPr>
          <w:rFonts w:ascii="Aptos" w:hAnsi="Aptos"/>
          <w:color w:val="FF0000"/>
        </w:rPr>
        <w:t xml:space="preserve"> of </w:t>
      </w:r>
      <w:r w:rsidR="006D2604">
        <w:rPr>
          <w:rFonts w:ascii="Aptos" w:hAnsi="Aptos"/>
          <w:color w:val="FF0000"/>
        </w:rPr>
        <w:t xml:space="preserve">1 inch, </w:t>
      </w:r>
      <w:r w:rsidR="00C833E9">
        <w:rPr>
          <w:rFonts w:ascii="Aptos" w:hAnsi="Aptos"/>
          <w:color w:val="FF0000"/>
        </w:rPr>
        <w:t xml:space="preserve">a pitch of 16 teeth/inch, and face width of </w:t>
      </w:r>
      <w:r w:rsidR="002F7461">
        <w:rPr>
          <w:rFonts w:ascii="Aptos" w:hAnsi="Aptos"/>
          <w:color w:val="FF0000"/>
        </w:rPr>
        <w:t xml:space="preserve">0.75 </w:t>
      </w:r>
      <w:r w:rsidR="003801B0">
        <w:rPr>
          <w:rFonts w:ascii="Aptos" w:hAnsi="Aptos"/>
          <w:color w:val="FF0000"/>
        </w:rPr>
        <w:t xml:space="preserve">inch. Hence it follows that the rack would have the same pitch and face width as the pinion. </w:t>
      </w:r>
      <w:r w:rsidR="002F7461">
        <w:rPr>
          <w:rFonts w:ascii="Aptos" w:hAnsi="Aptos"/>
          <w:color w:val="FF0000"/>
        </w:rPr>
        <w:t xml:space="preserve">Using these properties </w:t>
      </w:r>
      <w:r w:rsidR="008242A6">
        <w:rPr>
          <w:rFonts w:ascii="Aptos" w:hAnsi="Aptos"/>
          <w:color w:val="FF0000"/>
        </w:rPr>
        <w:t xml:space="preserve">the </w:t>
      </w:r>
      <w:r w:rsidR="001D2D25">
        <w:rPr>
          <w:rFonts w:ascii="Aptos" w:hAnsi="Aptos"/>
          <w:color w:val="FF0000"/>
        </w:rPr>
        <w:t xml:space="preserve">gear </w:t>
      </w:r>
      <w:r w:rsidR="000E60E5">
        <w:rPr>
          <w:rFonts w:ascii="Aptos" w:hAnsi="Aptos"/>
          <w:color w:val="FF0000"/>
        </w:rPr>
        <w:t>contact</w:t>
      </w:r>
      <w:r w:rsidR="00B66789">
        <w:rPr>
          <w:rFonts w:ascii="Aptos" w:hAnsi="Aptos"/>
          <w:color w:val="FF0000"/>
        </w:rPr>
        <w:t xml:space="preserve"> </w:t>
      </w:r>
      <w:r w:rsidR="001D2D25">
        <w:rPr>
          <w:rFonts w:ascii="Aptos" w:hAnsi="Aptos"/>
          <w:color w:val="FF0000"/>
        </w:rPr>
        <w:t>(</w:t>
      </w:r>
      <m:oMath>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c</m:t>
            </m:r>
          </m:sub>
        </m:sSub>
      </m:oMath>
      <w:r w:rsidR="001D2D25">
        <w:rPr>
          <w:rFonts w:ascii="Aptos" w:hAnsi="Aptos"/>
          <w:color w:val="FF0000"/>
        </w:rPr>
        <w:t xml:space="preserve">) </w:t>
      </w:r>
      <w:r w:rsidR="00B66789">
        <w:rPr>
          <w:rFonts w:ascii="Aptos" w:hAnsi="Aptos"/>
          <w:color w:val="FF0000"/>
        </w:rPr>
        <w:t xml:space="preserve">and </w:t>
      </w:r>
      <w:r w:rsidR="000E60E5">
        <w:rPr>
          <w:rFonts w:ascii="Aptos" w:hAnsi="Aptos"/>
          <w:color w:val="FF0000"/>
        </w:rPr>
        <w:t>bending</w:t>
      </w:r>
      <w:r w:rsidR="00B66789">
        <w:rPr>
          <w:rFonts w:ascii="Aptos" w:hAnsi="Aptos"/>
          <w:color w:val="FF0000"/>
        </w:rPr>
        <w:t xml:space="preserve"> </w:t>
      </w:r>
      <w:r w:rsidR="00F47389">
        <w:rPr>
          <w:rFonts w:ascii="Aptos" w:hAnsi="Aptos"/>
          <w:color w:val="FF0000"/>
        </w:rPr>
        <w:t xml:space="preserve">stresses </w:t>
      </w:r>
      <w:r w:rsidR="001D2D25">
        <w:rPr>
          <w:rFonts w:ascii="Aptos" w:hAnsi="Aptos"/>
          <w:color w:val="FF0000"/>
        </w:rPr>
        <w:t>(</w:t>
      </w:r>
      <m:oMath>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b</m:t>
            </m:r>
          </m:sub>
        </m:sSub>
      </m:oMath>
      <w:r w:rsidR="001D2D25">
        <w:rPr>
          <w:rFonts w:ascii="Aptos" w:hAnsi="Aptos"/>
          <w:color w:val="FF0000"/>
        </w:rPr>
        <w:t>)</w:t>
      </w:r>
      <w:r w:rsidR="00F47389">
        <w:rPr>
          <w:rFonts w:ascii="Aptos" w:hAnsi="Aptos"/>
          <w:color w:val="FF0000"/>
        </w:rPr>
        <w:t xml:space="preserve"> on the gear t</w:t>
      </w:r>
      <w:r w:rsidR="00BF5D5E">
        <w:rPr>
          <w:rFonts w:ascii="Aptos" w:hAnsi="Aptos"/>
          <w:color w:val="FF0000"/>
        </w:rPr>
        <w:t>ee</w:t>
      </w:r>
      <w:r w:rsidR="00F47389">
        <w:rPr>
          <w:rFonts w:ascii="Aptos" w:hAnsi="Aptos"/>
          <w:color w:val="FF0000"/>
        </w:rPr>
        <w:t>th were calculated</w:t>
      </w:r>
      <w:r w:rsidR="005C2B7E">
        <w:rPr>
          <w:rFonts w:ascii="Aptos" w:hAnsi="Aptos"/>
          <w:color w:val="FF0000"/>
        </w:rPr>
        <w:t xml:space="preserve"> (Refer to Appendix A.3 for the same)</w:t>
      </w:r>
    </w:p>
    <w:p w14:paraId="26023C32" w14:textId="77777777" w:rsidR="009A347F" w:rsidRDefault="009A347F" w:rsidP="00956D0C">
      <w:pPr>
        <w:pStyle w:val="paragraph"/>
        <w:spacing w:before="0" w:beforeAutospacing="0" w:after="0" w:afterAutospacing="0"/>
        <w:ind w:firstLine="720"/>
        <w:rPr>
          <w:rFonts w:ascii="Aptos" w:hAnsi="Aptos"/>
          <w:color w:val="FF0000"/>
        </w:rPr>
      </w:pPr>
    </w:p>
    <w:p w14:paraId="3445B3EE" w14:textId="353C03C8" w:rsidR="005C2B7E" w:rsidRDefault="00000000" w:rsidP="00876523">
      <w:pPr>
        <w:pStyle w:val="paragraph"/>
        <w:spacing w:before="0" w:beforeAutospacing="0" w:after="0" w:afterAutospacing="0"/>
        <w:ind w:firstLine="720"/>
        <w:rPr>
          <w:rFonts w:ascii="Aptos" w:hAnsi="Aptos"/>
          <w:color w:val="FF0000"/>
        </w:rPr>
      </w:pPr>
      <m:oMathPara>
        <m:oMath>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c</m:t>
              </m:r>
            </m:sub>
          </m:sSub>
          <m:r>
            <w:rPr>
              <w:rFonts w:ascii="Cambria Math" w:hAnsi="Cambria Math"/>
              <w:color w:val="FF0000"/>
            </w:rPr>
            <m:t xml:space="preserve">= 62627.64 psi </m:t>
          </m:r>
          <m:d>
            <m:dPr>
              <m:ctrlPr>
                <w:rPr>
                  <w:rFonts w:ascii="Cambria Math" w:hAnsi="Cambria Math"/>
                  <w:i/>
                  <w:color w:val="FF0000"/>
                </w:rPr>
              </m:ctrlPr>
            </m:dPr>
            <m:e>
              <m:r>
                <w:rPr>
                  <w:rFonts w:ascii="Cambria Math" w:hAnsi="Cambria Math"/>
                  <w:color w:val="FF0000"/>
                </w:rPr>
                <m:t>or</m:t>
              </m:r>
            </m:e>
          </m:d>
          <m:r>
            <w:rPr>
              <w:rFonts w:ascii="Cambria Math" w:hAnsi="Cambria Math"/>
              <w:color w:val="FF0000"/>
            </w:rPr>
            <m:t xml:space="preserve">  62.6 kpsi </m:t>
          </m:r>
        </m:oMath>
      </m:oMathPara>
    </w:p>
    <w:p w14:paraId="67BD5606" w14:textId="77777777" w:rsidR="00EA03EC" w:rsidRPr="00BF5D5E" w:rsidRDefault="00EA03EC" w:rsidP="00876523">
      <w:pPr>
        <w:pStyle w:val="paragraph"/>
        <w:spacing w:before="0" w:beforeAutospacing="0" w:after="0" w:afterAutospacing="0"/>
        <w:ind w:firstLine="720"/>
        <w:rPr>
          <w:rFonts w:ascii="Aptos" w:hAnsi="Aptos"/>
          <w:color w:val="FF0000"/>
        </w:rPr>
      </w:pPr>
    </w:p>
    <w:p w14:paraId="2DD013F6" w14:textId="5662D734" w:rsidR="00BF5D5E" w:rsidRDefault="00000000" w:rsidP="00BF5D5E">
      <w:pPr>
        <w:pStyle w:val="paragraph"/>
        <w:spacing w:before="0" w:beforeAutospacing="0" w:after="0" w:afterAutospacing="0"/>
        <w:ind w:firstLine="720"/>
        <w:rPr>
          <w:rFonts w:ascii="Aptos" w:hAnsi="Aptos"/>
          <w:color w:val="FF0000"/>
        </w:rPr>
      </w:pPr>
      <m:oMathPara>
        <m:oMath>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b</m:t>
              </m:r>
            </m:sub>
          </m:sSub>
          <m:r>
            <w:rPr>
              <w:rFonts w:ascii="Cambria Math" w:hAnsi="Cambria Math"/>
              <w:color w:val="FF0000"/>
            </w:rPr>
            <m:t xml:space="preserve">=26561.67 psi </m:t>
          </m:r>
          <m:d>
            <m:dPr>
              <m:ctrlPr>
                <w:rPr>
                  <w:rFonts w:ascii="Cambria Math" w:hAnsi="Cambria Math"/>
                  <w:i/>
                  <w:color w:val="FF0000"/>
                </w:rPr>
              </m:ctrlPr>
            </m:dPr>
            <m:e>
              <m:r>
                <w:rPr>
                  <w:rFonts w:ascii="Cambria Math" w:hAnsi="Cambria Math"/>
                  <w:color w:val="FF0000"/>
                </w:rPr>
                <m:t>or</m:t>
              </m:r>
            </m:e>
          </m:d>
          <m:r>
            <w:rPr>
              <w:rFonts w:ascii="Cambria Math" w:hAnsi="Cambria Math"/>
              <w:color w:val="FF0000"/>
            </w:rPr>
            <m:t xml:space="preserve">  26.7 kpsi</m:t>
          </m:r>
        </m:oMath>
      </m:oMathPara>
    </w:p>
    <w:p w14:paraId="34EB387F" w14:textId="75755DBD" w:rsidR="00E2348E" w:rsidRDefault="009A347F" w:rsidP="001D1B57">
      <w:pPr>
        <w:pStyle w:val="paragraph"/>
        <w:jc w:val="both"/>
        <w:rPr>
          <w:rFonts w:ascii="Aptos" w:hAnsi="Aptos"/>
          <w:color w:val="FF0000"/>
        </w:rPr>
      </w:pPr>
      <w:r>
        <w:rPr>
          <w:rFonts w:ascii="Aptos" w:hAnsi="Aptos"/>
          <w:color w:val="FF0000"/>
        </w:rPr>
        <w:t xml:space="preserve">Now that there is an estimate of the stresses the gear teeth will experience, </w:t>
      </w:r>
      <w:r w:rsidR="00D86FD3">
        <w:rPr>
          <w:rFonts w:ascii="Aptos" w:hAnsi="Aptos"/>
          <w:color w:val="FF0000"/>
        </w:rPr>
        <w:t xml:space="preserve">the team needed to choose </w:t>
      </w:r>
      <w:r w:rsidR="00C762B0">
        <w:rPr>
          <w:rFonts w:ascii="Aptos" w:hAnsi="Aptos"/>
          <w:color w:val="FF0000"/>
        </w:rPr>
        <w:t>pinions and racks</w:t>
      </w:r>
      <w:r w:rsidR="00D86FD3">
        <w:rPr>
          <w:rFonts w:ascii="Aptos" w:hAnsi="Aptos"/>
          <w:color w:val="FF0000"/>
        </w:rPr>
        <w:t xml:space="preserve"> that </w:t>
      </w:r>
      <w:r w:rsidR="001E638E">
        <w:rPr>
          <w:rFonts w:ascii="Aptos" w:hAnsi="Aptos"/>
          <w:color w:val="FF0000"/>
        </w:rPr>
        <w:t xml:space="preserve">meet the mechanical and financial requirements while being easy to procure. </w:t>
      </w:r>
      <w:r w:rsidR="00C762B0">
        <w:rPr>
          <w:rFonts w:ascii="Aptos" w:hAnsi="Aptos"/>
          <w:color w:val="FF0000"/>
        </w:rPr>
        <w:t xml:space="preserve">The </w:t>
      </w:r>
      <w:r w:rsidR="00D46E12">
        <w:rPr>
          <w:rFonts w:ascii="Aptos" w:hAnsi="Aptos"/>
          <w:color w:val="FF0000"/>
        </w:rPr>
        <w:t xml:space="preserve">gear chosen was made from 1144 hardened steel and </w:t>
      </w:r>
      <w:r w:rsidR="00150657">
        <w:rPr>
          <w:rFonts w:ascii="Aptos" w:hAnsi="Aptos"/>
          <w:color w:val="FF0000"/>
        </w:rPr>
        <w:t xml:space="preserve">the rack chosen was made from 1215 steel (part numbers </w:t>
      </w:r>
      <w:r w:rsidR="00150657" w:rsidRPr="00150657">
        <w:rPr>
          <w:rFonts w:ascii="Aptos" w:hAnsi="Aptos"/>
          <w:color w:val="FF0000"/>
        </w:rPr>
        <w:t>5172T63</w:t>
      </w:r>
      <w:r w:rsidR="00150657">
        <w:rPr>
          <w:rFonts w:ascii="Aptos" w:hAnsi="Aptos"/>
          <w:color w:val="FF0000"/>
        </w:rPr>
        <w:t xml:space="preserve"> and </w:t>
      </w:r>
      <w:r w:rsidR="00150657" w:rsidRPr="00150657">
        <w:rPr>
          <w:rFonts w:ascii="Aptos" w:hAnsi="Aptos"/>
          <w:color w:val="FF0000"/>
        </w:rPr>
        <w:t>5174T12</w:t>
      </w:r>
      <w:r w:rsidR="00150657">
        <w:rPr>
          <w:rFonts w:ascii="Aptos" w:hAnsi="Aptos"/>
          <w:color w:val="FF0000"/>
        </w:rPr>
        <w:t xml:space="preserve"> from McMaster Carr respectively)</w:t>
      </w:r>
      <w:r w:rsidR="00301E81">
        <w:rPr>
          <w:rFonts w:ascii="Aptos" w:hAnsi="Aptos"/>
          <w:color w:val="FF0000"/>
        </w:rPr>
        <w:t xml:space="preserve">. </w:t>
      </w:r>
      <w:r w:rsidR="00EF2BA7">
        <w:rPr>
          <w:rFonts w:ascii="Aptos" w:hAnsi="Aptos"/>
          <w:color w:val="FF0000"/>
        </w:rPr>
        <w:t xml:space="preserve">Now that the parts </w:t>
      </w:r>
      <w:r w:rsidR="00102FDF">
        <w:rPr>
          <w:rFonts w:ascii="Aptos" w:hAnsi="Aptos"/>
          <w:color w:val="FF0000"/>
        </w:rPr>
        <w:t xml:space="preserve">were chosen, the bending </w:t>
      </w:r>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T</m:t>
            </m:r>
          </m:sub>
        </m:sSub>
        <m:r>
          <w:rPr>
            <w:rFonts w:ascii="Cambria Math" w:hAnsi="Cambria Math"/>
            <w:color w:val="FF0000"/>
          </w:rPr>
          <m:t xml:space="preserve">) </m:t>
        </m:r>
      </m:oMath>
      <w:r w:rsidR="00102FDF">
        <w:rPr>
          <w:rFonts w:ascii="Aptos" w:hAnsi="Aptos"/>
          <w:color w:val="FF0000"/>
        </w:rPr>
        <w:t>and wear</w:t>
      </w:r>
      <m:oMath>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H</m:t>
            </m:r>
          </m:sub>
        </m:sSub>
        <m:r>
          <w:rPr>
            <w:rFonts w:ascii="Cambria Math" w:hAnsi="Cambria Math"/>
            <w:color w:val="FF0000"/>
          </w:rPr>
          <m:t xml:space="preserve">) </m:t>
        </m:r>
      </m:oMath>
      <w:r w:rsidR="00102FDF">
        <w:rPr>
          <w:rFonts w:ascii="Aptos" w:hAnsi="Aptos"/>
          <w:color w:val="FF0000"/>
        </w:rPr>
        <w:t xml:space="preserve"> factor of safety</w:t>
      </w:r>
      <w:r w:rsidR="001D1B57">
        <w:rPr>
          <w:rFonts w:ascii="Aptos" w:hAnsi="Aptos"/>
          <w:color w:val="FF0000"/>
        </w:rPr>
        <w:t xml:space="preserve"> were calculated</w:t>
      </w:r>
      <w:r w:rsidR="00E2348E">
        <w:rPr>
          <w:rFonts w:ascii="Aptos" w:hAnsi="Aptos"/>
          <w:color w:val="FF0000"/>
        </w:rPr>
        <w:t xml:space="preserve"> </w:t>
      </w:r>
    </w:p>
    <w:p w14:paraId="4C210544" w14:textId="0075B9ED" w:rsidR="00AF65A6" w:rsidRDefault="00000000" w:rsidP="001D1B57">
      <w:pPr>
        <w:pStyle w:val="paragraph"/>
        <w:jc w:val="both"/>
        <w:rPr>
          <w:rFonts w:ascii="Aptos" w:hAnsi="Aptos"/>
          <w:color w:val="FF0000"/>
        </w:rPr>
      </w:pPr>
      <m:oMathPara>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T</m:t>
              </m:r>
            </m:sub>
          </m:sSub>
          <m:r>
            <w:rPr>
              <w:rFonts w:ascii="Cambria Math" w:hAnsi="Cambria Math"/>
              <w:color w:val="FF0000"/>
            </w:rPr>
            <m:t>=3.49</m:t>
          </m:r>
        </m:oMath>
      </m:oMathPara>
    </w:p>
    <w:p w14:paraId="45E8DDEF" w14:textId="20C22E99" w:rsidR="00EA03EC" w:rsidRPr="00EA03EC" w:rsidRDefault="00000000" w:rsidP="00EA03EC">
      <w:pPr>
        <w:pStyle w:val="paragraph"/>
        <w:jc w:val="both"/>
        <w:rPr>
          <w:rFonts w:ascii="Aptos" w:hAnsi="Aptos"/>
          <w:color w:val="FF0000"/>
        </w:rPr>
      </w:pPr>
      <m:oMathPara>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H</m:t>
              </m:r>
            </m:sub>
          </m:sSub>
          <m:r>
            <w:rPr>
              <w:rFonts w:ascii="Cambria Math" w:hAnsi="Cambria Math"/>
              <w:color w:val="FF0000"/>
            </w:rPr>
            <m:t>=1.81</m:t>
          </m:r>
        </m:oMath>
      </m:oMathPara>
    </w:p>
    <w:p w14:paraId="7DFD6257" w14:textId="60D23A4E" w:rsidR="00176566" w:rsidRPr="00907E7B" w:rsidRDefault="00EA03EC" w:rsidP="00907E7B">
      <w:pPr>
        <w:pStyle w:val="paragraph"/>
        <w:jc w:val="both"/>
        <w:rPr>
          <w:rFonts w:ascii="Aptos" w:hAnsi="Aptos"/>
          <w:color w:val="FF0000"/>
        </w:rPr>
      </w:pPr>
      <w:r>
        <w:rPr>
          <w:rFonts w:ascii="Aptos" w:hAnsi="Aptos"/>
          <w:color w:val="FF0000"/>
        </w:rPr>
        <w:t xml:space="preserve">Since </w:t>
      </w:r>
      <w:r w:rsidR="0009771A">
        <w:rPr>
          <w:rFonts w:ascii="Aptos" w:hAnsi="Aptos"/>
          <w:color w:val="FF0000"/>
        </w:rPr>
        <w:t xml:space="preserve">both factors of safety are well above 1.5, the part selection </w:t>
      </w:r>
      <w:r w:rsidR="000D78E5">
        <w:rPr>
          <w:rFonts w:ascii="Aptos" w:hAnsi="Aptos"/>
          <w:color w:val="FF0000"/>
        </w:rPr>
        <w:t xml:space="preserve">was justified. The full calculation to determine </w:t>
      </w:r>
      <w:r w:rsidR="00A42B04">
        <w:rPr>
          <w:rFonts w:ascii="Aptos" w:hAnsi="Aptos"/>
          <w:color w:val="FF0000"/>
        </w:rPr>
        <w:t xml:space="preserve">the parameters that influence the factor of safety, such as geometry factors, </w:t>
      </w:r>
      <w:r w:rsidR="00EC2595">
        <w:rPr>
          <w:rFonts w:ascii="Aptos" w:hAnsi="Aptos"/>
          <w:color w:val="FF0000"/>
        </w:rPr>
        <w:t>load factors, and surface factors, can be seen in Appendix A.3.</w:t>
      </w:r>
    </w:p>
    <w:p w14:paraId="6CF545ED" w14:textId="1E77A7D4" w:rsidR="00176566" w:rsidRPr="0005481A" w:rsidRDefault="00176566" w:rsidP="00BB3FFA">
      <w:pPr>
        <w:pStyle w:val="paragraph"/>
        <w:numPr>
          <w:ilvl w:val="1"/>
          <w:numId w:val="33"/>
        </w:numPr>
        <w:spacing w:before="0" w:beforeAutospacing="0" w:after="0" w:afterAutospacing="0"/>
        <w:rPr>
          <w:rFonts w:ascii="Aptos" w:hAnsi="Aptos"/>
          <w:b/>
          <w:bCs/>
          <w:color w:val="FF0000"/>
          <w:sz w:val="28"/>
          <w:szCs w:val="28"/>
        </w:rPr>
      </w:pPr>
      <w:r w:rsidRPr="006C5F90">
        <w:rPr>
          <w:rFonts w:ascii="Aptos" w:hAnsi="Aptos"/>
          <w:b/>
          <w:bCs/>
          <w:color w:val="FF0000"/>
          <w:sz w:val="28"/>
          <w:szCs w:val="28"/>
        </w:rPr>
        <w:t>Shaft</w:t>
      </w:r>
      <w:r w:rsidR="00DC122A">
        <w:rPr>
          <w:rFonts w:ascii="Aptos" w:hAnsi="Aptos"/>
          <w:b/>
          <w:bCs/>
          <w:color w:val="FF0000"/>
          <w:sz w:val="28"/>
          <w:szCs w:val="28"/>
        </w:rPr>
        <w:t xml:space="preserve">, </w:t>
      </w:r>
      <w:r w:rsidR="00420472">
        <w:rPr>
          <w:rFonts w:ascii="Aptos" w:hAnsi="Aptos"/>
          <w:b/>
          <w:bCs/>
          <w:color w:val="FF0000"/>
          <w:sz w:val="28"/>
          <w:szCs w:val="28"/>
        </w:rPr>
        <w:t>Key</w:t>
      </w:r>
      <w:r w:rsidR="00C26413">
        <w:rPr>
          <w:rFonts w:ascii="Aptos" w:hAnsi="Aptos"/>
          <w:b/>
          <w:bCs/>
          <w:color w:val="FF0000"/>
          <w:sz w:val="28"/>
          <w:szCs w:val="28"/>
        </w:rPr>
        <w:t xml:space="preserve">, and </w:t>
      </w:r>
      <w:r w:rsidRPr="006C5F90">
        <w:rPr>
          <w:rFonts w:ascii="Aptos" w:hAnsi="Aptos"/>
          <w:b/>
          <w:bCs/>
          <w:color w:val="FF0000"/>
          <w:sz w:val="28"/>
          <w:szCs w:val="28"/>
        </w:rPr>
        <w:t>Bearing Selection</w:t>
      </w:r>
      <w:r w:rsidR="00DC122A">
        <w:rPr>
          <w:rFonts w:ascii="Aptos" w:hAnsi="Aptos"/>
          <w:b/>
          <w:bCs/>
          <w:color w:val="FF0000"/>
          <w:sz w:val="28"/>
          <w:szCs w:val="28"/>
        </w:rPr>
        <w:t xml:space="preserve"> </w:t>
      </w:r>
    </w:p>
    <w:p w14:paraId="704255D9" w14:textId="77777777" w:rsidR="00844520" w:rsidRPr="006C5F90" w:rsidRDefault="00844520" w:rsidP="00237D15">
      <w:pPr>
        <w:jc w:val="both"/>
        <w:rPr>
          <w:color w:val="FF0000"/>
        </w:rPr>
      </w:pPr>
    </w:p>
    <w:p w14:paraId="423F0558" w14:textId="77777777" w:rsidR="00383595" w:rsidRPr="006C5F90" w:rsidRDefault="00383595" w:rsidP="00237D15">
      <w:pPr>
        <w:pStyle w:val="paragraph"/>
        <w:spacing w:before="0" w:beforeAutospacing="0" w:after="0" w:afterAutospacing="0"/>
        <w:ind w:firstLine="720"/>
        <w:jc w:val="both"/>
        <w:textAlignment w:val="baseline"/>
        <w:rPr>
          <w:rFonts w:ascii="Aptos" w:eastAsiaTheme="majorEastAsia" w:hAnsi="Aptos"/>
          <w:color w:val="FF0000"/>
        </w:rPr>
      </w:pPr>
      <w:r w:rsidRPr="00383595">
        <w:rPr>
          <w:rFonts w:ascii="Aptos" w:eastAsiaTheme="majorEastAsia" w:hAnsi="Aptos"/>
          <w:color w:val="FF0000"/>
        </w:rPr>
        <w:t xml:space="preserve">The shaft design is critical to the functionality and reliability of the </w:t>
      </w:r>
      <w:proofErr w:type="spellStart"/>
      <w:r w:rsidRPr="00383595">
        <w:rPr>
          <w:rFonts w:ascii="Aptos" w:eastAsiaTheme="majorEastAsia" w:hAnsi="Aptos"/>
          <w:color w:val="FF0000"/>
        </w:rPr>
        <w:t>TerraProbe</w:t>
      </w:r>
      <w:proofErr w:type="spellEnd"/>
      <w:r w:rsidRPr="00383595">
        <w:rPr>
          <w:rFonts w:ascii="Aptos" w:eastAsiaTheme="majorEastAsia" w:hAnsi="Aptos"/>
          <w:color w:val="FF0000"/>
        </w:rPr>
        <w:t xml:space="preserve">, as it connects and mounts the motor to the gear system while ensuring smooth and efficient </w:t>
      </w:r>
      <w:r w:rsidRPr="00383595">
        <w:rPr>
          <w:rFonts w:ascii="Aptos" w:eastAsiaTheme="majorEastAsia" w:hAnsi="Aptos"/>
          <w:color w:val="FF0000"/>
        </w:rPr>
        <w:lastRenderedPageBreak/>
        <w:t xml:space="preserve">power transmission. A ball bearing is mounted at the end of the shaft to enhance stability and safety, preventing misalignment or excessive wear over time. The shaft, with a length of 3 inches and a diameter of 0.5 inches, experiences three primary forces: assembly reaction forces from the motor mount acting at 0.375 inches, tangential loading due to the gear, and shear forces from rotational motion. The tangential loading force, determined through the motor selection and torque analysis, was calculated to be 213.84 </w:t>
      </w:r>
      <w:proofErr w:type="spellStart"/>
      <w:r w:rsidRPr="00383595">
        <w:rPr>
          <w:rFonts w:ascii="Aptos" w:eastAsiaTheme="majorEastAsia" w:hAnsi="Aptos"/>
          <w:color w:val="FF0000"/>
        </w:rPr>
        <w:t>lbf</w:t>
      </w:r>
      <w:proofErr w:type="spellEnd"/>
      <w:r w:rsidRPr="00383595">
        <w:rPr>
          <w:rFonts w:ascii="Aptos" w:eastAsiaTheme="majorEastAsia" w:hAnsi="Aptos"/>
          <w:color w:val="FF0000"/>
        </w:rPr>
        <w:t>.</w:t>
      </w:r>
    </w:p>
    <w:p w14:paraId="5A207BC2" w14:textId="77777777" w:rsidR="00383595" w:rsidRPr="00383595" w:rsidRDefault="00383595" w:rsidP="00237D15">
      <w:pPr>
        <w:pStyle w:val="paragraph"/>
        <w:spacing w:before="0" w:beforeAutospacing="0" w:after="0" w:afterAutospacing="0"/>
        <w:ind w:firstLine="720"/>
        <w:jc w:val="both"/>
        <w:textAlignment w:val="baseline"/>
        <w:rPr>
          <w:rFonts w:ascii="Aptos" w:eastAsiaTheme="majorEastAsia" w:hAnsi="Aptos"/>
          <w:color w:val="FF0000"/>
        </w:rPr>
      </w:pPr>
    </w:p>
    <w:p w14:paraId="06BCE9CC" w14:textId="77777777" w:rsidR="00383595" w:rsidRPr="00383595" w:rsidRDefault="00383595" w:rsidP="00237D15">
      <w:pPr>
        <w:pStyle w:val="paragraph"/>
        <w:spacing w:before="0" w:beforeAutospacing="0" w:after="0" w:afterAutospacing="0"/>
        <w:ind w:firstLine="720"/>
        <w:jc w:val="both"/>
        <w:textAlignment w:val="baseline"/>
        <w:rPr>
          <w:rFonts w:ascii="Aptos" w:eastAsiaTheme="majorEastAsia" w:hAnsi="Aptos"/>
          <w:color w:val="FF0000"/>
        </w:rPr>
      </w:pPr>
      <w:r w:rsidRPr="00383595">
        <w:rPr>
          <w:rFonts w:ascii="Aptos" w:eastAsiaTheme="majorEastAsia" w:hAnsi="Aptos"/>
          <w:color w:val="FF0000"/>
        </w:rPr>
        <w:t xml:space="preserve">To ensure durability and mechanical integrity, the shaft is made from AISI 4140 steel, providing high strength and fatigue resistance. The analysis yielded a fatigue factor of safety of 4.4 and a yielding factor of safety of 8.8, both significantly exceeding the required design factor of 1.5. This additional safety margin accounts for unforeseen stresses that may arise during operation. The bearing loads, calculated at 89.62 </w:t>
      </w:r>
      <w:proofErr w:type="spellStart"/>
      <w:r w:rsidRPr="00383595">
        <w:rPr>
          <w:rFonts w:ascii="Aptos" w:eastAsiaTheme="majorEastAsia" w:hAnsi="Aptos"/>
          <w:color w:val="FF0000"/>
        </w:rPr>
        <w:t>lbf</w:t>
      </w:r>
      <w:proofErr w:type="spellEnd"/>
      <w:r w:rsidRPr="00383595">
        <w:rPr>
          <w:rFonts w:ascii="Aptos" w:eastAsiaTheme="majorEastAsia" w:hAnsi="Aptos"/>
          <w:color w:val="FF0000"/>
        </w:rPr>
        <w:t xml:space="preserve"> in the y-direction and 32.62 </w:t>
      </w:r>
      <w:proofErr w:type="spellStart"/>
      <w:r w:rsidRPr="00383595">
        <w:rPr>
          <w:rFonts w:ascii="Aptos" w:eastAsiaTheme="majorEastAsia" w:hAnsi="Aptos"/>
          <w:color w:val="FF0000"/>
        </w:rPr>
        <w:t>lbf</w:t>
      </w:r>
      <w:proofErr w:type="spellEnd"/>
      <w:r w:rsidRPr="00383595">
        <w:rPr>
          <w:rFonts w:ascii="Aptos" w:eastAsiaTheme="majorEastAsia" w:hAnsi="Aptos"/>
          <w:color w:val="FF0000"/>
        </w:rPr>
        <w:t xml:space="preserve"> in the z-direction, guided the selection of appropriate bearings. Based on these loads, McMaster-Carr bearings (60355K291) were chosen, offering a static load capacity of 530 </w:t>
      </w:r>
      <w:proofErr w:type="spellStart"/>
      <w:r w:rsidRPr="00383595">
        <w:rPr>
          <w:rFonts w:ascii="Aptos" w:eastAsiaTheme="majorEastAsia" w:hAnsi="Aptos"/>
          <w:color w:val="FF0000"/>
        </w:rPr>
        <w:t>lbf</w:t>
      </w:r>
      <w:proofErr w:type="spellEnd"/>
      <w:r w:rsidRPr="00383595">
        <w:rPr>
          <w:rFonts w:ascii="Aptos" w:eastAsiaTheme="majorEastAsia" w:hAnsi="Aptos"/>
          <w:color w:val="FF0000"/>
        </w:rPr>
        <w:t xml:space="preserve">, a dynamic load capacity of 1140 </w:t>
      </w:r>
      <w:proofErr w:type="spellStart"/>
      <w:r w:rsidRPr="00383595">
        <w:rPr>
          <w:rFonts w:ascii="Aptos" w:eastAsiaTheme="majorEastAsia" w:hAnsi="Aptos"/>
          <w:color w:val="FF0000"/>
        </w:rPr>
        <w:t>lbf</w:t>
      </w:r>
      <w:proofErr w:type="spellEnd"/>
      <w:r w:rsidRPr="00383595">
        <w:rPr>
          <w:rFonts w:ascii="Aptos" w:eastAsiaTheme="majorEastAsia" w:hAnsi="Aptos"/>
          <w:color w:val="FF0000"/>
        </w:rPr>
        <w:t>, and a maximum operating speed of 25,000 RPM. These design considerations ensure the shaft assembly operates with high efficiency, minimal wear, and long-term reliability under varying soil conditions. Detailed shear force, bending moment, and combined bending analyses are included in the appendix for reference.</w:t>
      </w:r>
    </w:p>
    <w:p w14:paraId="1659AF95" w14:textId="77777777" w:rsidR="00383595" w:rsidRPr="006C5F90" w:rsidRDefault="00383595" w:rsidP="00844520">
      <w:pPr>
        <w:rPr>
          <w:color w:val="FF0000"/>
        </w:rPr>
      </w:pPr>
    </w:p>
    <w:p w14:paraId="6E985727" w14:textId="0C1EAFE4" w:rsidR="001E43F0" w:rsidRPr="006C5F90" w:rsidRDefault="003B1D98" w:rsidP="003B1D98">
      <w:pPr>
        <w:jc w:val="center"/>
        <w:rPr>
          <w:color w:val="FF0000"/>
        </w:rPr>
      </w:pPr>
      <w:r w:rsidRPr="006C5F90">
        <w:rPr>
          <w:noProof/>
          <w:color w:val="FF0000"/>
        </w:rPr>
        <w:drawing>
          <wp:inline distT="0" distB="0" distL="0" distR="0" wp14:anchorId="104E6851" wp14:editId="34E10D64">
            <wp:extent cx="4600575" cy="2667940"/>
            <wp:effectExtent l="0" t="0" r="0" b="0"/>
            <wp:docPr id="450965896" name="Picture 1" descr="A diagram of a black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5896" name="Picture 1" descr="A diagram of a black tube&#10;&#10;AI-generated content may be incorrect."/>
                    <pic:cNvPicPr/>
                  </pic:nvPicPr>
                  <pic:blipFill>
                    <a:blip r:embed="rId26"/>
                    <a:stretch>
                      <a:fillRect/>
                    </a:stretch>
                  </pic:blipFill>
                  <pic:spPr>
                    <a:xfrm>
                      <a:off x="0" y="0"/>
                      <a:ext cx="4607672" cy="2672055"/>
                    </a:xfrm>
                    <a:prstGeom prst="rect">
                      <a:avLst/>
                    </a:prstGeom>
                  </pic:spPr>
                </pic:pic>
              </a:graphicData>
            </a:graphic>
          </wp:inline>
        </w:drawing>
      </w:r>
    </w:p>
    <w:p w14:paraId="73DB9AD1" w14:textId="77777777" w:rsidR="003B1D98" w:rsidRPr="006C5F90" w:rsidRDefault="003B1D98" w:rsidP="003B1D98">
      <w:pPr>
        <w:jc w:val="center"/>
        <w:rPr>
          <w:color w:val="FF0000"/>
        </w:rPr>
      </w:pPr>
    </w:p>
    <w:p w14:paraId="115843A6" w14:textId="711AF904" w:rsidR="00693723" w:rsidRPr="00945EC5" w:rsidRDefault="003B1D98" w:rsidP="00907E7B">
      <w:pPr>
        <w:pStyle w:val="paragraph"/>
        <w:spacing w:before="0" w:beforeAutospacing="0" w:after="0" w:afterAutospacing="0"/>
        <w:jc w:val="center"/>
        <w:textAlignment w:val="baseline"/>
        <w:rPr>
          <w:rFonts w:ascii="Aptos" w:eastAsiaTheme="majorEastAsia" w:hAnsi="Aptos"/>
          <w:b/>
          <w:color w:val="FF0000"/>
        </w:rPr>
      </w:pPr>
      <w:r w:rsidRPr="00945EC5">
        <w:rPr>
          <w:rFonts w:ascii="Aptos" w:eastAsiaTheme="majorEastAsia" w:hAnsi="Aptos"/>
          <w:b/>
          <w:color w:val="FF0000"/>
        </w:rPr>
        <w:t xml:space="preserve">Figure </w:t>
      </w:r>
      <w:r w:rsidR="00945EC5">
        <w:rPr>
          <w:rFonts w:ascii="Aptos" w:eastAsiaTheme="majorEastAsia" w:hAnsi="Aptos"/>
          <w:b/>
          <w:bCs/>
          <w:color w:val="FF0000"/>
        </w:rPr>
        <w:t>14</w:t>
      </w:r>
      <w:r w:rsidRPr="00945EC5">
        <w:rPr>
          <w:rFonts w:ascii="Aptos" w:eastAsiaTheme="majorEastAsia" w:hAnsi="Aptos"/>
          <w:b/>
          <w:color w:val="FF0000"/>
        </w:rPr>
        <w:t>:</w:t>
      </w:r>
      <w:r w:rsidR="00DA7A9E" w:rsidRPr="00945EC5">
        <w:rPr>
          <w:rFonts w:ascii="Aptos" w:eastAsiaTheme="majorEastAsia" w:hAnsi="Aptos"/>
          <w:b/>
          <w:color w:val="FF0000"/>
        </w:rPr>
        <w:t xml:space="preserve"> </w:t>
      </w:r>
      <w:r w:rsidR="00A12938" w:rsidRPr="00945EC5">
        <w:rPr>
          <w:rFonts w:ascii="Aptos" w:eastAsiaTheme="majorEastAsia" w:hAnsi="Aptos"/>
          <w:b/>
          <w:color w:val="FF0000"/>
        </w:rPr>
        <w:t>Shaft Design Free-Body Diagram</w:t>
      </w:r>
    </w:p>
    <w:p w14:paraId="0667209F" w14:textId="12BAA638" w:rsidR="00A16D56" w:rsidRPr="00A16D56" w:rsidRDefault="00A16D56" w:rsidP="00237D15">
      <w:pPr>
        <w:pStyle w:val="paragraph"/>
        <w:jc w:val="both"/>
        <w:textAlignment w:val="baseline"/>
        <w:rPr>
          <w:rFonts w:ascii="Aptos" w:eastAsiaTheme="majorEastAsia" w:hAnsi="Aptos"/>
          <w:color w:val="FF0000"/>
        </w:rPr>
      </w:pPr>
      <w:r w:rsidRPr="00A16D56">
        <w:rPr>
          <w:rFonts w:ascii="Aptos" w:eastAsiaTheme="majorEastAsia" w:hAnsi="Aptos"/>
          <w:color w:val="FF0000"/>
        </w:rPr>
        <w:t xml:space="preserve">The key design for the </w:t>
      </w:r>
      <w:proofErr w:type="spellStart"/>
      <w:r w:rsidRPr="00A16D56">
        <w:rPr>
          <w:rFonts w:ascii="Aptos" w:eastAsiaTheme="majorEastAsia" w:hAnsi="Aptos"/>
          <w:color w:val="FF0000"/>
        </w:rPr>
        <w:t>TerraProbe's</w:t>
      </w:r>
      <w:proofErr w:type="spellEnd"/>
      <w:r w:rsidRPr="00A16D56">
        <w:rPr>
          <w:rFonts w:ascii="Aptos" w:eastAsiaTheme="majorEastAsia" w:hAnsi="Aptos"/>
          <w:color w:val="FF0000"/>
        </w:rPr>
        <w:t xml:space="preserve"> shaft is </w:t>
      </w:r>
      <w:r w:rsidR="00FE5291">
        <w:rPr>
          <w:rFonts w:ascii="Aptos" w:eastAsiaTheme="majorEastAsia" w:hAnsi="Aptos"/>
          <w:color w:val="FF0000"/>
        </w:rPr>
        <w:t xml:space="preserve">important to ensure proper </w:t>
      </w:r>
      <w:r w:rsidRPr="00A16D56">
        <w:rPr>
          <w:rFonts w:ascii="Aptos" w:eastAsiaTheme="majorEastAsia" w:hAnsi="Aptos"/>
          <w:color w:val="FF0000"/>
        </w:rPr>
        <w:t xml:space="preserve">power transmission and preventing relative rotation between the shaft and its connected components. A square key with dimensions of 0.125 inches for both width and height </w:t>
      </w:r>
      <w:r w:rsidR="00907E7B" w:rsidRPr="00A16D56">
        <w:rPr>
          <w:rFonts w:ascii="Aptos" w:eastAsiaTheme="majorEastAsia" w:hAnsi="Aptos"/>
          <w:color w:val="FF0000"/>
        </w:rPr>
        <w:t>w</w:t>
      </w:r>
      <w:r w:rsidR="00907E7B">
        <w:rPr>
          <w:rFonts w:ascii="Aptos" w:eastAsiaTheme="majorEastAsia" w:hAnsi="Aptos"/>
          <w:color w:val="FF0000"/>
        </w:rPr>
        <w:t>ere</w:t>
      </w:r>
      <w:r w:rsidRPr="00A16D56">
        <w:rPr>
          <w:rFonts w:ascii="Aptos" w:eastAsiaTheme="majorEastAsia" w:hAnsi="Aptos"/>
          <w:color w:val="FF0000"/>
        </w:rPr>
        <w:t xml:space="preserve"> selected based on the shaft diameter of 0.5 inches, following </w:t>
      </w:r>
      <w:r w:rsidR="00FE5291">
        <w:rPr>
          <w:rFonts w:ascii="Aptos" w:eastAsiaTheme="majorEastAsia" w:hAnsi="Aptos"/>
          <w:color w:val="FF0000"/>
        </w:rPr>
        <w:t xml:space="preserve">AGMA </w:t>
      </w:r>
      <w:r w:rsidRPr="00A16D56">
        <w:rPr>
          <w:rFonts w:ascii="Aptos" w:eastAsiaTheme="majorEastAsia" w:hAnsi="Aptos"/>
          <w:color w:val="FF0000"/>
        </w:rPr>
        <w:t>recommendations. The key length was determined to be 0.25 inches, satisfying both shear and crushing safety requirements with a factor of safety of 1.5.</w:t>
      </w:r>
      <w:r w:rsidR="00625813">
        <w:rPr>
          <w:rFonts w:ascii="Aptos" w:eastAsiaTheme="majorEastAsia" w:hAnsi="Aptos"/>
          <w:color w:val="FF0000"/>
        </w:rPr>
        <w:t xml:space="preserve"> (Refer to Appendix A.3 to </w:t>
      </w:r>
      <w:r w:rsidR="00A54012">
        <w:rPr>
          <w:rFonts w:ascii="Aptos" w:eastAsiaTheme="majorEastAsia" w:hAnsi="Aptos"/>
          <w:color w:val="FF0000"/>
        </w:rPr>
        <w:t>for the AGMA equations utilized)</w:t>
      </w:r>
    </w:p>
    <w:p w14:paraId="58E3235A" w14:textId="3A7F08D0" w:rsidR="00B01751" w:rsidRPr="006C5F90" w:rsidRDefault="00A16D56" w:rsidP="00237D15">
      <w:pPr>
        <w:pStyle w:val="paragraph"/>
        <w:jc w:val="both"/>
        <w:textAlignment w:val="baseline"/>
        <w:rPr>
          <w:rFonts w:ascii="Aptos" w:eastAsiaTheme="majorEastAsia" w:hAnsi="Aptos"/>
          <w:color w:val="FF0000"/>
        </w:rPr>
      </w:pPr>
      <w:r w:rsidRPr="00A16D56">
        <w:rPr>
          <w:rFonts w:ascii="Aptos" w:eastAsiaTheme="majorEastAsia" w:hAnsi="Aptos"/>
          <w:color w:val="FF0000"/>
        </w:rPr>
        <w:lastRenderedPageBreak/>
        <w:t xml:space="preserve">The key material </w:t>
      </w:r>
      <w:r w:rsidR="00175D34">
        <w:rPr>
          <w:rFonts w:ascii="Aptos" w:eastAsiaTheme="majorEastAsia" w:hAnsi="Aptos"/>
          <w:color w:val="FF0000"/>
        </w:rPr>
        <w:t xml:space="preserve">chosen was </w:t>
      </w:r>
      <w:r w:rsidRPr="00A16D56">
        <w:rPr>
          <w:rFonts w:ascii="Aptos" w:eastAsiaTheme="majorEastAsia" w:hAnsi="Aptos"/>
          <w:color w:val="FF0000"/>
        </w:rPr>
        <w:t xml:space="preserve">AISI </w:t>
      </w:r>
      <w:r w:rsidR="00645C1F">
        <w:rPr>
          <w:rFonts w:ascii="Aptos" w:eastAsiaTheme="majorEastAsia" w:hAnsi="Aptos"/>
          <w:color w:val="FF0000"/>
        </w:rPr>
        <w:t>1045 Carbon</w:t>
      </w:r>
      <w:r w:rsidRPr="00A16D56">
        <w:rPr>
          <w:rFonts w:ascii="Aptos" w:eastAsiaTheme="majorEastAsia" w:hAnsi="Aptos"/>
          <w:color w:val="FF0000"/>
        </w:rPr>
        <w:t xml:space="preserve"> </w:t>
      </w:r>
      <w:r w:rsidR="00357687" w:rsidRPr="00A16D56">
        <w:rPr>
          <w:rFonts w:ascii="Aptos" w:eastAsiaTheme="majorEastAsia" w:hAnsi="Aptos"/>
          <w:color w:val="FF0000"/>
        </w:rPr>
        <w:t>steel</w:t>
      </w:r>
      <w:r w:rsidR="00357687">
        <w:rPr>
          <w:rFonts w:ascii="Aptos" w:eastAsiaTheme="majorEastAsia" w:hAnsi="Aptos"/>
          <w:color w:val="FF0000"/>
        </w:rPr>
        <w:t>,</w:t>
      </w:r>
      <w:r w:rsidRPr="00A16D56">
        <w:rPr>
          <w:rFonts w:ascii="Aptos" w:eastAsiaTheme="majorEastAsia" w:hAnsi="Aptos"/>
          <w:color w:val="FF0000"/>
        </w:rPr>
        <w:t xml:space="preserve"> providing adequate strength to withstand the calculated torque of 106 </w:t>
      </w:r>
      <w:proofErr w:type="spellStart"/>
      <w:r w:rsidRPr="00A16D56">
        <w:rPr>
          <w:rFonts w:ascii="Aptos" w:eastAsiaTheme="majorEastAsia" w:hAnsi="Aptos"/>
          <w:color w:val="FF0000"/>
        </w:rPr>
        <w:t>lbf</w:t>
      </w:r>
      <w:proofErr w:type="spellEnd"/>
      <w:r w:rsidRPr="00A16D56">
        <w:rPr>
          <w:rFonts w:ascii="Aptos" w:eastAsiaTheme="majorEastAsia" w:hAnsi="Aptos"/>
          <w:color w:val="FF0000"/>
        </w:rPr>
        <w:t>. This design ensures that the key can effectively transmit power from the motor to the gear system without failure due to shear or crushing stresses. The selected key dimensions (w = 0.125 in, h = 0.125 in, l = 0.25 in) correspond to McMaster-Carr Part # 98870A090, which offers standardized, readily available components for ease of manufacturing and maintenance.</w:t>
      </w:r>
    </w:p>
    <w:p w14:paraId="7108FC0D" w14:textId="77777777" w:rsidR="00907E7B" w:rsidRDefault="00907E7B" w:rsidP="00237D15">
      <w:pPr>
        <w:pStyle w:val="paragraph"/>
        <w:jc w:val="both"/>
        <w:textAlignment w:val="baseline"/>
        <w:rPr>
          <w:rFonts w:ascii="Aptos" w:eastAsiaTheme="majorEastAsia" w:hAnsi="Aptos"/>
          <w:color w:val="FF0000"/>
        </w:rPr>
      </w:pPr>
    </w:p>
    <w:p w14:paraId="09B3292B" w14:textId="77777777" w:rsidR="00907E7B" w:rsidRDefault="00907E7B" w:rsidP="00237D15">
      <w:pPr>
        <w:pStyle w:val="paragraph"/>
        <w:jc w:val="both"/>
        <w:textAlignment w:val="baseline"/>
        <w:rPr>
          <w:rFonts w:ascii="Aptos" w:eastAsiaTheme="majorEastAsia" w:hAnsi="Aptos"/>
          <w:color w:val="FF0000"/>
        </w:rPr>
      </w:pPr>
    </w:p>
    <w:p w14:paraId="40AFF28F" w14:textId="77777777" w:rsidR="00907E7B" w:rsidRDefault="00907E7B" w:rsidP="00237D15">
      <w:pPr>
        <w:pStyle w:val="paragraph"/>
        <w:jc w:val="both"/>
        <w:textAlignment w:val="baseline"/>
        <w:rPr>
          <w:rFonts w:ascii="Aptos" w:eastAsiaTheme="majorEastAsia" w:hAnsi="Aptos"/>
          <w:color w:val="FF0000"/>
        </w:rPr>
      </w:pPr>
    </w:p>
    <w:p w14:paraId="4C53B468" w14:textId="77777777" w:rsidR="00907E7B" w:rsidRDefault="00907E7B" w:rsidP="00237D15">
      <w:pPr>
        <w:pStyle w:val="paragraph"/>
        <w:jc w:val="both"/>
        <w:textAlignment w:val="baseline"/>
        <w:rPr>
          <w:rFonts w:ascii="Aptos" w:eastAsiaTheme="majorEastAsia" w:hAnsi="Aptos"/>
          <w:color w:val="FF0000"/>
        </w:rPr>
      </w:pPr>
    </w:p>
    <w:p w14:paraId="3280ED15" w14:textId="77777777" w:rsidR="00907E7B" w:rsidRDefault="00907E7B" w:rsidP="00237D15">
      <w:pPr>
        <w:pStyle w:val="paragraph"/>
        <w:jc w:val="both"/>
        <w:textAlignment w:val="baseline"/>
        <w:rPr>
          <w:rFonts w:ascii="Aptos" w:eastAsiaTheme="majorEastAsia" w:hAnsi="Aptos"/>
          <w:color w:val="FF0000"/>
        </w:rPr>
      </w:pPr>
    </w:p>
    <w:p w14:paraId="54932E39" w14:textId="5186EAAC" w:rsidR="00907E7B" w:rsidRPr="006C5F90" w:rsidRDefault="00CD388B" w:rsidP="00CD388B">
      <w:pPr>
        <w:spacing w:after="160" w:line="279" w:lineRule="auto"/>
        <w:rPr>
          <w:rFonts w:ascii="Aptos" w:eastAsiaTheme="majorEastAsia" w:hAnsi="Aptos"/>
          <w:color w:val="FF0000"/>
        </w:rPr>
      </w:pPr>
      <w:r>
        <w:rPr>
          <w:rFonts w:ascii="Aptos" w:eastAsiaTheme="majorEastAsia" w:hAnsi="Aptos"/>
          <w:color w:val="FF0000"/>
        </w:rPr>
        <w:br w:type="page"/>
      </w:r>
    </w:p>
    <w:p w14:paraId="083E35BD" w14:textId="7065FE43" w:rsidR="00961F86" w:rsidRPr="00945EC5" w:rsidRDefault="00A87045" w:rsidP="00961F86">
      <w:pPr>
        <w:pStyle w:val="Heading1"/>
        <w:numPr>
          <w:ilvl w:val="0"/>
          <w:numId w:val="14"/>
        </w:numPr>
        <w:rPr>
          <w:b/>
          <w:color w:val="FF0000"/>
          <w:sz w:val="32"/>
          <w:szCs w:val="32"/>
        </w:rPr>
      </w:pPr>
      <w:bookmarkStart w:id="12" w:name="_Toc192194177"/>
      <w:r w:rsidRPr="00945EC5">
        <w:rPr>
          <w:b/>
          <w:bCs/>
          <w:color w:val="FF0000"/>
          <w:sz w:val="32"/>
          <w:szCs w:val="32"/>
        </w:rPr>
        <w:lastRenderedPageBreak/>
        <w:t xml:space="preserve">Failure Modes &amp; </w:t>
      </w:r>
      <w:r w:rsidR="00961F86" w:rsidRPr="00945EC5">
        <w:rPr>
          <w:b/>
          <w:color w:val="FF0000"/>
          <w:sz w:val="32"/>
          <w:szCs w:val="32"/>
        </w:rPr>
        <w:t>Risk Management</w:t>
      </w:r>
      <w:bookmarkEnd w:id="12"/>
      <w:r w:rsidR="00961F86" w:rsidRPr="00945EC5">
        <w:rPr>
          <w:b/>
          <w:color w:val="FF0000"/>
          <w:sz w:val="32"/>
          <w:szCs w:val="32"/>
        </w:rPr>
        <w:t xml:space="preserve"> </w:t>
      </w:r>
    </w:p>
    <w:p w14:paraId="79AB98A5" w14:textId="4CE832A7" w:rsidR="00A87045" w:rsidRPr="00D4325E" w:rsidRDefault="00A87045" w:rsidP="00D4325E">
      <w:pPr>
        <w:pStyle w:val="paragraph"/>
        <w:jc w:val="both"/>
        <w:textAlignment w:val="baseline"/>
        <w:rPr>
          <w:rFonts w:ascii="Aptos" w:eastAsiaTheme="majorEastAsia" w:hAnsi="Aptos"/>
          <w:color w:val="FF0000"/>
        </w:rPr>
      </w:pPr>
      <w:r w:rsidRPr="00A87045">
        <w:rPr>
          <w:rFonts w:ascii="Aptos" w:eastAsiaTheme="majorEastAsia" w:hAnsi="Aptos"/>
          <w:color w:val="FF0000"/>
        </w:rPr>
        <w:t xml:space="preserve">The Failure Modes and Effects Analysis (FMEA) process was conducted to identify, evaluate, and mitigate potential failure modes in the </w:t>
      </w:r>
      <w:proofErr w:type="spellStart"/>
      <w:r w:rsidRPr="00A87045">
        <w:rPr>
          <w:rFonts w:ascii="Aptos" w:eastAsiaTheme="majorEastAsia" w:hAnsi="Aptos"/>
          <w:color w:val="FF0000"/>
        </w:rPr>
        <w:t>TerraProbe</w:t>
      </w:r>
      <w:proofErr w:type="spellEnd"/>
      <w:r w:rsidRPr="00A87045">
        <w:rPr>
          <w:rFonts w:ascii="Aptos" w:eastAsiaTheme="majorEastAsia" w:hAnsi="Aptos"/>
          <w:color w:val="FF0000"/>
        </w:rPr>
        <w:t xml:space="preserve"> system</w:t>
      </w:r>
      <w:r w:rsidR="00A231E0">
        <w:rPr>
          <w:rFonts w:ascii="Aptos" w:eastAsiaTheme="majorEastAsia" w:hAnsi="Aptos"/>
          <w:color w:val="FF0000"/>
        </w:rPr>
        <w:t>, including the soil burrowing and testing probe components</w:t>
      </w:r>
      <w:r w:rsidRPr="00A87045">
        <w:rPr>
          <w:rFonts w:ascii="Aptos" w:eastAsiaTheme="majorEastAsia" w:hAnsi="Aptos"/>
          <w:color w:val="FF0000"/>
        </w:rPr>
        <w:t>. This analysis assesses key components, their possible failure modes, effects, causes, and current controls while assigning severity (SEV), occurrence (OCC), and detection (DET) rankings to calculate the Risk Priority Number (RPN). By prioritizing risks based on RPN, targeted mitigation actions were developed to improve reliability and performance.</w:t>
      </w:r>
      <w:r w:rsidRPr="00D4325E">
        <w:rPr>
          <w:rFonts w:ascii="Aptos" w:eastAsiaTheme="majorEastAsia" w:hAnsi="Aptos"/>
          <w:color w:val="FF0000"/>
        </w:rPr>
        <w:t xml:space="preserve"> </w:t>
      </w:r>
    </w:p>
    <w:p w14:paraId="46882D4F" w14:textId="749B0213" w:rsidR="00A87045" w:rsidRPr="00A87045" w:rsidRDefault="00A87045" w:rsidP="00D4325E">
      <w:pPr>
        <w:pStyle w:val="paragraph"/>
        <w:jc w:val="both"/>
        <w:textAlignment w:val="baseline"/>
        <w:rPr>
          <w:rFonts w:ascii="Aptos" w:eastAsiaTheme="majorEastAsia" w:hAnsi="Aptos"/>
          <w:color w:val="FF0000"/>
        </w:rPr>
      </w:pPr>
      <w:r w:rsidRPr="00A87045">
        <w:rPr>
          <w:rFonts w:ascii="Aptos" w:eastAsiaTheme="majorEastAsia" w:hAnsi="Aptos"/>
          <w:color w:val="FF0000"/>
        </w:rPr>
        <w:t>The highest-risk areas identified include battery depletion (RPN: 270), motor overheating (RPN: 240), and data transmission failures (RPN: 240), which could lead to critical malfunctions or system shutdowns. To address these, optimized power management strategies, enhanced thermal control for motors, and more robust data transmission methods (e.g., upgrading to an Arduino Mega and switching to SD cards) were proposed. Additionally, sensor failures (RPN: 180) and soil water ingress (RPN: 180) pose risks to data accuracy and device longevity, necessitating improved sealing, shock-absorbing mounts, and enhanced sensor protection measures.</w:t>
      </w:r>
    </w:p>
    <w:p w14:paraId="12BDED5D" w14:textId="7ED85D02" w:rsidR="00824156" w:rsidRDefault="00A87045" w:rsidP="00246B82">
      <w:pPr>
        <w:pStyle w:val="paragraph"/>
        <w:jc w:val="both"/>
        <w:textAlignment w:val="baseline"/>
        <w:rPr>
          <w:rFonts w:ascii="Aptos" w:eastAsiaTheme="majorEastAsia" w:hAnsi="Aptos"/>
          <w:color w:val="FF0000"/>
        </w:rPr>
      </w:pPr>
      <w:r w:rsidRPr="00A87045">
        <w:rPr>
          <w:rFonts w:ascii="Aptos" w:eastAsiaTheme="majorEastAsia" w:hAnsi="Aptos"/>
          <w:color w:val="FF0000"/>
        </w:rPr>
        <w:t xml:space="preserve">Following mitigation efforts, the revised RPN values show a significant reduction across all failure modes, particularly in high-risk areas such as power system failure (reduced from 270 to 54), overheating (from 240 to 54), and mechanical couplings (from 240 to 63). These improvements indicate a more robust system with better durability, maintainability, and operational efficiency. Moving forward, implementing these changes will enhance </w:t>
      </w:r>
      <w:proofErr w:type="spellStart"/>
      <w:r w:rsidRPr="00A87045">
        <w:rPr>
          <w:rFonts w:ascii="Aptos" w:eastAsiaTheme="majorEastAsia" w:hAnsi="Aptos"/>
          <w:color w:val="FF0000"/>
        </w:rPr>
        <w:t>TerraProbe's</w:t>
      </w:r>
      <w:proofErr w:type="spellEnd"/>
      <w:r w:rsidRPr="00A87045">
        <w:rPr>
          <w:rFonts w:ascii="Aptos" w:eastAsiaTheme="majorEastAsia" w:hAnsi="Aptos"/>
          <w:color w:val="FF0000"/>
        </w:rPr>
        <w:t xml:space="preserve"> reliability in real-world agricultural conditions, ensuring consistent and accurate soil data collection.</w:t>
      </w:r>
    </w:p>
    <w:p w14:paraId="79885957" w14:textId="4F74A25E" w:rsidR="00824156" w:rsidRPr="00246B82" w:rsidRDefault="004A4FFA" w:rsidP="004A4FFA">
      <w:pPr>
        <w:spacing w:after="160" w:line="279" w:lineRule="auto"/>
        <w:rPr>
          <w:rFonts w:ascii="Aptos" w:eastAsiaTheme="majorEastAsia" w:hAnsi="Aptos"/>
          <w:color w:val="FF0000"/>
        </w:rPr>
      </w:pPr>
      <w:r>
        <w:rPr>
          <w:rFonts w:ascii="Aptos" w:eastAsiaTheme="majorEastAsia" w:hAnsi="Aptos"/>
          <w:color w:val="FF0000"/>
        </w:rPr>
        <w:br w:type="page"/>
      </w:r>
    </w:p>
    <w:p w14:paraId="782AD987" w14:textId="367ABCF6" w:rsidR="7F24E673" w:rsidRPr="00F649E4" w:rsidRDefault="00720751" w:rsidP="00C25C4E">
      <w:pPr>
        <w:pStyle w:val="Heading1"/>
        <w:numPr>
          <w:ilvl w:val="0"/>
          <w:numId w:val="14"/>
        </w:numPr>
        <w:rPr>
          <w:rFonts w:ascii="Aptos" w:hAnsi="Aptos"/>
          <w:b/>
          <w:color w:val="FF0000"/>
          <w:sz w:val="32"/>
          <w:szCs w:val="32"/>
        </w:rPr>
      </w:pPr>
      <w:bookmarkStart w:id="13" w:name="_Toc192194178"/>
      <w:r w:rsidRPr="00F649E4">
        <w:rPr>
          <w:rFonts w:ascii="Aptos" w:hAnsi="Aptos"/>
          <w:b/>
          <w:color w:val="FF0000"/>
          <w:sz w:val="32"/>
          <w:szCs w:val="32"/>
        </w:rPr>
        <w:lastRenderedPageBreak/>
        <w:t>Manufacturing &amp; Sourcing Strategy</w:t>
      </w:r>
      <w:bookmarkEnd w:id="13"/>
    </w:p>
    <w:p w14:paraId="33E4F0F5" w14:textId="77777777" w:rsidR="00DC7FE7" w:rsidRPr="007E427B" w:rsidRDefault="00DC7FE7" w:rsidP="00D4325E">
      <w:pPr>
        <w:pStyle w:val="NormalWeb"/>
        <w:jc w:val="both"/>
        <w:rPr>
          <w:rFonts w:asciiTheme="minorHAnsi" w:hAnsiTheme="minorHAnsi"/>
          <w:color w:val="FF0000"/>
        </w:rPr>
      </w:pPr>
      <w:r w:rsidRPr="007E427B">
        <w:rPr>
          <w:rFonts w:asciiTheme="minorHAnsi" w:hAnsiTheme="minorHAnsi"/>
          <w:color w:val="FF0000"/>
        </w:rPr>
        <w:t>For this project, a careful make-or-buy analysis was conducted to determine the most efficient and cost-effective approach. The decision was made to manufacture the inner and outer payloads, sensor probe casing, and foot pedals in-house due to their specific shape requirements and custom design needs. Conversely, sensors, electronics, batteries, gears, shafts, and motors will be sourced externally. The gears, for example, involve a complex manufacturing process that would be costly to replicate in-house, while precision-engineered components like motors and sensors require specialized expertise and are best purchased.</w:t>
      </w:r>
    </w:p>
    <w:p w14:paraId="7EC9C760" w14:textId="4D677B2A" w:rsidR="00162FD7" w:rsidRPr="003F3FDD" w:rsidRDefault="00162FD7" w:rsidP="00162FD7">
      <w:pPr>
        <w:pStyle w:val="NormalWeb"/>
        <w:jc w:val="center"/>
        <w:rPr>
          <w:rFonts w:asciiTheme="minorHAnsi" w:hAnsiTheme="minorHAnsi"/>
          <w:b/>
          <w:bCs/>
          <w:color w:val="FF0000"/>
        </w:rPr>
      </w:pPr>
      <w:r w:rsidRPr="003F3FDD">
        <w:rPr>
          <w:rFonts w:asciiTheme="minorHAnsi" w:hAnsiTheme="minorHAnsi"/>
          <w:b/>
          <w:bCs/>
          <w:color w:val="FF0000"/>
        </w:rPr>
        <w:t xml:space="preserve">Table </w:t>
      </w:r>
      <w:r w:rsidR="003F3FDD" w:rsidRPr="003F3FDD">
        <w:rPr>
          <w:rFonts w:asciiTheme="minorHAnsi" w:hAnsiTheme="minorHAnsi"/>
          <w:b/>
          <w:bCs/>
          <w:color w:val="FF0000"/>
        </w:rPr>
        <w:t>2</w:t>
      </w:r>
      <w:r w:rsidRPr="003F3FDD">
        <w:rPr>
          <w:rFonts w:asciiTheme="minorHAnsi" w:hAnsiTheme="minorHAnsi"/>
          <w:b/>
          <w:bCs/>
          <w:color w:val="FF0000"/>
        </w:rPr>
        <w:t xml:space="preserve">. Make or Buy Table with </w:t>
      </w:r>
      <w:r w:rsidR="003F3FDD">
        <w:rPr>
          <w:rFonts w:asciiTheme="minorHAnsi" w:hAnsiTheme="minorHAnsi"/>
          <w:b/>
          <w:bCs/>
          <w:color w:val="FF0000"/>
        </w:rPr>
        <w:t>J</w:t>
      </w:r>
      <w:r w:rsidRPr="003F3FDD">
        <w:rPr>
          <w:rFonts w:asciiTheme="minorHAnsi" w:hAnsiTheme="minorHAnsi"/>
          <w:b/>
          <w:bCs/>
          <w:color w:val="FF0000"/>
        </w:rPr>
        <w:t>ustifications</w:t>
      </w:r>
    </w:p>
    <w:tbl>
      <w:tblPr>
        <w:tblStyle w:val="TableGrid"/>
        <w:tblW w:w="0" w:type="auto"/>
        <w:tblLook w:val="04A0" w:firstRow="1" w:lastRow="0" w:firstColumn="1" w:lastColumn="0" w:noHBand="0" w:noVBand="1"/>
      </w:tblPr>
      <w:tblGrid>
        <w:gridCol w:w="2161"/>
        <w:gridCol w:w="1307"/>
        <w:gridCol w:w="5882"/>
      </w:tblGrid>
      <w:tr w:rsidR="006F5BD4" w:rsidRPr="006F5BD4" w14:paraId="361BD42B" w14:textId="77777777" w:rsidTr="006F5BD4">
        <w:tc>
          <w:tcPr>
            <w:tcW w:w="0" w:type="auto"/>
            <w:hideMark/>
          </w:tcPr>
          <w:p w14:paraId="7F292779" w14:textId="77777777" w:rsidR="006F5BD4" w:rsidRPr="006F5BD4" w:rsidRDefault="006F5BD4" w:rsidP="006F5BD4">
            <w:pPr>
              <w:pStyle w:val="NormalWeb"/>
              <w:rPr>
                <w:rFonts w:asciiTheme="minorHAnsi" w:hAnsiTheme="minorHAnsi"/>
                <w:b/>
                <w:bCs/>
                <w:color w:val="FF0000"/>
              </w:rPr>
            </w:pPr>
            <w:r w:rsidRPr="006F5BD4">
              <w:rPr>
                <w:rFonts w:asciiTheme="minorHAnsi" w:hAnsiTheme="minorHAnsi"/>
                <w:b/>
                <w:bCs/>
                <w:color w:val="FF0000"/>
              </w:rPr>
              <w:t>Component</w:t>
            </w:r>
          </w:p>
        </w:tc>
        <w:tc>
          <w:tcPr>
            <w:tcW w:w="0" w:type="auto"/>
            <w:hideMark/>
          </w:tcPr>
          <w:p w14:paraId="68DC5314" w14:textId="77777777" w:rsidR="006F5BD4" w:rsidRPr="006F5BD4" w:rsidRDefault="006F5BD4" w:rsidP="006F5BD4">
            <w:pPr>
              <w:pStyle w:val="NormalWeb"/>
              <w:rPr>
                <w:rFonts w:asciiTheme="minorHAnsi" w:hAnsiTheme="minorHAnsi"/>
                <w:b/>
                <w:bCs/>
                <w:color w:val="FF0000"/>
              </w:rPr>
            </w:pPr>
            <w:r w:rsidRPr="006F5BD4">
              <w:rPr>
                <w:rFonts w:asciiTheme="minorHAnsi" w:hAnsiTheme="minorHAnsi"/>
                <w:b/>
                <w:bCs/>
                <w:color w:val="FF0000"/>
              </w:rPr>
              <w:t>Make/Buy</w:t>
            </w:r>
          </w:p>
        </w:tc>
        <w:tc>
          <w:tcPr>
            <w:tcW w:w="0" w:type="auto"/>
            <w:hideMark/>
          </w:tcPr>
          <w:p w14:paraId="676C057F" w14:textId="77777777" w:rsidR="006F5BD4" w:rsidRPr="006F5BD4" w:rsidRDefault="006F5BD4" w:rsidP="006F5BD4">
            <w:pPr>
              <w:pStyle w:val="NormalWeb"/>
              <w:rPr>
                <w:rFonts w:asciiTheme="minorHAnsi" w:hAnsiTheme="minorHAnsi"/>
                <w:b/>
                <w:bCs/>
                <w:color w:val="FF0000"/>
              </w:rPr>
            </w:pPr>
            <w:r w:rsidRPr="006F5BD4">
              <w:rPr>
                <w:rFonts w:asciiTheme="minorHAnsi" w:hAnsiTheme="minorHAnsi"/>
                <w:b/>
                <w:bCs/>
                <w:color w:val="FF0000"/>
              </w:rPr>
              <w:t>Justification</w:t>
            </w:r>
          </w:p>
        </w:tc>
      </w:tr>
      <w:tr w:rsidR="006F5BD4" w:rsidRPr="006F5BD4" w14:paraId="3688B345" w14:textId="77777777" w:rsidTr="006F5BD4">
        <w:tc>
          <w:tcPr>
            <w:tcW w:w="0" w:type="auto"/>
            <w:hideMark/>
          </w:tcPr>
          <w:p w14:paraId="64A75933"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Inner Payload</w:t>
            </w:r>
          </w:p>
        </w:tc>
        <w:tc>
          <w:tcPr>
            <w:tcW w:w="0" w:type="auto"/>
            <w:hideMark/>
          </w:tcPr>
          <w:p w14:paraId="0315E2BB"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79A7D44E"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Requires specific shapes that are best controlled in-house.</w:t>
            </w:r>
          </w:p>
        </w:tc>
      </w:tr>
      <w:tr w:rsidR="006F5BD4" w:rsidRPr="006F5BD4" w14:paraId="73F56A8A" w14:textId="77777777" w:rsidTr="006F5BD4">
        <w:tc>
          <w:tcPr>
            <w:tcW w:w="0" w:type="auto"/>
            <w:hideMark/>
          </w:tcPr>
          <w:p w14:paraId="35521D15"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Outer Payload</w:t>
            </w:r>
          </w:p>
        </w:tc>
        <w:tc>
          <w:tcPr>
            <w:tcW w:w="0" w:type="auto"/>
            <w:hideMark/>
          </w:tcPr>
          <w:p w14:paraId="2A327F41"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6E48A52C"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Custom design requirements make in-house production preferable.</w:t>
            </w:r>
          </w:p>
        </w:tc>
      </w:tr>
      <w:tr w:rsidR="006F5BD4" w:rsidRPr="006F5BD4" w14:paraId="31E29343" w14:textId="77777777" w:rsidTr="006F5BD4">
        <w:tc>
          <w:tcPr>
            <w:tcW w:w="0" w:type="auto"/>
            <w:hideMark/>
          </w:tcPr>
          <w:p w14:paraId="29051D28"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Sensor Probe Casing</w:t>
            </w:r>
          </w:p>
        </w:tc>
        <w:tc>
          <w:tcPr>
            <w:tcW w:w="0" w:type="auto"/>
            <w:hideMark/>
          </w:tcPr>
          <w:p w14:paraId="443C4619"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5759FA42"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Custom casing ensures proper fit for sensors and electronics.</w:t>
            </w:r>
          </w:p>
        </w:tc>
      </w:tr>
      <w:tr w:rsidR="006F5BD4" w:rsidRPr="006F5BD4" w14:paraId="2DAF8274" w14:textId="77777777" w:rsidTr="006F5BD4">
        <w:tc>
          <w:tcPr>
            <w:tcW w:w="0" w:type="auto"/>
            <w:hideMark/>
          </w:tcPr>
          <w:p w14:paraId="5C3850A6"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Foot Pedals</w:t>
            </w:r>
          </w:p>
        </w:tc>
        <w:tc>
          <w:tcPr>
            <w:tcW w:w="0" w:type="auto"/>
            <w:hideMark/>
          </w:tcPr>
          <w:p w14:paraId="777ACBF0"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3CEEBC03"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Custom design is required to meet project needs.</w:t>
            </w:r>
          </w:p>
        </w:tc>
      </w:tr>
      <w:tr w:rsidR="006F5BD4" w:rsidRPr="006F5BD4" w14:paraId="337B884E" w14:textId="77777777" w:rsidTr="006F5BD4">
        <w:tc>
          <w:tcPr>
            <w:tcW w:w="0" w:type="auto"/>
            <w:hideMark/>
          </w:tcPr>
          <w:p w14:paraId="412C5AEE"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Sensors</w:t>
            </w:r>
          </w:p>
        </w:tc>
        <w:tc>
          <w:tcPr>
            <w:tcW w:w="0" w:type="auto"/>
            <w:hideMark/>
          </w:tcPr>
          <w:p w14:paraId="5DA93E8A"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40D12B6B"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Precision components that are not feasible to manufacture.</w:t>
            </w:r>
          </w:p>
        </w:tc>
      </w:tr>
      <w:tr w:rsidR="006F5BD4" w:rsidRPr="006F5BD4" w14:paraId="426376C1" w14:textId="77777777" w:rsidTr="006F5BD4">
        <w:tc>
          <w:tcPr>
            <w:tcW w:w="0" w:type="auto"/>
            <w:hideMark/>
          </w:tcPr>
          <w:p w14:paraId="2528E969"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Electronics</w:t>
            </w:r>
          </w:p>
        </w:tc>
        <w:tc>
          <w:tcPr>
            <w:tcW w:w="0" w:type="auto"/>
            <w:hideMark/>
          </w:tcPr>
          <w:p w14:paraId="2D8F2927"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682A85FF"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Specialized components requiring external sourcing.</w:t>
            </w:r>
          </w:p>
        </w:tc>
      </w:tr>
      <w:tr w:rsidR="006F5BD4" w:rsidRPr="006F5BD4" w14:paraId="0660C5F8" w14:textId="77777777" w:rsidTr="006F5BD4">
        <w:tc>
          <w:tcPr>
            <w:tcW w:w="0" w:type="auto"/>
            <w:hideMark/>
          </w:tcPr>
          <w:p w14:paraId="7CCFB243"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Batteries</w:t>
            </w:r>
          </w:p>
        </w:tc>
        <w:tc>
          <w:tcPr>
            <w:tcW w:w="0" w:type="auto"/>
            <w:hideMark/>
          </w:tcPr>
          <w:p w14:paraId="46F6A09C"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7E7C6CA4"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Standardized and regulated components best sourced externally.</w:t>
            </w:r>
          </w:p>
        </w:tc>
      </w:tr>
      <w:tr w:rsidR="006F5BD4" w:rsidRPr="006F5BD4" w14:paraId="01A933A5" w14:textId="77777777" w:rsidTr="006F5BD4">
        <w:tc>
          <w:tcPr>
            <w:tcW w:w="0" w:type="auto"/>
            <w:hideMark/>
          </w:tcPr>
          <w:p w14:paraId="49976E45"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Gears</w:t>
            </w:r>
          </w:p>
        </w:tc>
        <w:tc>
          <w:tcPr>
            <w:tcW w:w="0" w:type="auto"/>
            <w:hideMark/>
          </w:tcPr>
          <w:p w14:paraId="516E293A"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0A307FF3"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Complex manufacturing process and high production cost.</w:t>
            </w:r>
          </w:p>
        </w:tc>
      </w:tr>
      <w:tr w:rsidR="006F5BD4" w:rsidRPr="006F5BD4" w14:paraId="1EF465E8" w14:textId="77777777" w:rsidTr="006F5BD4">
        <w:tc>
          <w:tcPr>
            <w:tcW w:w="0" w:type="auto"/>
            <w:hideMark/>
          </w:tcPr>
          <w:p w14:paraId="532EF46B"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Shafts</w:t>
            </w:r>
          </w:p>
        </w:tc>
        <w:tc>
          <w:tcPr>
            <w:tcW w:w="0" w:type="auto"/>
            <w:hideMark/>
          </w:tcPr>
          <w:p w14:paraId="4B637E8B"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42FA7F5A" w14:textId="0DDB9EA3" w:rsidR="006F5BD4" w:rsidRPr="006F5BD4" w:rsidRDefault="006F5BD4" w:rsidP="006F5BD4">
            <w:pPr>
              <w:pStyle w:val="NormalWeb"/>
              <w:rPr>
                <w:rFonts w:asciiTheme="minorHAnsi" w:hAnsiTheme="minorHAnsi"/>
                <w:color w:val="FF0000"/>
              </w:rPr>
            </w:pPr>
            <w:r>
              <w:rPr>
                <w:rFonts w:asciiTheme="minorHAnsi" w:hAnsiTheme="minorHAnsi"/>
                <w:color w:val="FF0000"/>
              </w:rPr>
              <w:t>Bought at standard size and manufactured as needed by ME shop</w:t>
            </w:r>
            <w:r w:rsidRPr="006F5BD4">
              <w:rPr>
                <w:rFonts w:asciiTheme="minorHAnsi" w:hAnsiTheme="minorHAnsi"/>
                <w:color w:val="FF0000"/>
              </w:rPr>
              <w:t>.</w:t>
            </w:r>
          </w:p>
        </w:tc>
      </w:tr>
      <w:tr w:rsidR="006F5BD4" w:rsidRPr="006F5BD4" w14:paraId="47D53BDE" w14:textId="77777777" w:rsidTr="006F5BD4">
        <w:tc>
          <w:tcPr>
            <w:tcW w:w="0" w:type="auto"/>
            <w:hideMark/>
          </w:tcPr>
          <w:p w14:paraId="20F63054"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Motors</w:t>
            </w:r>
          </w:p>
        </w:tc>
        <w:tc>
          <w:tcPr>
            <w:tcW w:w="0" w:type="auto"/>
            <w:hideMark/>
          </w:tcPr>
          <w:p w14:paraId="1FA8BF17"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27B78E27" w14:textId="77777777" w:rsidR="006F5BD4" w:rsidRPr="006F5BD4" w:rsidRDefault="006F5BD4" w:rsidP="006F5BD4">
            <w:pPr>
              <w:pStyle w:val="NormalWeb"/>
              <w:rPr>
                <w:rFonts w:asciiTheme="minorHAnsi" w:hAnsiTheme="minorHAnsi"/>
                <w:color w:val="FF0000"/>
              </w:rPr>
            </w:pPr>
            <w:r w:rsidRPr="006F5BD4">
              <w:rPr>
                <w:rFonts w:asciiTheme="minorHAnsi" w:hAnsiTheme="minorHAnsi"/>
                <w:color w:val="FF0000"/>
              </w:rPr>
              <w:t>Precision-engineered components requiring external expertise.</w:t>
            </w:r>
          </w:p>
        </w:tc>
      </w:tr>
    </w:tbl>
    <w:p w14:paraId="29BC80E5" w14:textId="77777777" w:rsidR="00DC7FE7" w:rsidRPr="007E427B" w:rsidRDefault="00DC7FE7" w:rsidP="00DC7FE7">
      <w:pPr>
        <w:pStyle w:val="NormalWeb"/>
        <w:rPr>
          <w:rFonts w:asciiTheme="minorHAnsi" w:hAnsiTheme="minorHAnsi"/>
          <w:color w:val="FF0000"/>
        </w:rPr>
      </w:pPr>
      <w:r w:rsidRPr="007E427B">
        <w:rPr>
          <w:rFonts w:asciiTheme="minorHAnsi" w:hAnsiTheme="minorHAnsi"/>
          <w:color w:val="FF0000"/>
        </w:rPr>
        <w:t>The assembly process will follow a structured approach, beginning with the construction of key subassemblies before final integration. The inner and outer payloads will be manufactured and assembled internally, ensuring they meet custom specifications. The base will be machined at the Purdue ME machine shop or RMS, leveraging their capabilities for precision fabrication. The sensor probe casing will also be assembled in-house to ensure proper integration with the electronic components. Once these subassemblies are complete, they will be integrated into the final system, with electronics, sensors, motors, and batteries installed into their respective casings, followed by the attachment of foot pedals and mechanical linkages.</w:t>
      </w:r>
    </w:p>
    <w:p w14:paraId="3FA9A556" w14:textId="1BFD5512" w:rsidR="004A4FFA" w:rsidRDefault="00DC7FE7" w:rsidP="00DC7FE7">
      <w:pPr>
        <w:pStyle w:val="NormalWeb"/>
        <w:rPr>
          <w:rFonts w:asciiTheme="minorHAnsi" w:hAnsiTheme="minorHAnsi"/>
          <w:color w:val="FF0000"/>
        </w:rPr>
      </w:pPr>
      <w:r w:rsidRPr="007E427B">
        <w:rPr>
          <w:rFonts w:asciiTheme="minorHAnsi" w:hAnsiTheme="minorHAnsi"/>
          <w:color w:val="FF0000"/>
        </w:rPr>
        <w:lastRenderedPageBreak/>
        <w:t>To facilitate smooth procurement, orders for the electronics and motors have already been placed. An additional order for components from McMaster Carr will be placed within the next few weeks. The overall budget allocation for this phase is $448.19, ensuring financial constraints are met while maintaining production goals. The Bill of Materials (BOM) includes key components such as sensors, electronics, motors, shafts, and fasteners, with sourcing decisions made based on lead time, quality, and reliability. The primary vendors for externally sourced components are Amazon and McMaster Carr, selected for their dependable supply chains and product availability.</w:t>
      </w:r>
    </w:p>
    <w:p w14:paraId="504C58F3" w14:textId="4BA74D43" w:rsidR="00DC7FE7" w:rsidRPr="007E427B" w:rsidRDefault="004A4FFA" w:rsidP="004A4FFA">
      <w:pPr>
        <w:spacing w:after="160" w:line="279" w:lineRule="auto"/>
        <w:rPr>
          <w:rFonts w:asciiTheme="minorHAnsi" w:hAnsiTheme="minorHAnsi"/>
          <w:color w:val="FF0000"/>
        </w:rPr>
      </w:pPr>
      <w:r>
        <w:rPr>
          <w:rFonts w:asciiTheme="minorHAnsi" w:hAnsiTheme="minorHAnsi"/>
          <w:color w:val="FF0000"/>
        </w:rPr>
        <w:br w:type="page"/>
      </w:r>
    </w:p>
    <w:p w14:paraId="4B1353C9" w14:textId="6EF80DD5" w:rsidR="00463CF8" w:rsidRPr="00C2011E" w:rsidRDefault="007A1389" w:rsidP="00C25C4E">
      <w:pPr>
        <w:pStyle w:val="Heading1"/>
        <w:numPr>
          <w:ilvl w:val="0"/>
          <w:numId w:val="14"/>
        </w:numPr>
        <w:rPr>
          <w:b/>
          <w:color w:val="FF0000"/>
          <w:sz w:val="32"/>
          <w:szCs w:val="32"/>
        </w:rPr>
      </w:pPr>
      <w:bookmarkStart w:id="14" w:name="_Toc192194179"/>
      <w:r w:rsidRPr="00C2011E">
        <w:rPr>
          <w:b/>
          <w:color w:val="FF0000"/>
          <w:sz w:val="32"/>
          <w:szCs w:val="32"/>
        </w:rPr>
        <w:lastRenderedPageBreak/>
        <w:t>Testing &amp; Validation Plan</w:t>
      </w:r>
      <w:bookmarkEnd w:id="14"/>
    </w:p>
    <w:p w14:paraId="456FE605" w14:textId="77777777" w:rsidR="002130A3" w:rsidRDefault="002130A3" w:rsidP="002130A3"/>
    <w:p w14:paraId="59C73CA4" w14:textId="27598247" w:rsidR="00C2011E" w:rsidRPr="00C2011E" w:rsidRDefault="00C2011E" w:rsidP="00C2011E">
      <w:pPr>
        <w:rPr>
          <w:rFonts w:ascii="Aptos" w:hAnsi="Aptos"/>
          <w:color w:val="FF0000"/>
        </w:rPr>
      </w:pPr>
      <w:r w:rsidRPr="00C2011E">
        <w:rPr>
          <w:rFonts w:ascii="Aptos" w:hAnsi="Aptos"/>
          <w:color w:val="FF0000"/>
        </w:rPr>
        <w:t>The testing and validation plan ensures that all components and subsystems function as expected, meet design tolerances, and integrate seamlessly. By testing individual components before full system integration, the project aims to achieve reliable operation and long-term durability. The validation process consists of two key phases: component-level testing and system-level assembly testing. Each phase includes assessments of electrical, mechanical, and structural performance to confirm the reliability of the final system.</w:t>
      </w:r>
    </w:p>
    <w:p w14:paraId="794BCBAB" w14:textId="77777777" w:rsidR="00C2011E" w:rsidRPr="00C2011E" w:rsidRDefault="00C2011E" w:rsidP="00C2011E">
      <w:pPr>
        <w:rPr>
          <w:rFonts w:ascii="Aptos" w:hAnsi="Aptos"/>
          <w:color w:val="FF0000"/>
        </w:rPr>
      </w:pPr>
    </w:p>
    <w:p w14:paraId="4B6E4B40" w14:textId="0975A37B" w:rsidR="00C2011E" w:rsidRPr="00C2011E" w:rsidRDefault="00C2011E" w:rsidP="00C2011E">
      <w:pPr>
        <w:rPr>
          <w:rFonts w:ascii="Aptos" w:hAnsi="Aptos"/>
          <w:color w:val="FF0000"/>
        </w:rPr>
      </w:pPr>
      <w:r w:rsidRPr="00C2011E">
        <w:rPr>
          <w:rFonts w:ascii="Aptos" w:hAnsi="Aptos"/>
          <w:color w:val="FF0000"/>
        </w:rPr>
        <w:t>Component testing focuses on verifying the functionality, accuracy, and durability of individual mechanical and electrical elements. Motors are tested for speed control, encoder accuracy, and closed-loop performance using PWM signals and PI controllers.</w:t>
      </w:r>
      <w:r w:rsidR="00377544">
        <w:rPr>
          <w:rFonts w:ascii="Aptos" w:hAnsi="Aptos"/>
          <w:color w:val="FF0000"/>
        </w:rPr>
        <w:t xml:space="preserve"> The controller for the same will aim to set a 2</w:t>
      </w:r>
      <w:r w:rsidR="003B0883">
        <w:rPr>
          <w:rFonts w:ascii="Aptos" w:hAnsi="Aptos"/>
          <w:color w:val="FF0000"/>
        </w:rPr>
        <w:t xml:space="preserve">% settling time of ~1 second and a zero steady state error. </w:t>
      </w:r>
      <w:r w:rsidRPr="00C2011E">
        <w:rPr>
          <w:rFonts w:ascii="Aptos" w:hAnsi="Aptos"/>
          <w:color w:val="FF0000"/>
        </w:rPr>
        <w:t>Sensors, including NPK and moisture sensors, are calibrated with controlled soil samples and subjected to extreme conditions</w:t>
      </w:r>
      <w:r w:rsidR="00AA40E0">
        <w:rPr>
          <w:rFonts w:ascii="Aptos" w:hAnsi="Aptos"/>
          <w:color w:val="FF0000"/>
        </w:rPr>
        <w:t xml:space="preserve"> (their limits)</w:t>
      </w:r>
      <w:r w:rsidRPr="00C2011E">
        <w:rPr>
          <w:rFonts w:ascii="Aptos" w:hAnsi="Aptos"/>
          <w:color w:val="FF0000"/>
        </w:rPr>
        <w:t xml:space="preserve"> for reliability testing. Display panels undergo testing to assess brightness, contrast, and readability under various lighting conditions. Mechanical components such as the shaft, gear, key, and rack-and-pinion system are measured for precision, rotational smoothness, and torque resistance. The structural integrity of casings and pins is validated through environmental stress tests, including submersion in soil, vibration analysis, and force testing for proper fit.</w:t>
      </w:r>
    </w:p>
    <w:p w14:paraId="5976AE01" w14:textId="77777777" w:rsidR="00C2011E" w:rsidRPr="00C2011E" w:rsidRDefault="00C2011E" w:rsidP="00C2011E">
      <w:pPr>
        <w:rPr>
          <w:rFonts w:ascii="Aptos" w:hAnsi="Aptos"/>
          <w:color w:val="FF0000"/>
        </w:rPr>
      </w:pPr>
    </w:p>
    <w:p w14:paraId="6149B0C3" w14:textId="77777777" w:rsidR="00C2011E" w:rsidRPr="00C2011E" w:rsidRDefault="00C2011E" w:rsidP="00C2011E">
      <w:pPr>
        <w:rPr>
          <w:rFonts w:ascii="Aptos" w:hAnsi="Aptos"/>
          <w:color w:val="FF0000"/>
        </w:rPr>
      </w:pPr>
      <w:r w:rsidRPr="00C2011E">
        <w:rPr>
          <w:rFonts w:ascii="Aptos" w:hAnsi="Aptos"/>
          <w:color w:val="FF0000"/>
        </w:rPr>
        <w:t>System and assembly testing evaluate how well individual components interact when integrated. The motor-pinion-rack system is tested under load to ensure smooth forward and backward movement while minimizing backlash and misalignment. Soil collection is assessed in different soil conditions to validate efficiency, consistency, and automation accuracy. Weight testing confirms that the system remains within design limits under various operational states, while probe and data analytics are examined for transmission accuracy, sensor drift correction, and reliability. Sub-assemblies are tested for fit, alignment, and environmental resilience before final system integration, ensuring that all components work together seamlessly.</w:t>
      </w:r>
    </w:p>
    <w:p w14:paraId="0EFE91B3" w14:textId="77777777" w:rsidR="00C2011E" w:rsidRPr="00C2011E" w:rsidRDefault="00C2011E" w:rsidP="00C2011E">
      <w:pPr>
        <w:rPr>
          <w:rFonts w:ascii="Aptos" w:hAnsi="Aptos"/>
          <w:color w:val="FF0000"/>
        </w:rPr>
      </w:pPr>
    </w:p>
    <w:p w14:paraId="630F12DD" w14:textId="77777777" w:rsidR="00C2011E" w:rsidRPr="00C2011E" w:rsidRDefault="00C2011E" w:rsidP="00C2011E">
      <w:pPr>
        <w:rPr>
          <w:color w:val="FF0000"/>
        </w:rPr>
      </w:pPr>
      <w:r w:rsidRPr="00C2011E">
        <w:rPr>
          <w:rFonts w:ascii="Aptos" w:hAnsi="Aptos"/>
          <w:color w:val="FF0000"/>
        </w:rPr>
        <w:t xml:space="preserve">By combining component-level validation with full system testing, this approach ensures that every subsystem operates as intended under real-world conditions. The structured methodology minimizes failure risks, enhances performance reliability, and guarantees that the final design meets functional, environmental, and operational requirements. Through rigorous evaluation and iterative refinement, the project aims to achieve a robust, high-performing system suitable for its </w:t>
      </w:r>
      <w:r w:rsidRPr="00C2011E">
        <w:rPr>
          <w:color w:val="FF0000"/>
        </w:rPr>
        <w:t>intended application.</w:t>
      </w:r>
    </w:p>
    <w:p w14:paraId="0FDDC436" w14:textId="610379C0" w:rsidR="005F7449" w:rsidRPr="00C2011E" w:rsidRDefault="004A4FFA" w:rsidP="004A4FFA">
      <w:pPr>
        <w:spacing w:after="160" w:line="279" w:lineRule="auto"/>
        <w:rPr>
          <w:color w:val="FF0000"/>
        </w:rPr>
      </w:pPr>
      <w:r>
        <w:rPr>
          <w:color w:val="FF0000"/>
        </w:rPr>
        <w:br w:type="page"/>
      </w:r>
    </w:p>
    <w:p w14:paraId="4A4750B7" w14:textId="77777777" w:rsidR="58A97EE2" w:rsidRPr="0003500D" w:rsidRDefault="58A97EE2" w:rsidP="00B2253C">
      <w:pPr>
        <w:rPr>
          <w:color w:val="FF0000"/>
        </w:rPr>
      </w:pPr>
    </w:p>
    <w:p w14:paraId="5C5A7532" w14:textId="069CF0EE" w:rsidR="00A927F7" w:rsidRPr="0003500D" w:rsidRDefault="009923B6" w:rsidP="00C25C4E">
      <w:pPr>
        <w:pStyle w:val="ListParagraph"/>
        <w:numPr>
          <w:ilvl w:val="0"/>
          <w:numId w:val="14"/>
        </w:numPr>
        <w:rPr>
          <w:rFonts w:asciiTheme="majorHAnsi" w:hAnsiTheme="majorHAnsi"/>
          <w:b/>
          <w:color w:val="FF0000"/>
          <w:sz w:val="32"/>
          <w:szCs w:val="32"/>
        </w:rPr>
      </w:pPr>
      <w:r w:rsidRPr="0003500D">
        <w:rPr>
          <w:rFonts w:asciiTheme="majorHAnsi" w:hAnsiTheme="majorHAnsi"/>
          <w:b/>
          <w:color w:val="FF0000"/>
          <w:sz w:val="32"/>
          <w:szCs w:val="32"/>
        </w:rPr>
        <w:t>Economic Analysis</w:t>
      </w:r>
    </w:p>
    <w:p w14:paraId="7129C00D" w14:textId="4462BE66" w:rsidR="00581E6E" w:rsidRPr="0003500D" w:rsidRDefault="00581E6E" w:rsidP="00BF2136">
      <w:pPr>
        <w:pStyle w:val="paragraph"/>
        <w:spacing w:before="0" w:beforeAutospacing="0" w:after="0" w:afterAutospacing="0"/>
        <w:textAlignment w:val="baseline"/>
        <w:rPr>
          <w:rFonts w:ascii="Aptos" w:eastAsiaTheme="majorEastAsia" w:hAnsi="Aptos"/>
          <w:b/>
          <w:bCs/>
          <w:color w:val="FF0000"/>
        </w:rPr>
      </w:pPr>
    </w:p>
    <w:p w14:paraId="0810F30B" w14:textId="6A6F50D1" w:rsidR="00A7601F" w:rsidRPr="0003500D" w:rsidRDefault="00014A0E" w:rsidP="00724C2F">
      <w:pPr>
        <w:ind w:firstLine="360"/>
        <w:jc w:val="both"/>
        <w:rPr>
          <w:rFonts w:ascii="Aptos" w:hAnsi="Aptos"/>
          <w:color w:val="FF0000"/>
        </w:rPr>
      </w:pPr>
      <w:r w:rsidRPr="0003500D">
        <w:rPr>
          <w:rFonts w:ascii="Aptos" w:hAnsi="Aptos"/>
          <w:color w:val="FF0000"/>
        </w:rPr>
        <w:t xml:space="preserve">As we are planning </w:t>
      </w:r>
      <w:r w:rsidR="00811B08" w:rsidRPr="0003500D">
        <w:rPr>
          <w:rFonts w:ascii="Aptos" w:hAnsi="Aptos"/>
          <w:color w:val="FF0000"/>
        </w:rPr>
        <w:t xml:space="preserve">the engineering and design feasibility of </w:t>
      </w:r>
      <w:proofErr w:type="spellStart"/>
      <w:r w:rsidR="00811B08" w:rsidRPr="0003500D">
        <w:rPr>
          <w:rFonts w:ascii="Aptos" w:hAnsi="Aptos"/>
          <w:color w:val="FF0000"/>
        </w:rPr>
        <w:t>TerraProbe</w:t>
      </w:r>
      <w:proofErr w:type="spellEnd"/>
      <w:r w:rsidR="00811B08" w:rsidRPr="0003500D">
        <w:rPr>
          <w:rFonts w:ascii="Aptos" w:hAnsi="Aptos"/>
          <w:color w:val="FF0000"/>
        </w:rPr>
        <w:t>, it is also important to identify the market size an</w:t>
      </w:r>
      <w:r w:rsidR="0045323A" w:rsidRPr="0003500D">
        <w:rPr>
          <w:rFonts w:ascii="Aptos" w:hAnsi="Aptos"/>
          <w:color w:val="FF0000"/>
        </w:rPr>
        <w:t xml:space="preserve">d assess the economics of </w:t>
      </w:r>
      <w:proofErr w:type="spellStart"/>
      <w:r w:rsidR="0045323A" w:rsidRPr="0003500D">
        <w:rPr>
          <w:rFonts w:ascii="Aptos" w:hAnsi="Aptos"/>
          <w:color w:val="FF0000"/>
        </w:rPr>
        <w:t>TerraProbe</w:t>
      </w:r>
      <w:proofErr w:type="spellEnd"/>
      <w:r w:rsidR="0045323A" w:rsidRPr="0003500D">
        <w:rPr>
          <w:rFonts w:ascii="Aptos" w:hAnsi="Aptos"/>
          <w:color w:val="FF0000"/>
        </w:rPr>
        <w:t xml:space="preserve">. </w:t>
      </w:r>
      <w:proofErr w:type="spellStart"/>
      <w:r w:rsidR="00A7601F" w:rsidRPr="0003500D">
        <w:rPr>
          <w:rFonts w:ascii="Aptos" w:hAnsi="Aptos"/>
          <w:color w:val="FF0000"/>
        </w:rPr>
        <w:t>TerraProbe</w:t>
      </w:r>
      <w:proofErr w:type="spellEnd"/>
      <w:r w:rsidR="00A7601F" w:rsidRPr="0003500D">
        <w:rPr>
          <w:rFonts w:ascii="Aptos" w:hAnsi="Aptos"/>
          <w:color w:val="FF0000"/>
        </w:rPr>
        <w:t xml:space="preserve"> is strategically positioned as an intermediate-tier product, bridging the gap between low-cost, manual soil sampling tools and high-end, fully automated solutions that are often prohibitively expensive for small to mid-sized farms. </w:t>
      </w:r>
      <w:r w:rsidR="00983128" w:rsidRPr="0003500D">
        <w:rPr>
          <w:rFonts w:ascii="Aptos" w:hAnsi="Aptos"/>
          <w:color w:val="FF0000"/>
        </w:rPr>
        <w:t xml:space="preserve">In the first year, </w:t>
      </w:r>
      <w:proofErr w:type="spellStart"/>
      <w:r w:rsidR="00BD2A41" w:rsidRPr="0003500D">
        <w:rPr>
          <w:rFonts w:ascii="Aptos" w:hAnsi="Aptos"/>
          <w:color w:val="FF0000"/>
        </w:rPr>
        <w:t>TerraProbe’s</w:t>
      </w:r>
      <w:proofErr w:type="spellEnd"/>
      <w:r w:rsidR="00983128" w:rsidRPr="0003500D">
        <w:rPr>
          <w:rFonts w:ascii="Aptos" w:hAnsi="Aptos"/>
          <w:color w:val="FF0000"/>
        </w:rPr>
        <w:t xml:space="preserve"> focus will be entirely on setting up manufacturing and research &amp; development (R&amp;D) infrastructure, with an estimated investment of $10 million. During this period, no sales will be made as </w:t>
      </w:r>
      <w:proofErr w:type="spellStart"/>
      <w:r w:rsidR="00BD2A41" w:rsidRPr="0003500D">
        <w:rPr>
          <w:rFonts w:ascii="Aptos" w:hAnsi="Aptos"/>
          <w:color w:val="FF0000"/>
        </w:rPr>
        <w:t>TerraProbe</w:t>
      </w:r>
      <w:proofErr w:type="spellEnd"/>
      <w:r w:rsidR="00983128" w:rsidRPr="0003500D">
        <w:rPr>
          <w:rFonts w:ascii="Aptos" w:hAnsi="Aptos"/>
          <w:color w:val="FF0000"/>
        </w:rPr>
        <w:t xml:space="preserve"> </w:t>
      </w:r>
      <w:r w:rsidR="00BD2A41" w:rsidRPr="0003500D">
        <w:rPr>
          <w:rFonts w:ascii="Aptos" w:hAnsi="Aptos"/>
          <w:color w:val="FF0000"/>
        </w:rPr>
        <w:t>will refine</w:t>
      </w:r>
      <w:r w:rsidR="00983128" w:rsidRPr="0003500D">
        <w:rPr>
          <w:rFonts w:ascii="Aptos" w:hAnsi="Aptos"/>
          <w:color w:val="FF0000"/>
        </w:rPr>
        <w:t xml:space="preserve"> </w:t>
      </w:r>
      <w:r w:rsidR="00BD2A41" w:rsidRPr="0003500D">
        <w:rPr>
          <w:rFonts w:ascii="Aptos" w:hAnsi="Aptos"/>
          <w:color w:val="FF0000"/>
        </w:rPr>
        <w:t>its</w:t>
      </w:r>
      <w:r w:rsidR="00983128" w:rsidRPr="0003500D">
        <w:rPr>
          <w:rFonts w:ascii="Aptos" w:hAnsi="Aptos"/>
          <w:color w:val="FF0000"/>
        </w:rPr>
        <w:t xml:space="preserve"> design, establish supply chains, and develop </w:t>
      </w:r>
      <w:r w:rsidR="00871D39" w:rsidRPr="0003500D">
        <w:rPr>
          <w:rFonts w:ascii="Aptos" w:hAnsi="Aptos"/>
          <w:color w:val="FF0000"/>
        </w:rPr>
        <w:t>the</w:t>
      </w:r>
      <w:r w:rsidR="00983128" w:rsidRPr="0003500D">
        <w:rPr>
          <w:rFonts w:ascii="Aptos" w:hAnsi="Aptos"/>
          <w:color w:val="FF0000"/>
        </w:rPr>
        <w:t xml:space="preserve"> proprietary analytics platform.</w:t>
      </w:r>
    </w:p>
    <w:p w14:paraId="29AEC828" w14:textId="77777777" w:rsidR="002C7285" w:rsidRPr="0003500D" w:rsidRDefault="002C7285" w:rsidP="00724C2F">
      <w:pPr>
        <w:ind w:firstLine="360"/>
        <w:jc w:val="both"/>
        <w:rPr>
          <w:rFonts w:ascii="Aptos" w:hAnsi="Aptos"/>
          <w:color w:val="FF0000"/>
        </w:rPr>
      </w:pPr>
    </w:p>
    <w:p w14:paraId="108E16F7" w14:textId="2BDFAB64" w:rsidR="009C4F8D" w:rsidRPr="009C4F8D" w:rsidRDefault="002C7285" w:rsidP="009C4F8D">
      <w:pPr>
        <w:ind w:firstLine="360"/>
        <w:jc w:val="both"/>
        <w:rPr>
          <w:rFonts w:ascii="Aptos" w:hAnsi="Aptos"/>
          <w:color w:val="FF0000"/>
        </w:rPr>
      </w:pPr>
      <w:r w:rsidRPr="0003500D">
        <w:rPr>
          <w:rFonts w:ascii="Aptos" w:hAnsi="Aptos"/>
          <w:color w:val="FF0000"/>
        </w:rPr>
        <w:t>The U.S. market presents a significant opportunity, with approximately 671,000 small- to medium-sized farms that could benefit from</w:t>
      </w:r>
      <w:r w:rsidR="00B6434C" w:rsidRPr="0003500D">
        <w:rPr>
          <w:rFonts w:ascii="Aptos" w:hAnsi="Aptos"/>
          <w:color w:val="FF0000"/>
        </w:rPr>
        <w:t xml:space="preserve"> soil burrowing and</w:t>
      </w:r>
      <w:r w:rsidRPr="0003500D">
        <w:rPr>
          <w:rFonts w:ascii="Aptos" w:hAnsi="Aptos"/>
          <w:color w:val="FF0000"/>
        </w:rPr>
        <w:t xml:space="preserve"> real-time soil analysis. Our long-term goal is to capture 20% of this market over ten years, equating to 134,200 units sold. In the first year of sales, we plan to introduce 5,000 units into the market and gradually scale up production, reaching an annual sales volume of approximately 35,000 units by Year 10. The </w:t>
      </w:r>
      <w:proofErr w:type="spellStart"/>
      <w:r w:rsidRPr="0003500D">
        <w:rPr>
          <w:rFonts w:ascii="Aptos" w:hAnsi="Aptos"/>
          <w:color w:val="FF0000"/>
        </w:rPr>
        <w:t>TerraProbe</w:t>
      </w:r>
      <w:proofErr w:type="spellEnd"/>
      <w:r w:rsidRPr="0003500D">
        <w:rPr>
          <w:rFonts w:ascii="Aptos" w:hAnsi="Aptos"/>
          <w:color w:val="FF0000"/>
        </w:rPr>
        <w:t xml:space="preserve"> device, including both the soil burrowing robot and testing probe, costs $832.93 to produce. To remain competitive, we will sell the product at a 25% gross margin, pricing it at $1,050 per unit. However, the primary </w:t>
      </w:r>
      <w:r w:rsidR="009C4F8D" w:rsidRPr="0003500D">
        <w:rPr>
          <w:rFonts w:ascii="Aptos" w:hAnsi="Aptos"/>
          <w:color w:val="FF0000"/>
        </w:rPr>
        <w:t>source</w:t>
      </w:r>
      <w:r w:rsidRPr="0003500D">
        <w:rPr>
          <w:rFonts w:ascii="Aptos" w:hAnsi="Aptos"/>
          <w:color w:val="FF0000"/>
        </w:rPr>
        <w:t xml:space="preserve"> of profitability will come from our service-based model</w:t>
      </w:r>
      <w:r w:rsidR="007F4F4A" w:rsidRPr="0003500D">
        <w:rPr>
          <w:rFonts w:ascii="Aptos" w:hAnsi="Aptos"/>
          <w:color w:val="FF0000"/>
        </w:rPr>
        <w:t xml:space="preserve"> of </w:t>
      </w:r>
      <w:r w:rsidR="009C4F8D" w:rsidRPr="0003500D">
        <w:rPr>
          <w:rFonts w:ascii="Aptos" w:hAnsi="Aptos"/>
          <w:color w:val="FF0000"/>
        </w:rPr>
        <w:t xml:space="preserve">consumable inner tubes and analytics software to ensure customer retention and recurring revenue. </w:t>
      </w:r>
      <w:r w:rsidR="009C4F8D" w:rsidRPr="009C4F8D">
        <w:rPr>
          <w:rFonts w:ascii="Aptos" w:hAnsi="Aptos"/>
          <w:color w:val="FF0000"/>
        </w:rPr>
        <w:t xml:space="preserve">To maximize long-term profitability, we will introduce two key recurring revenue streams: consumable inner tubes and an analytics subscription service. The consumable inner tubes, which store soil samples within the robot, cost $84.24 to manufacture and will be sold at a 50% gross margin for $130 per unit. Additionally, our analytics platform will provide farmers with actionable soil health insights for a subscription fee of $12 per month per user, with an annual application maintenance cost of $100,000. </w:t>
      </w:r>
      <w:r w:rsidR="0081526F" w:rsidRPr="0003500D">
        <w:rPr>
          <w:rFonts w:ascii="Aptos" w:hAnsi="Aptos"/>
          <w:color w:val="FF0000"/>
        </w:rPr>
        <w:t xml:space="preserve">A </w:t>
      </w:r>
      <w:r w:rsidR="00D5210F" w:rsidRPr="0003500D">
        <w:rPr>
          <w:rFonts w:ascii="Aptos" w:hAnsi="Aptos"/>
          <w:color w:val="FF0000"/>
        </w:rPr>
        <w:t>breakdown</w:t>
      </w:r>
      <w:r w:rsidR="0081526F" w:rsidRPr="0003500D">
        <w:rPr>
          <w:rFonts w:ascii="Aptos" w:hAnsi="Aptos"/>
          <w:color w:val="FF0000"/>
        </w:rPr>
        <w:t xml:space="preserve"> of the estimated total revenue and cost has been projected for the first 10 years. </w:t>
      </w:r>
      <w:r w:rsidR="00D5210F" w:rsidRPr="0003500D">
        <w:rPr>
          <w:rFonts w:ascii="Aptos" w:hAnsi="Aptos"/>
          <w:color w:val="FF0000"/>
        </w:rPr>
        <w:t xml:space="preserve">While majority of the revenue still comes from </w:t>
      </w:r>
      <w:r w:rsidR="00196E71" w:rsidRPr="0003500D">
        <w:rPr>
          <w:rFonts w:ascii="Aptos" w:hAnsi="Aptos"/>
          <w:color w:val="FF0000"/>
        </w:rPr>
        <w:t xml:space="preserve">selling the </w:t>
      </w:r>
      <w:proofErr w:type="spellStart"/>
      <w:r w:rsidR="00196E71" w:rsidRPr="0003500D">
        <w:rPr>
          <w:rFonts w:ascii="Aptos" w:hAnsi="Aptos"/>
          <w:color w:val="FF0000"/>
        </w:rPr>
        <w:t>TerraProbe</w:t>
      </w:r>
      <w:proofErr w:type="spellEnd"/>
      <w:r w:rsidR="00196E71" w:rsidRPr="0003500D">
        <w:rPr>
          <w:rFonts w:ascii="Aptos" w:hAnsi="Aptos"/>
          <w:color w:val="FF0000"/>
        </w:rPr>
        <w:t xml:space="preserve"> device, the consumable inner tubes and </w:t>
      </w:r>
      <w:r w:rsidR="003246E6" w:rsidRPr="0003500D">
        <w:rPr>
          <w:rFonts w:ascii="Aptos" w:hAnsi="Aptos"/>
          <w:color w:val="FF0000"/>
        </w:rPr>
        <w:t xml:space="preserve">analytics software drives the profitability </w:t>
      </w:r>
      <w:r w:rsidR="00C12B5B" w:rsidRPr="0003500D">
        <w:rPr>
          <w:rFonts w:ascii="Aptos" w:hAnsi="Aptos"/>
          <w:color w:val="FF0000"/>
        </w:rPr>
        <w:t>of the company.</w:t>
      </w:r>
    </w:p>
    <w:p w14:paraId="688E818F" w14:textId="77777777" w:rsidR="009C4F8D" w:rsidRPr="0003500D" w:rsidRDefault="009C4F8D" w:rsidP="00A7601F">
      <w:pPr>
        <w:ind w:firstLine="360"/>
        <w:rPr>
          <w:rFonts w:ascii="Aptos" w:hAnsi="Aptos"/>
          <w:color w:val="FF0000"/>
        </w:rPr>
      </w:pPr>
    </w:p>
    <w:p w14:paraId="15535B3C" w14:textId="31C8EE08" w:rsidR="00E77B9B" w:rsidRPr="0003500D" w:rsidRDefault="00F43699" w:rsidP="00E6319C">
      <w:pPr>
        <w:ind w:firstLine="360"/>
        <w:jc w:val="center"/>
        <w:rPr>
          <w:rFonts w:ascii="Aptos" w:hAnsi="Aptos"/>
          <w:color w:val="FF0000"/>
        </w:rPr>
      </w:pPr>
      <w:r w:rsidRPr="0003500D">
        <w:rPr>
          <w:rFonts w:ascii="Aptos" w:hAnsi="Aptos"/>
          <w:noProof/>
          <w:color w:val="FF0000"/>
        </w:rPr>
        <w:lastRenderedPageBreak/>
        <w:drawing>
          <wp:inline distT="0" distB="0" distL="0" distR="0" wp14:anchorId="04606A19" wp14:editId="591238BD">
            <wp:extent cx="5511800" cy="2793588"/>
            <wp:effectExtent l="0" t="0" r="0" b="635"/>
            <wp:docPr id="188790420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4202" name="Picture 1" descr="A graph of a bar chart&#10;&#10;AI-generated content may be incorrect."/>
                    <pic:cNvPicPr/>
                  </pic:nvPicPr>
                  <pic:blipFill>
                    <a:blip r:embed="rId27"/>
                    <a:stretch>
                      <a:fillRect/>
                    </a:stretch>
                  </pic:blipFill>
                  <pic:spPr>
                    <a:xfrm>
                      <a:off x="0" y="0"/>
                      <a:ext cx="5523738" cy="2799638"/>
                    </a:xfrm>
                    <a:prstGeom prst="rect">
                      <a:avLst/>
                    </a:prstGeom>
                  </pic:spPr>
                </pic:pic>
              </a:graphicData>
            </a:graphic>
          </wp:inline>
        </w:drawing>
      </w:r>
    </w:p>
    <w:p w14:paraId="0C2E0449" w14:textId="77777777" w:rsidR="00E6319C" w:rsidRPr="0003500D" w:rsidRDefault="00E6319C" w:rsidP="00E6319C">
      <w:pPr>
        <w:ind w:firstLine="360"/>
        <w:jc w:val="center"/>
        <w:rPr>
          <w:rFonts w:ascii="Aptos" w:hAnsi="Aptos"/>
          <w:color w:val="FF0000"/>
        </w:rPr>
      </w:pPr>
    </w:p>
    <w:p w14:paraId="79724A6B" w14:textId="743D5FCF" w:rsidR="00E6319C" w:rsidRPr="0003500D" w:rsidRDefault="00E6319C" w:rsidP="00E6319C">
      <w:pPr>
        <w:ind w:firstLine="360"/>
        <w:jc w:val="center"/>
        <w:rPr>
          <w:rFonts w:ascii="Aptos" w:hAnsi="Aptos"/>
          <w:b/>
          <w:bCs/>
          <w:color w:val="FF0000"/>
        </w:rPr>
      </w:pPr>
      <w:r w:rsidRPr="0003500D">
        <w:rPr>
          <w:rFonts w:ascii="Aptos" w:hAnsi="Aptos"/>
          <w:b/>
          <w:bCs/>
          <w:color w:val="FF0000"/>
        </w:rPr>
        <w:t xml:space="preserve">Figure </w:t>
      </w:r>
      <w:r w:rsidR="0071354B">
        <w:rPr>
          <w:rFonts w:ascii="Aptos" w:hAnsi="Aptos"/>
          <w:b/>
          <w:bCs/>
          <w:color w:val="FF0000"/>
        </w:rPr>
        <w:t>15</w:t>
      </w:r>
      <w:r w:rsidR="001677FA" w:rsidRPr="0003500D">
        <w:rPr>
          <w:rFonts w:ascii="Aptos" w:hAnsi="Aptos"/>
          <w:b/>
          <w:bCs/>
          <w:color w:val="FF0000"/>
        </w:rPr>
        <w:t>: 10</w:t>
      </w:r>
      <w:r w:rsidRPr="0003500D">
        <w:rPr>
          <w:rFonts w:ascii="Aptos" w:hAnsi="Aptos"/>
          <w:b/>
          <w:bCs/>
          <w:color w:val="FF0000"/>
        </w:rPr>
        <w:t>-Year Revenue &amp; Cost Projections</w:t>
      </w:r>
    </w:p>
    <w:p w14:paraId="615CC8FC" w14:textId="77777777" w:rsidR="00A7601F" w:rsidRPr="0003500D" w:rsidRDefault="00A7601F" w:rsidP="00A7601F">
      <w:pPr>
        <w:ind w:firstLine="360"/>
        <w:rPr>
          <w:rFonts w:ascii="Aptos" w:hAnsi="Aptos"/>
          <w:color w:val="FF0000"/>
        </w:rPr>
      </w:pPr>
    </w:p>
    <w:p w14:paraId="6FB5ACFC" w14:textId="06019672" w:rsidR="004A64A1" w:rsidRPr="0003500D" w:rsidRDefault="00A7601F" w:rsidP="009923B6">
      <w:pPr>
        <w:ind w:firstLine="360"/>
        <w:jc w:val="both"/>
        <w:rPr>
          <w:rFonts w:ascii="Aptos" w:hAnsi="Aptos"/>
          <w:color w:val="FF0000"/>
        </w:rPr>
      </w:pPr>
      <w:r w:rsidRPr="0003500D">
        <w:rPr>
          <w:rFonts w:ascii="Aptos" w:hAnsi="Aptos"/>
          <w:color w:val="FF0000"/>
        </w:rPr>
        <w:t xml:space="preserve">At full market penetration, </w:t>
      </w:r>
      <w:proofErr w:type="spellStart"/>
      <w:r w:rsidRPr="0003500D">
        <w:rPr>
          <w:rFonts w:ascii="Aptos" w:hAnsi="Aptos"/>
          <w:color w:val="FF0000"/>
        </w:rPr>
        <w:t>TerraProbe</w:t>
      </w:r>
      <w:proofErr w:type="spellEnd"/>
      <w:r w:rsidRPr="0003500D">
        <w:rPr>
          <w:rFonts w:ascii="Aptos" w:hAnsi="Aptos"/>
          <w:color w:val="FF0000"/>
        </w:rPr>
        <w:t xml:space="preserve"> is projected to generate approximately $</w:t>
      </w:r>
      <w:r w:rsidR="00ED1716" w:rsidRPr="0003500D">
        <w:rPr>
          <w:rFonts w:ascii="Aptos" w:hAnsi="Aptos"/>
          <w:color w:val="FF0000"/>
        </w:rPr>
        <w:t>50</w:t>
      </w:r>
      <w:r w:rsidRPr="0003500D">
        <w:rPr>
          <w:rFonts w:ascii="Aptos" w:hAnsi="Aptos"/>
          <w:color w:val="FF0000"/>
        </w:rPr>
        <w:t xml:space="preserve"> million in </w:t>
      </w:r>
      <w:r w:rsidR="00ED1716" w:rsidRPr="0003500D">
        <w:rPr>
          <w:rFonts w:ascii="Aptos" w:hAnsi="Aptos"/>
          <w:color w:val="FF0000"/>
        </w:rPr>
        <w:t xml:space="preserve">annual recurring </w:t>
      </w:r>
      <w:r w:rsidRPr="0003500D">
        <w:rPr>
          <w:rFonts w:ascii="Aptos" w:hAnsi="Aptos"/>
          <w:color w:val="FF0000"/>
        </w:rPr>
        <w:t>revenue</w:t>
      </w:r>
      <w:r w:rsidR="00ED1716" w:rsidRPr="0003500D">
        <w:rPr>
          <w:rFonts w:ascii="Aptos" w:hAnsi="Aptos"/>
          <w:color w:val="FF0000"/>
        </w:rPr>
        <w:t xml:space="preserve"> by Year 10</w:t>
      </w:r>
      <w:r w:rsidRPr="0003500D">
        <w:rPr>
          <w:rFonts w:ascii="Aptos" w:hAnsi="Aptos"/>
          <w:color w:val="FF0000"/>
        </w:rPr>
        <w:t xml:space="preserve">, firmly establishing itself as a key player in the precision agriculture industry. </w:t>
      </w:r>
      <w:proofErr w:type="spellStart"/>
      <w:r w:rsidR="0003500D" w:rsidRPr="0003500D">
        <w:rPr>
          <w:rFonts w:ascii="Aptos" w:hAnsi="Aptos"/>
          <w:color w:val="FF0000"/>
        </w:rPr>
        <w:t>TerraProbe</w:t>
      </w:r>
      <w:proofErr w:type="spellEnd"/>
      <w:r w:rsidR="0003500D" w:rsidRPr="0003500D">
        <w:rPr>
          <w:rFonts w:ascii="Aptos" w:hAnsi="Aptos"/>
          <w:color w:val="FF0000"/>
        </w:rPr>
        <w:t xml:space="preserve"> projects to break even between Years 4 and 5 and the 10-year return on investment (ROI) is projected to be around 33%, demonstrating the financial sustainability of our business model.</w:t>
      </w:r>
      <w:r w:rsidRPr="0003500D">
        <w:rPr>
          <w:rFonts w:ascii="Aptos" w:hAnsi="Aptos"/>
          <w:color w:val="FF0000"/>
        </w:rPr>
        <w:t xml:space="preserve"> By offering a cost-effective yet highly advanced solution, </w:t>
      </w:r>
      <w:proofErr w:type="spellStart"/>
      <w:r w:rsidRPr="0003500D">
        <w:rPr>
          <w:rFonts w:ascii="Aptos" w:hAnsi="Aptos"/>
          <w:color w:val="FF0000"/>
        </w:rPr>
        <w:t>TerraProbe</w:t>
      </w:r>
      <w:proofErr w:type="spellEnd"/>
      <w:r w:rsidRPr="0003500D">
        <w:rPr>
          <w:rFonts w:ascii="Aptos" w:hAnsi="Aptos"/>
          <w:color w:val="FF0000"/>
        </w:rPr>
        <w:t xml:space="preserve"> is well-positioned to redefine real-time soil sampling for farmers seeking affordability, efficiency, and data-driven insights.</w:t>
      </w:r>
      <w:r w:rsidR="00EB6E91" w:rsidRPr="0003500D">
        <w:rPr>
          <w:rFonts w:ascii="Aptos" w:hAnsi="Aptos"/>
          <w:color w:val="FF0000"/>
        </w:rPr>
        <w:t xml:space="preserve"> (Refer to Appendix A.1 for more</w:t>
      </w:r>
      <w:r w:rsidR="0003500D" w:rsidRPr="0003500D">
        <w:rPr>
          <w:rFonts w:ascii="Aptos" w:hAnsi="Aptos"/>
          <w:color w:val="FF0000"/>
        </w:rPr>
        <w:t xml:space="preserve"> information</w:t>
      </w:r>
      <w:r w:rsidR="00EB6E91" w:rsidRPr="0003500D">
        <w:rPr>
          <w:rFonts w:ascii="Aptos" w:hAnsi="Aptos"/>
          <w:color w:val="FF0000"/>
        </w:rPr>
        <w:t>)</w:t>
      </w:r>
      <w:r w:rsidR="0003500D" w:rsidRPr="0003500D">
        <w:rPr>
          <w:rFonts w:ascii="Aptos" w:hAnsi="Aptos"/>
          <w:color w:val="FF0000"/>
        </w:rPr>
        <w:t>.</w:t>
      </w:r>
    </w:p>
    <w:p w14:paraId="2CCB156C" w14:textId="7E616287" w:rsidR="006F5BD4" w:rsidRPr="0003500D" w:rsidRDefault="004A4FFA" w:rsidP="004A4FFA">
      <w:pPr>
        <w:spacing w:after="160" w:line="279" w:lineRule="auto"/>
        <w:rPr>
          <w:rFonts w:ascii="Aptos" w:hAnsi="Aptos"/>
          <w:color w:val="FF0000"/>
        </w:rPr>
      </w:pPr>
      <w:r>
        <w:rPr>
          <w:rFonts w:ascii="Aptos" w:hAnsi="Aptos"/>
          <w:color w:val="FF0000"/>
        </w:rPr>
        <w:br w:type="page"/>
      </w:r>
    </w:p>
    <w:p w14:paraId="793C971F" w14:textId="3964F8C1" w:rsidR="00311652" w:rsidRPr="00C2530D" w:rsidRDefault="6B44FBE4" w:rsidP="00C25C4E">
      <w:pPr>
        <w:pStyle w:val="Heading1"/>
        <w:numPr>
          <w:ilvl w:val="0"/>
          <w:numId w:val="14"/>
        </w:numPr>
        <w:rPr>
          <w:rFonts w:ascii="Aptos" w:hAnsi="Aptos"/>
          <w:b/>
          <w:color w:val="FF0000"/>
          <w:sz w:val="32"/>
          <w:szCs w:val="32"/>
        </w:rPr>
      </w:pPr>
      <w:bookmarkStart w:id="15" w:name="_Toc192194180"/>
      <w:r w:rsidRPr="00C2530D">
        <w:rPr>
          <w:b/>
          <w:color w:val="FF0000"/>
          <w:sz w:val="32"/>
          <w:szCs w:val="32"/>
        </w:rPr>
        <w:lastRenderedPageBreak/>
        <w:t>C</w:t>
      </w:r>
      <w:r w:rsidR="4C056E4E" w:rsidRPr="00C2530D">
        <w:rPr>
          <w:b/>
          <w:color w:val="FF0000"/>
          <w:sz w:val="32"/>
          <w:szCs w:val="32"/>
        </w:rPr>
        <w:t>onclusion &amp; Next Steps</w:t>
      </w:r>
      <w:bookmarkEnd w:id="15"/>
    </w:p>
    <w:p w14:paraId="40BD0523" w14:textId="39C2B517" w:rsidR="06D2FE2E" w:rsidRPr="00C2530D" w:rsidRDefault="06D2FE2E" w:rsidP="196E299B">
      <w:pPr>
        <w:rPr>
          <w:color w:val="FF0000"/>
        </w:rPr>
      </w:pPr>
    </w:p>
    <w:p w14:paraId="4B686B1E" w14:textId="77777777" w:rsidR="00B5452E" w:rsidRDefault="00B5452E" w:rsidP="00B5452E">
      <w:pPr>
        <w:ind w:firstLine="720"/>
        <w:jc w:val="both"/>
        <w:rPr>
          <w:rFonts w:ascii="Aptos" w:eastAsia="Aptos" w:hAnsi="Aptos" w:cs="Aptos"/>
          <w:color w:val="FF0000"/>
        </w:rPr>
      </w:pPr>
      <w:r w:rsidRPr="00B5452E">
        <w:rPr>
          <w:rFonts w:ascii="Aptos" w:eastAsia="Aptos" w:hAnsi="Aptos" w:cs="Aptos"/>
          <w:color w:val="FF0000"/>
        </w:rPr>
        <w:t xml:space="preserve">The </w:t>
      </w:r>
      <w:proofErr w:type="spellStart"/>
      <w:r w:rsidRPr="00B5452E">
        <w:rPr>
          <w:rFonts w:ascii="Aptos" w:eastAsia="Aptos" w:hAnsi="Aptos" w:cs="Aptos"/>
          <w:color w:val="FF0000"/>
        </w:rPr>
        <w:t>TerraProbe</w:t>
      </w:r>
      <w:proofErr w:type="spellEnd"/>
      <w:r w:rsidRPr="00B5452E">
        <w:rPr>
          <w:rFonts w:ascii="Aptos" w:eastAsia="Aptos" w:hAnsi="Aptos" w:cs="Aptos"/>
          <w:color w:val="FF0000"/>
        </w:rPr>
        <w:t xml:space="preserve"> project has progressed significantly, reaching a critical milestone in its development. After consulting professionals in soil physics, science, and mechanics, the team identified a key requirement for agricultural applications: collecting soil samples up to 12 inches deep. This shift brought a major change to the product design. By reducing the required sampling depth from 18 inches to 12 inches, the force needed for penetration decreased, while simultaneously reducing the payload weight. This, in turn, lessened the downward force contributing to soil collection, optimizing the system’s efficiency.</w:t>
      </w:r>
    </w:p>
    <w:p w14:paraId="156C5C59" w14:textId="77777777" w:rsidR="000D2C74" w:rsidRDefault="000D2C74" w:rsidP="00C2530D">
      <w:pPr>
        <w:ind w:firstLine="720"/>
        <w:jc w:val="both"/>
        <w:rPr>
          <w:rFonts w:ascii="Aptos" w:eastAsia="Aptos" w:hAnsi="Aptos" w:cs="Aptos"/>
          <w:color w:val="FF0000"/>
        </w:rPr>
      </w:pPr>
    </w:p>
    <w:p w14:paraId="7DD85A09" w14:textId="68CCD74C" w:rsidR="00C2530D" w:rsidRPr="00C2530D" w:rsidRDefault="00C2530D" w:rsidP="00C2530D">
      <w:pPr>
        <w:ind w:firstLine="720"/>
        <w:jc w:val="both"/>
        <w:rPr>
          <w:rFonts w:ascii="Aptos" w:eastAsia="Aptos" w:hAnsi="Aptos" w:cs="Aptos"/>
          <w:color w:val="FF0000"/>
        </w:rPr>
      </w:pPr>
      <w:r w:rsidRPr="00C2530D">
        <w:rPr>
          <w:rFonts w:ascii="Aptos" w:eastAsia="Aptos" w:hAnsi="Aptos" w:cs="Aptos"/>
          <w:color w:val="FF0000"/>
        </w:rPr>
        <w:t>The team has successfully finalized the CAD model, determined the appropriate parts and manufacturing methods, and conducted extensive failure analysis to validate the design. These achievements have reinforced the integrity and feasibility of our innovative soil sampling solution, ensuring its alignment with engineering requirements and market expectations.</w:t>
      </w:r>
    </w:p>
    <w:p w14:paraId="54114D0A" w14:textId="77777777" w:rsidR="00C2530D" w:rsidRPr="00C2530D" w:rsidRDefault="00C2530D" w:rsidP="00C2530D">
      <w:pPr>
        <w:ind w:firstLine="720"/>
        <w:jc w:val="both"/>
        <w:rPr>
          <w:rFonts w:ascii="Aptos" w:eastAsia="Aptos" w:hAnsi="Aptos" w:cs="Aptos"/>
          <w:color w:val="FF0000"/>
        </w:rPr>
      </w:pPr>
    </w:p>
    <w:p w14:paraId="7002FEF5" w14:textId="77777777" w:rsidR="00C2530D" w:rsidRPr="00C2530D" w:rsidRDefault="00C2530D" w:rsidP="00C2530D">
      <w:pPr>
        <w:ind w:firstLine="720"/>
        <w:jc w:val="both"/>
        <w:rPr>
          <w:rFonts w:ascii="Aptos" w:eastAsia="Aptos" w:hAnsi="Aptos" w:cs="Aptos"/>
          <w:color w:val="FF0000"/>
        </w:rPr>
      </w:pPr>
      <w:r w:rsidRPr="00C2530D">
        <w:rPr>
          <w:rFonts w:ascii="Aptos" w:eastAsia="Aptos" w:hAnsi="Aptos" w:cs="Aptos"/>
          <w:color w:val="FF0000"/>
        </w:rPr>
        <w:t>Moving forward, the project now transitions into the Final Design Review (FDR), where the final validation and implementation stages will take place. Key next steps to be addressed in the FDR include:</w:t>
      </w:r>
    </w:p>
    <w:p w14:paraId="4E805505" w14:textId="77777777" w:rsidR="00C2530D" w:rsidRPr="00C2530D" w:rsidRDefault="00C2530D" w:rsidP="00C2530D">
      <w:pPr>
        <w:ind w:firstLine="720"/>
        <w:jc w:val="both"/>
        <w:rPr>
          <w:rFonts w:ascii="Aptos" w:eastAsia="Aptos" w:hAnsi="Aptos" w:cs="Aptos"/>
          <w:color w:val="FF0000"/>
        </w:rPr>
      </w:pPr>
    </w:p>
    <w:p w14:paraId="3DFBE83A" w14:textId="77777777" w:rsidR="00C2530D" w:rsidRPr="00C2530D" w:rsidRDefault="00C2530D" w:rsidP="00B5452E">
      <w:pPr>
        <w:numPr>
          <w:ilvl w:val="0"/>
          <w:numId w:val="43"/>
        </w:numPr>
        <w:jc w:val="both"/>
        <w:rPr>
          <w:rFonts w:ascii="Aptos" w:eastAsia="Aptos" w:hAnsi="Aptos" w:cs="Aptos"/>
          <w:color w:val="FF0000"/>
        </w:rPr>
      </w:pPr>
      <w:r w:rsidRPr="00C2530D">
        <w:rPr>
          <w:rFonts w:ascii="Aptos" w:eastAsia="Aptos" w:hAnsi="Aptos" w:cs="Aptos"/>
          <w:b/>
          <w:bCs/>
          <w:color w:val="FF0000"/>
        </w:rPr>
        <w:t>Finite Element Analysis (FEA):</w:t>
      </w:r>
      <w:r w:rsidRPr="00C2530D">
        <w:rPr>
          <w:rFonts w:ascii="Aptos" w:eastAsia="Aptos" w:hAnsi="Aptos" w:cs="Aptos"/>
          <w:color w:val="FF0000"/>
        </w:rPr>
        <w:t xml:space="preserve"> Conducting advanced structural simulations to assess mechanical performance, optimize load distribution, and ensure reliability under field conditions.</w:t>
      </w:r>
    </w:p>
    <w:p w14:paraId="0408D037" w14:textId="77777777" w:rsidR="00C2530D" w:rsidRPr="00C2530D" w:rsidRDefault="00C2530D" w:rsidP="00B5452E">
      <w:pPr>
        <w:numPr>
          <w:ilvl w:val="0"/>
          <w:numId w:val="43"/>
        </w:numPr>
        <w:jc w:val="both"/>
        <w:rPr>
          <w:rFonts w:ascii="Aptos" w:eastAsia="Aptos" w:hAnsi="Aptos" w:cs="Aptos"/>
          <w:color w:val="FF0000"/>
        </w:rPr>
      </w:pPr>
      <w:proofErr w:type="spellStart"/>
      <w:r w:rsidRPr="00C2530D">
        <w:rPr>
          <w:rFonts w:ascii="Aptos" w:eastAsia="Aptos" w:hAnsi="Aptos" w:cs="Aptos"/>
          <w:b/>
          <w:bCs/>
          <w:color w:val="FF0000"/>
        </w:rPr>
        <w:t>Toleranced</w:t>
      </w:r>
      <w:proofErr w:type="spellEnd"/>
      <w:r w:rsidRPr="00C2530D">
        <w:rPr>
          <w:rFonts w:ascii="Aptos" w:eastAsia="Aptos" w:hAnsi="Aptos" w:cs="Aptos"/>
          <w:b/>
          <w:bCs/>
          <w:color w:val="FF0000"/>
        </w:rPr>
        <w:t xml:space="preserve"> Drawings:</w:t>
      </w:r>
      <w:r w:rsidRPr="00C2530D">
        <w:rPr>
          <w:rFonts w:ascii="Aptos" w:eastAsia="Aptos" w:hAnsi="Aptos" w:cs="Aptos"/>
          <w:color w:val="FF0000"/>
        </w:rPr>
        <w:t xml:space="preserve"> Creating detailed manufacturing drawings with precise tolerances to facilitate accurate part production and seamless assembly.</w:t>
      </w:r>
    </w:p>
    <w:p w14:paraId="61288AF8" w14:textId="77777777" w:rsidR="00C2530D" w:rsidRPr="00C2530D" w:rsidRDefault="00C2530D" w:rsidP="00B5452E">
      <w:pPr>
        <w:numPr>
          <w:ilvl w:val="0"/>
          <w:numId w:val="43"/>
        </w:numPr>
        <w:jc w:val="both"/>
        <w:rPr>
          <w:rFonts w:ascii="Aptos" w:eastAsia="Aptos" w:hAnsi="Aptos" w:cs="Aptos"/>
          <w:color w:val="FF0000"/>
        </w:rPr>
      </w:pPr>
      <w:r w:rsidRPr="00C2530D">
        <w:rPr>
          <w:rFonts w:ascii="Aptos" w:eastAsia="Aptos" w:hAnsi="Aptos" w:cs="Aptos"/>
          <w:b/>
          <w:bCs/>
          <w:color w:val="FF0000"/>
        </w:rPr>
        <w:t>Manufacturing of Parts:</w:t>
      </w:r>
      <w:r w:rsidRPr="00C2530D">
        <w:rPr>
          <w:rFonts w:ascii="Aptos" w:eastAsia="Aptos" w:hAnsi="Aptos" w:cs="Aptos"/>
          <w:color w:val="FF0000"/>
        </w:rPr>
        <w:t xml:space="preserve"> Initiating the procurement and fabrication of components based on finalized specifications and sourcing strategies.</w:t>
      </w:r>
    </w:p>
    <w:p w14:paraId="6B6846C0" w14:textId="77777777" w:rsidR="00C2530D" w:rsidRPr="00C2530D" w:rsidRDefault="00C2530D" w:rsidP="00B5452E">
      <w:pPr>
        <w:numPr>
          <w:ilvl w:val="0"/>
          <w:numId w:val="43"/>
        </w:numPr>
        <w:jc w:val="both"/>
        <w:rPr>
          <w:rFonts w:ascii="Aptos" w:eastAsia="Aptos" w:hAnsi="Aptos" w:cs="Aptos"/>
          <w:color w:val="FF0000"/>
        </w:rPr>
      </w:pPr>
      <w:r w:rsidRPr="00C2530D">
        <w:rPr>
          <w:rFonts w:ascii="Aptos" w:eastAsia="Aptos" w:hAnsi="Aptos" w:cs="Aptos"/>
          <w:b/>
          <w:bCs/>
          <w:color w:val="FF0000"/>
        </w:rPr>
        <w:t>Assembly of the System:</w:t>
      </w:r>
      <w:r w:rsidRPr="00C2530D">
        <w:rPr>
          <w:rFonts w:ascii="Aptos" w:eastAsia="Aptos" w:hAnsi="Aptos" w:cs="Aptos"/>
          <w:color w:val="FF0000"/>
        </w:rPr>
        <w:t xml:space="preserve"> Integrating all manufactured parts into a fully functional prototype, ensuring alignment with design specifications.</w:t>
      </w:r>
    </w:p>
    <w:p w14:paraId="1A6F1ADB" w14:textId="77777777" w:rsidR="00C2530D" w:rsidRPr="00C2530D" w:rsidRDefault="00C2530D" w:rsidP="00B5452E">
      <w:pPr>
        <w:numPr>
          <w:ilvl w:val="0"/>
          <w:numId w:val="43"/>
        </w:numPr>
        <w:jc w:val="both"/>
        <w:rPr>
          <w:rFonts w:ascii="Aptos" w:eastAsia="Aptos" w:hAnsi="Aptos" w:cs="Aptos"/>
          <w:color w:val="FF0000"/>
        </w:rPr>
      </w:pPr>
      <w:r w:rsidRPr="00C2530D">
        <w:rPr>
          <w:rFonts w:ascii="Aptos" w:eastAsia="Aptos" w:hAnsi="Aptos" w:cs="Aptos"/>
          <w:b/>
          <w:bCs/>
          <w:color w:val="FF0000"/>
        </w:rPr>
        <w:t>Field Testing:</w:t>
      </w:r>
      <w:r w:rsidRPr="00C2530D">
        <w:rPr>
          <w:rFonts w:ascii="Aptos" w:eastAsia="Aptos" w:hAnsi="Aptos" w:cs="Aptos"/>
          <w:color w:val="FF0000"/>
        </w:rPr>
        <w:t xml:space="preserve"> Deploying the assembled system in real-world conditions to evaluate performance, validate data accuracy, and refine operational efficiency.</w:t>
      </w:r>
    </w:p>
    <w:p w14:paraId="0427F149" w14:textId="77777777" w:rsidR="00C2530D" w:rsidRPr="00C2530D" w:rsidRDefault="00C2530D" w:rsidP="00B5452E">
      <w:pPr>
        <w:jc w:val="both"/>
        <w:rPr>
          <w:rFonts w:ascii="Aptos" w:eastAsia="Aptos" w:hAnsi="Aptos" w:cs="Aptos"/>
          <w:color w:val="FF0000"/>
        </w:rPr>
      </w:pPr>
    </w:p>
    <w:p w14:paraId="3365F4A3" w14:textId="77777777" w:rsidR="00C2530D" w:rsidRPr="00C2530D" w:rsidRDefault="00C2530D" w:rsidP="00C2530D">
      <w:pPr>
        <w:ind w:firstLine="720"/>
        <w:jc w:val="both"/>
        <w:rPr>
          <w:rFonts w:ascii="Aptos" w:eastAsia="Aptos" w:hAnsi="Aptos" w:cs="Aptos"/>
          <w:color w:val="FF0000"/>
        </w:rPr>
      </w:pPr>
      <w:r w:rsidRPr="00C2530D">
        <w:rPr>
          <w:rFonts w:ascii="Aptos" w:eastAsia="Aptos" w:hAnsi="Aptos" w:cs="Aptos"/>
          <w:color w:val="FF0000"/>
        </w:rPr>
        <w:t>Throughout this phase, the team will closely monitor manufacturing feasibility, quality control, and potential design refinements. Additionally, risk assessments will be re-evaluated to proactively address any emerging challenges, ensuring the project remains on track for successful market introduction.</w:t>
      </w:r>
    </w:p>
    <w:p w14:paraId="0483B578" w14:textId="77777777" w:rsidR="00C2530D" w:rsidRPr="00C2530D" w:rsidRDefault="00C2530D" w:rsidP="00C2530D">
      <w:pPr>
        <w:ind w:firstLine="720"/>
        <w:jc w:val="both"/>
        <w:rPr>
          <w:rFonts w:ascii="Aptos" w:eastAsia="Aptos" w:hAnsi="Aptos" w:cs="Aptos"/>
          <w:color w:val="FF0000"/>
        </w:rPr>
      </w:pPr>
    </w:p>
    <w:p w14:paraId="6966EA14" w14:textId="452F34FE" w:rsidR="00C2530D" w:rsidRPr="00C2530D" w:rsidRDefault="00C2530D" w:rsidP="00C2530D">
      <w:pPr>
        <w:ind w:firstLine="720"/>
        <w:jc w:val="both"/>
        <w:rPr>
          <w:rFonts w:ascii="Aptos" w:eastAsia="Aptos" w:hAnsi="Aptos" w:cs="Aptos"/>
          <w:color w:val="FF0000"/>
        </w:rPr>
      </w:pPr>
      <w:r w:rsidRPr="00C2530D">
        <w:rPr>
          <w:rFonts w:ascii="Aptos" w:eastAsia="Aptos" w:hAnsi="Aptos" w:cs="Aptos"/>
          <w:color w:val="FF0000"/>
        </w:rPr>
        <w:t xml:space="preserve">With these final steps to be completed in the FDR, </w:t>
      </w:r>
      <w:proofErr w:type="spellStart"/>
      <w:r w:rsidRPr="00C2530D">
        <w:rPr>
          <w:rFonts w:ascii="Aptos" w:eastAsia="Aptos" w:hAnsi="Aptos" w:cs="Aptos"/>
          <w:color w:val="FF0000"/>
        </w:rPr>
        <w:t>TerraProbe</w:t>
      </w:r>
      <w:proofErr w:type="spellEnd"/>
      <w:r w:rsidRPr="00C2530D">
        <w:rPr>
          <w:rFonts w:ascii="Aptos" w:eastAsia="Aptos" w:hAnsi="Aptos" w:cs="Aptos"/>
          <w:color w:val="FF0000"/>
        </w:rPr>
        <w:t xml:space="preserve"> is poised to deliver a scalable, high-performance soil sampling solution that meets the demands of agricultural professionals, construction firms, and environmental researchers alike</w:t>
      </w:r>
      <w:r w:rsidR="004348F6">
        <w:rPr>
          <w:rFonts w:ascii="Aptos" w:eastAsia="Aptos" w:hAnsi="Aptos" w:cs="Aptos"/>
          <w:color w:val="FF0000"/>
        </w:rPr>
        <w:t>.</w:t>
      </w:r>
    </w:p>
    <w:p w14:paraId="2E764608" w14:textId="77777777" w:rsidR="00DD7981" w:rsidRDefault="00DD7981" w:rsidP="00DD7981">
      <w:pPr>
        <w:ind w:firstLine="720"/>
        <w:jc w:val="both"/>
        <w:rPr>
          <w:rFonts w:ascii="Aptos" w:eastAsia="Aptos" w:hAnsi="Aptos" w:cs="Aptos"/>
          <w:color w:val="000000" w:themeColor="text1"/>
        </w:rPr>
      </w:pPr>
    </w:p>
    <w:p w14:paraId="097A5B60" w14:textId="77777777" w:rsidR="00DD7981" w:rsidRDefault="00DD7981" w:rsidP="00DD7981">
      <w:pPr>
        <w:ind w:firstLine="720"/>
        <w:jc w:val="both"/>
        <w:rPr>
          <w:rFonts w:ascii="Aptos" w:eastAsia="Aptos" w:hAnsi="Aptos" w:cs="Aptos"/>
          <w:color w:val="000000" w:themeColor="text1"/>
        </w:rPr>
      </w:pPr>
    </w:p>
    <w:p w14:paraId="2583F336" w14:textId="77777777" w:rsidR="00DD7981" w:rsidRDefault="00DD7981" w:rsidP="00DD7981">
      <w:pPr>
        <w:ind w:firstLine="720"/>
        <w:jc w:val="both"/>
        <w:rPr>
          <w:rFonts w:ascii="Aptos" w:eastAsia="Aptos" w:hAnsi="Aptos" w:cs="Aptos"/>
          <w:color w:val="000000" w:themeColor="text1"/>
        </w:rPr>
      </w:pPr>
    </w:p>
    <w:p w14:paraId="38DFB96B" w14:textId="77777777" w:rsidR="00DD7981" w:rsidRDefault="00DD7981" w:rsidP="00DD7981">
      <w:pPr>
        <w:ind w:firstLine="720"/>
        <w:jc w:val="both"/>
        <w:rPr>
          <w:rFonts w:ascii="Aptos" w:eastAsia="Aptos" w:hAnsi="Aptos" w:cs="Aptos"/>
          <w:color w:val="000000" w:themeColor="text1"/>
        </w:rPr>
      </w:pPr>
    </w:p>
    <w:p w14:paraId="18753288" w14:textId="77777777" w:rsidR="00DD7981" w:rsidRDefault="00DD7981" w:rsidP="00DD7981">
      <w:pPr>
        <w:ind w:firstLine="720"/>
        <w:jc w:val="both"/>
        <w:rPr>
          <w:rFonts w:ascii="Aptos" w:eastAsia="Aptos" w:hAnsi="Aptos" w:cs="Aptos"/>
          <w:color w:val="000000" w:themeColor="text1"/>
        </w:rPr>
      </w:pPr>
    </w:p>
    <w:p w14:paraId="6B8B828F" w14:textId="77777777" w:rsidR="00DD7981" w:rsidRDefault="00DD7981" w:rsidP="00DD7981">
      <w:pPr>
        <w:ind w:firstLine="720"/>
        <w:jc w:val="both"/>
        <w:rPr>
          <w:rFonts w:ascii="Aptos" w:eastAsia="Aptos" w:hAnsi="Aptos" w:cs="Aptos"/>
          <w:color w:val="000000" w:themeColor="text1"/>
        </w:rPr>
      </w:pPr>
    </w:p>
    <w:p w14:paraId="7D411662" w14:textId="77777777" w:rsidR="00DD7981" w:rsidRDefault="00DD7981" w:rsidP="00DD7981">
      <w:pPr>
        <w:ind w:firstLine="720"/>
        <w:jc w:val="both"/>
        <w:rPr>
          <w:rFonts w:ascii="Aptos" w:eastAsia="Aptos" w:hAnsi="Aptos" w:cs="Aptos"/>
          <w:color w:val="000000" w:themeColor="text1"/>
        </w:rPr>
      </w:pPr>
    </w:p>
    <w:p w14:paraId="5C760D12" w14:textId="77777777" w:rsidR="00DD7981" w:rsidRDefault="00DD7981" w:rsidP="00DD7981">
      <w:pPr>
        <w:ind w:firstLine="720"/>
        <w:jc w:val="both"/>
        <w:rPr>
          <w:rFonts w:ascii="Aptos" w:eastAsia="Aptos" w:hAnsi="Aptos" w:cs="Aptos"/>
          <w:color w:val="000000" w:themeColor="text1"/>
        </w:rPr>
      </w:pPr>
    </w:p>
    <w:p w14:paraId="34DD68DD" w14:textId="77777777" w:rsidR="00DD7981" w:rsidRDefault="00DD7981" w:rsidP="00DD7981">
      <w:pPr>
        <w:ind w:firstLine="720"/>
        <w:jc w:val="both"/>
        <w:rPr>
          <w:rFonts w:ascii="Aptos" w:eastAsia="Aptos" w:hAnsi="Aptos" w:cs="Aptos"/>
          <w:color w:val="000000" w:themeColor="text1"/>
        </w:rPr>
      </w:pPr>
    </w:p>
    <w:p w14:paraId="5C7E4571" w14:textId="77777777" w:rsidR="00DD7981" w:rsidRDefault="00DD7981" w:rsidP="00DD7981">
      <w:pPr>
        <w:ind w:firstLine="720"/>
        <w:jc w:val="both"/>
        <w:rPr>
          <w:rFonts w:ascii="Aptos" w:eastAsia="Aptos" w:hAnsi="Aptos" w:cs="Aptos"/>
          <w:color w:val="000000" w:themeColor="text1"/>
        </w:rPr>
      </w:pPr>
    </w:p>
    <w:p w14:paraId="381E3F74" w14:textId="77777777" w:rsidR="00DD7981" w:rsidRDefault="00DD7981" w:rsidP="00DD7981">
      <w:pPr>
        <w:ind w:firstLine="720"/>
        <w:jc w:val="both"/>
        <w:rPr>
          <w:rFonts w:ascii="Aptos" w:eastAsia="Aptos" w:hAnsi="Aptos" w:cs="Aptos"/>
          <w:color w:val="000000" w:themeColor="text1"/>
        </w:rPr>
      </w:pPr>
    </w:p>
    <w:p w14:paraId="53D9BB65" w14:textId="77777777" w:rsidR="00DD7981" w:rsidRDefault="00DD7981" w:rsidP="00DD7981">
      <w:pPr>
        <w:ind w:firstLine="720"/>
        <w:jc w:val="both"/>
        <w:rPr>
          <w:rFonts w:ascii="Aptos" w:eastAsia="Aptos" w:hAnsi="Aptos" w:cs="Aptos"/>
          <w:color w:val="000000" w:themeColor="text1"/>
        </w:rPr>
      </w:pPr>
    </w:p>
    <w:p w14:paraId="35B69214" w14:textId="77777777" w:rsidR="00DD7981" w:rsidRDefault="00DD7981" w:rsidP="00DD7981">
      <w:pPr>
        <w:ind w:firstLine="720"/>
        <w:jc w:val="both"/>
        <w:rPr>
          <w:rFonts w:ascii="Aptos" w:eastAsia="Aptos" w:hAnsi="Aptos" w:cs="Aptos"/>
          <w:color w:val="000000" w:themeColor="text1"/>
        </w:rPr>
      </w:pPr>
    </w:p>
    <w:p w14:paraId="2E1A1542" w14:textId="77777777" w:rsidR="00DD7981" w:rsidRDefault="00DD7981" w:rsidP="00DD7981">
      <w:pPr>
        <w:ind w:firstLine="720"/>
        <w:jc w:val="both"/>
        <w:rPr>
          <w:rFonts w:ascii="Aptos" w:eastAsia="Aptos" w:hAnsi="Aptos" w:cs="Aptos"/>
          <w:color w:val="000000" w:themeColor="text1"/>
        </w:rPr>
      </w:pPr>
    </w:p>
    <w:p w14:paraId="6F5BE1E9" w14:textId="77777777" w:rsidR="00DD7981" w:rsidRDefault="00DD7981" w:rsidP="00DD7981">
      <w:pPr>
        <w:ind w:firstLine="720"/>
        <w:jc w:val="both"/>
        <w:rPr>
          <w:rFonts w:ascii="Aptos" w:eastAsia="Aptos" w:hAnsi="Aptos" w:cs="Aptos"/>
          <w:color w:val="000000" w:themeColor="text1"/>
        </w:rPr>
      </w:pPr>
    </w:p>
    <w:p w14:paraId="36E077A3" w14:textId="77777777" w:rsidR="00356795" w:rsidRDefault="00356795" w:rsidP="00DD7981">
      <w:pPr>
        <w:ind w:firstLine="720"/>
        <w:jc w:val="both"/>
        <w:rPr>
          <w:rFonts w:ascii="Aptos" w:eastAsia="Aptos" w:hAnsi="Aptos" w:cs="Aptos"/>
          <w:color w:val="000000" w:themeColor="text1"/>
        </w:rPr>
      </w:pPr>
    </w:p>
    <w:p w14:paraId="2D1E4D61" w14:textId="77777777" w:rsidR="00356795" w:rsidRPr="00DD7981" w:rsidRDefault="00356795" w:rsidP="00DD7981">
      <w:pPr>
        <w:ind w:firstLine="720"/>
        <w:jc w:val="both"/>
        <w:rPr>
          <w:rFonts w:ascii="Aptos" w:eastAsia="Aptos" w:hAnsi="Aptos" w:cs="Aptos"/>
          <w:color w:val="000000" w:themeColor="text1"/>
        </w:rPr>
      </w:pPr>
    </w:p>
    <w:p w14:paraId="44D2FAC1" w14:textId="7FC8BB9C" w:rsidR="00311652" w:rsidRPr="00FE0CA2" w:rsidRDefault="00311652" w:rsidP="00462E0B">
      <w:pPr>
        <w:pStyle w:val="Heading1"/>
        <w:jc w:val="right"/>
        <w:rPr>
          <w:rFonts w:ascii="Aptos" w:hAnsi="Aptos"/>
          <w:b/>
          <w:bCs/>
          <w:color w:val="000000" w:themeColor="text1"/>
          <w:sz w:val="180"/>
          <w:szCs w:val="180"/>
        </w:rPr>
      </w:pPr>
      <w:bookmarkStart w:id="16" w:name="_Toc192194181"/>
      <w:r w:rsidRPr="00462E0B">
        <w:rPr>
          <w:b/>
          <w:color w:val="000000" w:themeColor="text1"/>
          <w:sz w:val="144"/>
          <w:szCs w:val="144"/>
        </w:rPr>
        <w:t>APPENDIX</w:t>
      </w:r>
      <w:bookmarkEnd w:id="16"/>
    </w:p>
    <w:p w14:paraId="5362A977" w14:textId="62F50D0B" w:rsidR="00D24258" w:rsidRDefault="00D24258" w:rsidP="00BD329E">
      <w:pPr>
        <w:pStyle w:val="ListParagraph"/>
        <w:jc w:val="both"/>
        <w:rPr>
          <w:rFonts w:ascii="Aptos" w:hAnsi="Aptos"/>
          <w:b/>
          <w:bCs/>
          <w:color w:val="000000" w:themeColor="text1"/>
          <w:sz w:val="32"/>
          <w:szCs w:val="32"/>
        </w:rPr>
      </w:pPr>
    </w:p>
    <w:p w14:paraId="686DD397" w14:textId="53CF9F96" w:rsidR="00D24258" w:rsidRDefault="00D24258" w:rsidP="00BD329E">
      <w:pPr>
        <w:pStyle w:val="ListParagraph"/>
        <w:jc w:val="both"/>
        <w:rPr>
          <w:rFonts w:ascii="Aptos" w:hAnsi="Aptos"/>
          <w:b/>
          <w:bCs/>
          <w:color w:val="000000" w:themeColor="text1"/>
          <w:sz w:val="32"/>
          <w:szCs w:val="32"/>
        </w:rPr>
      </w:pPr>
    </w:p>
    <w:p w14:paraId="3DB21E1C" w14:textId="4A782C08" w:rsidR="00D24258" w:rsidRDefault="00D24258" w:rsidP="00BD329E">
      <w:pPr>
        <w:pStyle w:val="ListParagraph"/>
        <w:jc w:val="both"/>
        <w:rPr>
          <w:rFonts w:ascii="Aptos" w:hAnsi="Aptos"/>
          <w:b/>
          <w:bCs/>
          <w:color w:val="000000" w:themeColor="text1"/>
          <w:sz w:val="32"/>
          <w:szCs w:val="32"/>
        </w:rPr>
      </w:pPr>
    </w:p>
    <w:p w14:paraId="495CC1E7" w14:textId="61AC9E65" w:rsidR="00D24258" w:rsidRDefault="00D24258" w:rsidP="00BD329E">
      <w:pPr>
        <w:pStyle w:val="ListParagraph"/>
        <w:jc w:val="both"/>
        <w:rPr>
          <w:rFonts w:ascii="Aptos" w:hAnsi="Aptos"/>
          <w:b/>
          <w:bCs/>
          <w:color w:val="000000" w:themeColor="text1"/>
          <w:sz w:val="32"/>
          <w:szCs w:val="32"/>
        </w:rPr>
      </w:pPr>
    </w:p>
    <w:p w14:paraId="19C1AF65" w14:textId="5E464C4B" w:rsidR="00D24258" w:rsidRDefault="00D24258" w:rsidP="00BD329E">
      <w:pPr>
        <w:pStyle w:val="ListParagraph"/>
        <w:jc w:val="both"/>
        <w:rPr>
          <w:rFonts w:ascii="Aptos" w:hAnsi="Aptos"/>
          <w:b/>
          <w:bCs/>
          <w:color w:val="000000" w:themeColor="text1"/>
          <w:sz w:val="32"/>
          <w:szCs w:val="32"/>
        </w:rPr>
      </w:pPr>
    </w:p>
    <w:p w14:paraId="5E3F2808" w14:textId="4F777A34" w:rsidR="00D24258" w:rsidRDefault="00D24258" w:rsidP="00BD329E">
      <w:pPr>
        <w:pStyle w:val="ListParagraph"/>
        <w:jc w:val="both"/>
        <w:rPr>
          <w:rFonts w:ascii="Aptos" w:hAnsi="Aptos"/>
          <w:b/>
          <w:bCs/>
          <w:color w:val="000000" w:themeColor="text1"/>
          <w:sz w:val="32"/>
          <w:szCs w:val="32"/>
        </w:rPr>
      </w:pPr>
    </w:p>
    <w:p w14:paraId="5AFE89F3" w14:textId="69C8FA57" w:rsidR="00720D6C" w:rsidRPr="00462E0B" w:rsidRDefault="00B40FEE" w:rsidP="00BF0EEC">
      <w:pPr>
        <w:spacing w:after="160" w:line="279" w:lineRule="auto"/>
        <w:rPr>
          <w:rFonts w:asciiTheme="majorHAnsi" w:eastAsiaTheme="majorEastAsia" w:hAnsiTheme="majorHAnsi" w:cstheme="majorBidi"/>
          <w:b/>
          <w:sz w:val="48"/>
          <w:szCs w:val="48"/>
        </w:rPr>
      </w:pPr>
      <w:r>
        <w:rPr>
          <w:b/>
          <w:bCs/>
          <w:sz w:val="48"/>
          <w:szCs w:val="48"/>
        </w:rPr>
        <w:br w:type="page"/>
      </w:r>
    </w:p>
    <w:p w14:paraId="29A7B36E" w14:textId="77777777" w:rsidR="001A13D7" w:rsidRDefault="001A13D7" w:rsidP="00720D6C">
      <w:pPr>
        <w:pStyle w:val="Heading1"/>
        <w:rPr>
          <w:b/>
          <w:bCs/>
          <w:color w:val="auto"/>
          <w:sz w:val="32"/>
          <w:szCs w:val="32"/>
        </w:rPr>
        <w:sectPr w:rsidR="001A13D7" w:rsidSect="009C5579">
          <w:headerReference w:type="even" r:id="rId28"/>
          <w:headerReference w:type="default" r:id="rId29"/>
          <w:pgSz w:w="12240" w:h="15840"/>
          <w:pgMar w:top="1440" w:right="1440" w:bottom="1440" w:left="1440" w:header="720" w:footer="720" w:gutter="0"/>
          <w:cols w:space="720"/>
          <w:titlePg/>
          <w:docGrid w:linePitch="360"/>
        </w:sectPr>
      </w:pPr>
    </w:p>
    <w:p w14:paraId="5B5A6937" w14:textId="092FCD2A" w:rsidR="0061167F" w:rsidRPr="001A13D7" w:rsidRDefault="00720D6C" w:rsidP="001A13D7">
      <w:pPr>
        <w:pStyle w:val="Heading1"/>
        <w:rPr>
          <w:b/>
          <w:color w:val="auto"/>
          <w:sz w:val="32"/>
          <w:szCs w:val="32"/>
        </w:rPr>
      </w:pPr>
      <w:bookmarkStart w:id="17" w:name="_Toc192194182"/>
      <w:r w:rsidRPr="00720D6C">
        <w:rPr>
          <w:b/>
          <w:bCs/>
          <w:color w:val="auto"/>
          <w:sz w:val="32"/>
          <w:szCs w:val="32"/>
        </w:rPr>
        <w:lastRenderedPageBreak/>
        <w:t xml:space="preserve">A.1 </w:t>
      </w:r>
      <w:r w:rsidR="00112C02">
        <w:rPr>
          <w:b/>
          <w:bCs/>
          <w:color w:val="auto"/>
          <w:sz w:val="32"/>
          <w:szCs w:val="32"/>
        </w:rPr>
        <w:t>- Project Management</w:t>
      </w:r>
      <w:bookmarkEnd w:id="17"/>
    </w:p>
    <w:p w14:paraId="7B3D8A63" w14:textId="5533EEE5" w:rsidR="00116459" w:rsidRPr="002320C0" w:rsidRDefault="002320C0" w:rsidP="00C25C4E">
      <w:pPr>
        <w:pStyle w:val="ListParagraph"/>
        <w:numPr>
          <w:ilvl w:val="0"/>
          <w:numId w:val="15"/>
        </w:numPr>
        <w:rPr>
          <w:rFonts w:asciiTheme="majorHAnsi" w:hAnsiTheme="majorHAnsi"/>
          <w:b/>
        </w:rPr>
      </w:pPr>
      <w:r w:rsidRPr="3255DFC3">
        <w:rPr>
          <w:rFonts w:asciiTheme="majorHAnsi" w:hAnsiTheme="majorHAnsi"/>
          <w:b/>
          <w:bCs/>
        </w:rPr>
        <w:t>Charter</w:t>
      </w:r>
      <w:r w:rsidR="00832FB0">
        <w:rPr>
          <w:rFonts w:asciiTheme="majorHAnsi" w:hAnsiTheme="majorHAnsi"/>
          <w:b/>
          <w:bCs/>
        </w:rPr>
        <w:t xml:space="preserve"> (Attached </w:t>
      </w:r>
      <w:r w:rsidR="003327EC">
        <w:rPr>
          <w:rFonts w:asciiTheme="majorHAnsi" w:hAnsiTheme="majorHAnsi"/>
          <w:b/>
          <w:bCs/>
        </w:rPr>
        <w:t>as Project_Charter</w:t>
      </w:r>
      <w:r w:rsidR="003E3643">
        <w:rPr>
          <w:rFonts w:asciiTheme="majorHAnsi" w:hAnsiTheme="majorHAnsi"/>
          <w:b/>
          <w:bCs/>
        </w:rPr>
        <w:t>_v2</w:t>
      </w:r>
      <w:r w:rsidR="003327EC">
        <w:rPr>
          <w:rFonts w:asciiTheme="majorHAnsi" w:hAnsiTheme="majorHAnsi"/>
          <w:b/>
          <w:bCs/>
        </w:rPr>
        <w:t>.xlsx)</w:t>
      </w:r>
    </w:p>
    <w:p w14:paraId="226C2D45" w14:textId="77777777" w:rsidR="00832FB0" w:rsidRPr="00832FB0" w:rsidRDefault="00832FB0" w:rsidP="00832FB0">
      <w:pPr>
        <w:rPr>
          <w:rFonts w:asciiTheme="majorHAnsi" w:hAnsiTheme="majorHAnsi"/>
          <w:b/>
        </w:rPr>
      </w:pPr>
    </w:p>
    <w:p w14:paraId="3B589CC4" w14:textId="0EAA557D" w:rsidR="00832FB0" w:rsidRPr="008B008B" w:rsidRDefault="00CF79E4" w:rsidP="008B008B">
      <w:pPr>
        <w:jc w:val="center"/>
        <w:rPr>
          <w:rFonts w:asciiTheme="majorHAnsi" w:hAnsiTheme="majorHAnsi"/>
          <w:b/>
        </w:rPr>
      </w:pPr>
      <w:r w:rsidRPr="00CF79E4">
        <w:rPr>
          <w:rFonts w:asciiTheme="majorHAnsi" w:hAnsiTheme="majorHAnsi"/>
          <w:b/>
          <w:noProof/>
        </w:rPr>
        <w:drawing>
          <wp:inline distT="0" distB="0" distL="0" distR="0" wp14:anchorId="20A0C79D" wp14:editId="3FFB3048">
            <wp:extent cx="6638925" cy="5032829"/>
            <wp:effectExtent l="0" t="0" r="0" b="0"/>
            <wp:docPr id="523666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6834" name="Picture 1" descr="A screenshot of a computer&#10;&#10;AI-generated content may be incorrect."/>
                    <pic:cNvPicPr/>
                  </pic:nvPicPr>
                  <pic:blipFill>
                    <a:blip r:embed="rId30"/>
                    <a:stretch>
                      <a:fillRect/>
                    </a:stretch>
                  </pic:blipFill>
                  <pic:spPr>
                    <a:xfrm>
                      <a:off x="0" y="0"/>
                      <a:ext cx="6645044" cy="5037467"/>
                    </a:xfrm>
                    <a:prstGeom prst="rect">
                      <a:avLst/>
                    </a:prstGeom>
                  </pic:spPr>
                </pic:pic>
              </a:graphicData>
            </a:graphic>
          </wp:inline>
        </w:drawing>
      </w:r>
    </w:p>
    <w:p w14:paraId="057E971B" w14:textId="2A314CDE" w:rsidR="002320C0" w:rsidRPr="002320C0" w:rsidRDefault="002320C0" w:rsidP="00C25C4E">
      <w:pPr>
        <w:pStyle w:val="ListParagraph"/>
        <w:numPr>
          <w:ilvl w:val="0"/>
          <w:numId w:val="15"/>
        </w:numPr>
        <w:rPr>
          <w:rFonts w:asciiTheme="majorHAnsi" w:hAnsiTheme="majorHAnsi"/>
          <w:b/>
          <w:bCs/>
        </w:rPr>
      </w:pPr>
      <w:r w:rsidRPr="3255DFC3">
        <w:rPr>
          <w:rFonts w:asciiTheme="majorHAnsi" w:hAnsiTheme="majorHAnsi"/>
          <w:b/>
          <w:bCs/>
        </w:rPr>
        <w:lastRenderedPageBreak/>
        <w:t>Schedule</w:t>
      </w:r>
      <w:r w:rsidR="003327EC">
        <w:rPr>
          <w:rFonts w:asciiTheme="majorHAnsi" w:hAnsiTheme="majorHAnsi"/>
          <w:b/>
          <w:bCs/>
        </w:rPr>
        <w:t xml:space="preserve"> (Attached as Project_Schedule</w:t>
      </w:r>
      <w:r w:rsidR="000E5419">
        <w:rPr>
          <w:rFonts w:asciiTheme="majorHAnsi" w:hAnsiTheme="majorHAnsi"/>
          <w:b/>
          <w:bCs/>
        </w:rPr>
        <w:t>_CDR</w:t>
      </w:r>
      <w:r w:rsidR="003327EC">
        <w:rPr>
          <w:rFonts w:asciiTheme="majorHAnsi" w:hAnsiTheme="majorHAnsi"/>
          <w:b/>
          <w:bCs/>
        </w:rPr>
        <w:t>.xlsx)</w:t>
      </w:r>
    </w:p>
    <w:p w14:paraId="360F931C" w14:textId="77777777" w:rsidR="004C3FF5" w:rsidRDefault="004C3FF5" w:rsidP="004C3FF5">
      <w:pPr>
        <w:rPr>
          <w:rFonts w:asciiTheme="majorHAnsi" w:hAnsiTheme="majorHAnsi"/>
          <w:b/>
          <w:bCs/>
        </w:rPr>
      </w:pPr>
    </w:p>
    <w:p w14:paraId="5EE0AD38" w14:textId="77777777" w:rsidR="004C3FF5" w:rsidRDefault="004C3FF5" w:rsidP="004C3FF5">
      <w:pPr>
        <w:rPr>
          <w:rFonts w:asciiTheme="majorHAnsi" w:hAnsiTheme="majorHAnsi"/>
          <w:b/>
          <w:bCs/>
        </w:rPr>
      </w:pPr>
    </w:p>
    <w:p w14:paraId="0EB7E2DB" w14:textId="77777777" w:rsidR="004C3FF5" w:rsidRDefault="004C3FF5" w:rsidP="004C3FF5">
      <w:pPr>
        <w:rPr>
          <w:rFonts w:asciiTheme="majorHAnsi" w:hAnsiTheme="majorHAnsi"/>
          <w:b/>
          <w:bCs/>
        </w:rPr>
      </w:pPr>
    </w:p>
    <w:p w14:paraId="2AE06A52" w14:textId="77777777" w:rsidR="004C3FF5" w:rsidRPr="004C3FF5" w:rsidRDefault="004C3FF5" w:rsidP="004C3FF5">
      <w:pPr>
        <w:rPr>
          <w:rFonts w:asciiTheme="majorHAnsi" w:hAnsiTheme="majorHAnsi"/>
          <w:b/>
          <w:bCs/>
        </w:rPr>
      </w:pPr>
    </w:p>
    <w:p w14:paraId="7BC372B3" w14:textId="77777777" w:rsidR="00832FB0" w:rsidRDefault="00832FB0" w:rsidP="00832FB0">
      <w:pPr>
        <w:rPr>
          <w:rFonts w:asciiTheme="majorHAnsi" w:hAnsiTheme="majorHAnsi"/>
          <w:b/>
          <w:bCs/>
        </w:rPr>
      </w:pPr>
    </w:p>
    <w:p w14:paraId="2271F2B5" w14:textId="379E60F8" w:rsidR="00832FB0" w:rsidRDefault="004C3FF5" w:rsidP="00832FB0">
      <w:pPr>
        <w:rPr>
          <w:rFonts w:asciiTheme="majorHAnsi" w:hAnsiTheme="majorHAnsi"/>
          <w:b/>
          <w:bCs/>
        </w:rPr>
      </w:pPr>
      <w:r w:rsidRPr="004C3FF5">
        <w:rPr>
          <w:rFonts w:asciiTheme="majorHAnsi" w:hAnsiTheme="majorHAnsi"/>
          <w:b/>
          <w:bCs/>
          <w:noProof/>
        </w:rPr>
        <w:drawing>
          <wp:inline distT="0" distB="0" distL="0" distR="0" wp14:anchorId="5FC201AF" wp14:editId="38598BD7">
            <wp:extent cx="8229600" cy="3779520"/>
            <wp:effectExtent l="0" t="0" r="0" b="0"/>
            <wp:docPr id="15989187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1876" name="Picture 1" descr="A screenshot of a graph&#10;&#10;AI-generated content may be incorrect."/>
                    <pic:cNvPicPr/>
                  </pic:nvPicPr>
                  <pic:blipFill>
                    <a:blip r:embed="rId31"/>
                    <a:stretch>
                      <a:fillRect/>
                    </a:stretch>
                  </pic:blipFill>
                  <pic:spPr>
                    <a:xfrm>
                      <a:off x="0" y="0"/>
                      <a:ext cx="8229600" cy="3779520"/>
                    </a:xfrm>
                    <a:prstGeom prst="rect">
                      <a:avLst/>
                    </a:prstGeom>
                  </pic:spPr>
                </pic:pic>
              </a:graphicData>
            </a:graphic>
          </wp:inline>
        </w:drawing>
      </w:r>
    </w:p>
    <w:p w14:paraId="206F9384" w14:textId="77777777" w:rsidR="00832FB0" w:rsidRPr="00832FB0" w:rsidRDefault="00832FB0" w:rsidP="00832FB0">
      <w:pPr>
        <w:rPr>
          <w:rFonts w:asciiTheme="majorHAnsi" w:hAnsiTheme="majorHAnsi"/>
          <w:b/>
          <w:bCs/>
        </w:rPr>
      </w:pPr>
    </w:p>
    <w:p w14:paraId="10B3818E" w14:textId="08B8BF93" w:rsidR="00832FB0" w:rsidRPr="00832FB0" w:rsidRDefault="00832FB0" w:rsidP="00832FB0">
      <w:pPr>
        <w:rPr>
          <w:rFonts w:asciiTheme="majorHAnsi" w:hAnsiTheme="majorHAnsi"/>
          <w:b/>
          <w:bCs/>
        </w:rPr>
      </w:pPr>
    </w:p>
    <w:p w14:paraId="2902FD52" w14:textId="77777777" w:rsidR="00832FB0" w:rsidRDefault="00832FB0">
      <w:pPr>
        <w:spacing w:after="160" w:line="279" w:lineRule="auto"/>
        <w:rPr>
          <w:rFonts w:asciiTheme="majorHAnsi" w:hAnsiTheme="majorHAnsi"/>
          <w:b/>
          <w:bCs/>
        </w:rPr>
      </w:pPr>
      <w:r>
        <w:rPr>
          <w:rFonts w:asciiTheme="majorHAnsi" w:hAnsiTheme="majorHAnsi"/>
          <w:b/>
          <w:bCs/>
        </w:rPr>
        <w:br w:type="page"/>
      </w:r>
    </w:p>
    <w:p w14:paraId="721B8FFB" w14:textId="69A98FEA" w:rsidR="002320C0" w:rsidRDefault="002320C0" w:rsidP="00C25C4E">
      <w:pPr>
        <w:pStyle w:val="ListParagraph"/>
        <w:numPr>
          <w:ilvl w:val="0"/>
          <w:numId w:val="15"/>
        </w:numPr>
        <w:rPr>
          <w:rFonts w:asciiTheme="majorHAnsi" w:hAnsiTheme="majorHAnsi"/>
          <w:b/>
          <w:bCs/>
        </w:rPr>
      </w:pPr>
      <w:r w:rsidRPr="3255DFC3">
        <w:rPr>
          <w:rFonts w:asciiTheme="majorHAnsi" w:hAnsiTheme="majorHAnsi"/>
          <w:b/>
          <w:bCs/>
        </w:rPr>
        <w:lastRenderedPageBreak/>
        <w:t>Preliminary Budget</w:t>
      </w:r>
    </w:p>
    <w:p w14:paraId="2E4C98B6" w14:textId="77777777" w:rsidR="004A4322" w:rsidRDefault="004A4322" w:rsidP="004A4322">
      <w:pPr>
        <w:rPr>
          <w:rFonts w:asciiTheme="majorHAnsi" w:hAnsiTheme="majorHAnsi"/>
          <w:b/>
          <w:bCs/>
        </w:rPr>
      </w:pPr>
    </w:p>
    <w:p w14:paraId="226D56DF" w14:textId="5D3844FF" w:rsidR="004A4322" w:rsidRDefault="004A4322" w:rsidP="004A4322">
      <w:pPr>
        <w:rPr>
          <w:rFonts w:asciiTheme="majorHAnsi" w:hAnsiTheme="majorHAnsi"/>
          <w:b/>
          <w:bCs/>
        </w:rPr>
      </w:pPr>
      <w:r>
        <w:rPr>
          <w:rFonts w:asciiTheme="majorHAnsi" w:hAnsiTheme="majorHAnsi"/>
          <w:b/>
          <w:bCs/>
        </w:rPr>
        <w:t>The preliminary budget can be found on Economic_Analysis</w:t>
      </w:r>
      <w:r w:rsidR="00140321">
        <w:rPr>
          <w:rFonts w:asciiTheme="majorHAnsi" w:hAnsiTheme="majorHAnsi"/>
          <w:b/>
          <w:bCs/>
        </w:rPr>
        <w:t>_CDR</w:t>
      </w:r>
      <w:r>
        <w:rPr>
          <w:rFonts w:asciiTheme="majorHAnsi" w:hAnsiTheme="majorHAnsi"/>
          <w:b/>
          <w:bCs/>
        </w:rPr>
        <w:t>.xlsx file attached.</w:t>
      </w:r>
    </w:p>
    <w:p w14:paraId="4DB530E6" w14:textId="77777777" w:rsidR="004A4322" w:rsidRPr="004A4322" w:rsidRDefault="004A4322" w:rsidP="004A4322">
      <w:pPr>
        <w:rPr>
          <w:rFonts w:asciiTheme="majorHAnsi" w:hAnsiTheme="majorHAnsi"/>
          <w:b/>
          <w:bCs/>
        </w:rPr>
      </w:pPr>
    </w:p>
    <w:p w14:paraId="544AAB55" w14:textId="222F2C2D" w:rsidR="00832FB0" w:rsidRDefault="009A0374">
      <w:pPr>
        <w:spacing w:after="160" w:line="279" w:lineRule="auto"/>
        <w:rPr>
          <w:rFonts w:asciiTheme="majorHAnsi" w:hAnsiTheme="majorHAnsi"/>
          <w:b/>
          <w:bCs/>
        </w:rPr>
      </w:pPr>
      <w:r w:rsidRPr="009A0374">
        <w:rPr>
          <w:rFonts w:asciiTheme="majorHAnsi" w:hAnsiTheme="majorHAnsi"/>
          <w:b/>
          <w:bCs/>
          <w:noProof/>
        </w:rPr>
        <w:drawing>
          <wp:inline distT="0" distB="0" distL="0" distR="0" wp14:anchorId="3AE0B4C0" wp14:editId="671492C1">
            <wp:extent cx="8516316" cy="3810000"/>
            <wp:effectExtent l="0" t="0" r="0" b="0"/>
            <wp:docPr id="304561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117" name="Picture 1" descr="A screenshot of a computer screen&#10;&#10;AI-generated content may be incorrect."/>
                    <pic:cNvPicPr/>
                  </pic:nvPicPr>
                  <pic:blipFill>
                    <a:blip r:embed="rId32"/>
                    <a:stretch>
                      <a:fillRect/>
                    </a:stretch>
                  </pic:blipFill>
                  <pic:spPr>
                    <a:xfrm>
                      <a:off x="0" y="0"/>
                      <a:ext cx="8518958" cy="381118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590"/>
        <w:gridCol w:w="2590"/>
        <w:gridCol w:w="2590"/>
        <w:gridCol w:w="2665"/>
      </w:tblGrid>
      <w:tr w:rsidR="00E677B2" w14:paraId="34442B35" w14:textId="77777777" w:rsidTr="0042039B">
        <w:trPr>
          <w:jc w:val="center"/>
        </w:trPr>
        <w:tc>
          <w:tcPr>
            <w:tcW w:w="2590" w:type="dxa"/>
          </w:tcPr>
          <w:p w14:paraId="53ED4149" w14:textId="1146E308" w:rsidR="00E677B2" w:rsidRDefault="00E677B2" w:rsidP="00E677B2">
            <w:pPr>
              <w:spacing w:after="160" w:line="279" w:lineRule="auto"/>
              <w:jc w:val="center"/>
              <w:rPr>
                <w:rFonts w:asciiTheme="majorHAnsi" w:hAnsiTheme="majorHAnsi"/>
                <w:b/>
                <w:bCs/>
              </w:rPr>
            </w:pPr>
            <w:r>
              <w:rPr>
                <w:rFonts w:asciiTheme="majorHAnsi" w:hAnsiTheme="majorHAnsi"/>
                <w:b/>
                <w:bCs/>
              </w:rPr>
              <w:t>Total Product Cost</w:t>
            </w:r>
          </w:p>
        </w:tc>
        <w:tc>
          <w:tcPr>
            <w:tcW w:w="2590" w:type="dxa"/>
          </w:tcPr>
          <w:p w14:paraId="4FEE71FF" w14:textId="7CA67178" w:rsidR="00E677B2" w:rsidRDefault="00E677B2" w:rsidP="00E677B2">
            <w:pPr>
              <w:spacing w:after="160" w:line="279" w:lineRule="auto"/>
              <w:jc w:val="center"/>
              <w:rPr>
                <w:rFonts w:asciiTheme="majorHAnsi" w:hAnsiTheme="majorHAnsi"/>
                <w:b/>
                <w:bCs/>
              </w:rPr>
            </w:pPr>
            <w:r>
              <w:rPr>
                <w:rFonts w:asciiTheme="majorHAnsi" w:hAnsiTheme="majorHAnsi"/>
                <w:b/>
                <w:bCs/>
              </w:rPr>
              <w:t>Margin</w:t>
            </w:r>
          </w:p>
        </w:tc>
        <w:tc>
          <w:tcPr>
            <w:tcW w:w="2590" w:type="dxa"/>
          </w:tcPr>
          <w:p w14:paraId="099833BC" w14:textId="421A6785" w:rsidR="00E677B2" w:rsidRDefault="00E677B2" w:rsidP="00E677B2">
            <w:pPr>
              <w:spacing w:after="160" w:line="279" w:lineRule="auto"/>
              <w:jc w:val="center"/>
              <w:rPr>
                <w:rFonts w:asciiTheme="majorHAnsi" w:hAnsiTheme="majorHAnsi"/>
                <w:b/>
                <w:bCs/>
              </w:rPr>
            </w:pPr>
            <w:r>
              <w:rPr>
                <w:rFonts w:asciiTheme="majorHAnsi" w:hAnsiTheme="majorHAnsi"/>
                <w:b/>
                <w:bCs/>
              </w:rPr>
              <w:t>Sell Price</w:t>
            </w:r>
          </w:p>
        </w:tc>
        <w:tc>
          <w:tcPr>
            <w:tcW w:w="2665" w:type="dxa"/>
          </w:tcPr>
          <w:p w14:paraId="2F055C95" w14:textId="423D9073" w:rsidR="00E677B2" w:rsidRDefault="008013EA" w:rsidP="00E677B2">
            <w:pPr>
              <w:spacing w:after="160" w:line="279" w:lineRule="auto"/>
              <w:jc w:val="center"/>
              <w:rPr>
                <w:rFonts w:asciiTheme="majorHAnsi" w:hAnsiTheme="majorHAnsi"/>
                <w:b/>
                <w:bCs/>
              </w:rPr>
            </w:pPr>
            <w:r>
              <w:rPr>
                <w:rFonts w:asciiTheme="majorHAnsi" w:hAnsiTheme="majorHAnsi"/>
                <w:b/>
                <w:bCs/>
              </w:rPr>
              <w:t xml:space="preserve">Annual </w:t>
            </w:r>
            <w:r w:rsidR="00E677B2">
              <w:rPr>
                <w:rFonts w:asciiTheme="majorHAnsi" w:hAnsiTheme="majorHAnsi"/>
                <w:b/>
                <w:bCs/>
              </w:rPr>
              <w:t>Revenue</w:t>
            </w:r>
            <w:r>
              <w:rPr>
                <w:rFonts w:asciiTheme="majorHAnsi" w:hAnsiTheme="majorHAnsi"/>
                <w:b/>
                <w:bCs/>
              </w:rPr>
              <w:t xml:space="preserve"> (10-Year)</w:t>
            </w:r>
          </w:p>
        </w:tc>
      </w:tr>
      <w:tr w:rsidR="00E677B2" w14:paraId="0952EF30" w14:textId="77777777" w:rsidTr="0042039B">
        <w:trPr>
          <w:jc w:val="center"/>
        </w:trPr>
        <w:tc>
          <w:tcPr>
            <w:tcW w:w="2590" w:type="dxa"/>
          </w:tcPr>
          <w:p w14:paraId="363A51F8" w14:textId="3FC65D91" w:rsidR="00E677B2" w:rsidRDefault="00E677B2" w:rsidP="00E677B2">
            <w:pPr>
              <w:spacing w:after="160" w:line="279" w:lineRule="auto"/>
              <w:jc w:val="center"/>
              <w:rPr>
                <w:rFonts w:asciiTheme="majorHAnsi" w:hAnsiTheme="majorHAnsi"/>
                <w:b/>
                <w:bCs/>
              </w:rPr>
            </w:pPr>
            <w:r>
              <w:rPr>
                <w:rFonts w:asciiTheme="majorHAnsi" w:hAnsiTheme="majorHAnsi"/>
                <w:b/>
                <w:bCs/>
              </w:rPr>
              <w:t>$</w:t>
            </w:r>
            <w:r w:rsidR="009A0374">
              <w:rPr>
                <w:rFonts w:asciiTheme="majorHAnsi" w:hAnsiTheme="majorHAnsi"/>
                <w:b/>
                <w:bCs/>
              </w:rPr>
              <w:t>832.93</w:t>
            </w:r>
          </w:p>
        </w:tc>
        <w:tc>
          <w:tcPr>
            <w:tcW w:w="2590" w:type="dxa"/>
          </w:tcPr>
          <w:p w14:paraId="76675608" w14:textId="156CB0CE" w:rsidR="00E677B2" w:rsidRDefault="009A0374" w:rsidP="00E677B2">
            <w:pPr>
              <w:spacing w:after="160" w:line="279" w:lineRule="auto"/>
              <w:jc w:val="center"/>
              <w:rPr>
                <w:rFonts w:asciiTheme="majorHAnsi" w:hAnsiTheme="majorHAnsi"/>
                <w:b/>
                <w:bCs/>
              </w:rPr>
            </w:pPr>
            <w:r>
              <w:rPr>
                <w:rFonts w:asciiTheme="majorHAnsi" w:hAnsiTheme="majorHAnsi"/>
                <w:b/>
                <w:bCs/>
              </w:rPr>
              <w:t>25</w:t>
            </w:r>
            <w:r w:rsidR="00E677B2">
              <w:rPr>
                <w:rFonts w:asciiTheme="majorHAnsi" w:hAnsiTheme="majorHAnsi"/>
                <w:b/>
                <w:bCs/>
              </w:rPr>
              <w:t>%</w:t>
            </w:r>
          </w:p>
        </w:tc>
        <w:tc>
          <w:tcPr>
            <w:tcW w:w="2590" w:type="dxa"/>
          </w:tcPr>
          <w:p w14:paraId="755C60EC" w14:textId="46CB86DB" w:rsidR="00E677B2" w:rsidRDefault="00E677B2" w:rsidP="00E677B2">
            <w:pPr>
              <w:spacing w:after="160" w:line="279" w:lineRule="auto"/>
              <w:jc w:val="center"/>
              <w:rPr>
                <w:rFonts w:asciiTheme="majorHAnsi" w:hAnsiTheme="majorHAnsi"/>
                <w:b/>
                <w:bCs/>
              </w:rPr>
            </w:pPr>
            <w:r>
              <w:rPr>
                <w:rFonts w:asciiTheme="majorHAnsi" w:hAnsiTheme="majorHAnsi"/>
                <w:b/>
                <w:bCs/>
              </w:rPr>
              <w:t>~$</w:t>
            </w:r>
            <w:r w:rsidR="008013EA">
              <w:rPr>
                <w:rFonts w:asciiTheme="majorHAnsi" w:hAnsiTheme="majorHAnsi"/>
                <w:b/>
                <w:bCs/>
              </w:rPr>
              <w:t>1050</w:t>
            </w:r>
          </w:p>
        </w:tc>
        <w:tc>
          <w:tcPr>
            <w:tcW w:w="2665" w:type="dxa"/>
          </w:tcPr>
          <w:p w14:paraId="73FF2CDA" w14:textId="4142A4F3" w:rsidR="00E677B2" w:rsidRDefault="00E677B2" w:rsidP="00E677B2">
            <w:pPr>
              <w:spacing w:after="160" w:line="279" w:lineRule="auto"/>
              <w:jc w:val="center"/>
              <w:rPr>
                <w:rFonts w:asciiTheme="majorHAnsi" w:hAnsiTheme="majorHAnsi"/>
                <w:b/>
                <w:bCs/>
              </w:rPr>
            </w:pPr>
            <w:r>
              <w:rPr>
                <w:rFonts w:asciiTheme="majorHAnsi" w:hAnsiTheme="majorHAnsi"/>
                <w:b/>
                <w:bCs/>
              </w:rPr>
              <w:t>$</w:t>
            </w:r>
            <w:r w:rsidR="008013EA">
              <w:rPr>
                <w:rFonts w:asciiTheme="majorHAnsi" w:hAnsiTheme="majorHAnsi"/>
                <w:b/>
                <w:bCs/>
              </w:rPr>
              <w:t>60M</w:t>
            </w:r>
          </w:p>
        </w:tc>
      </w:tr>
    </w:tbl>
    <w:p w14:paraId="39E8A98E" w14:textId="77777777" w:rsidR="00E677B2" w:rsidRDefault="00E677B2">
      <w:pPr>
        <w:spacing w:after="160" w:line="279" w:lineRule="auto"/>
        <w:rPr>
          <w:rFonts w:asciiTheme="majorHAnsi" w:hAnsiTheme="majorHAnsi"/>
          <w:b/>
          <w:bCs/>
        </w:rPr>
      </w:pPr>
      <w:r>
        <w:rPr>
          <w:rFonts w:asciiTheme="majorHAnsi" w:hAnsiTheme="majorHAnsi"/>
          <w:b/>
          <w:bCs/>
        </w:rPr>
        <w:br w:type="page"/>
      </w:r>
    </w:p>
    <w:p w14:paraId="4BD87C78" w14:textId="2C7259B8" w:rsidR="002320C0" w:rsidRDefault="002320C0" w:rsidP="00C25C4E">
      <w:pPr>
        <w:pStyle w:val="ListParagraph"/>
        <w:numPr>
          <w:ilvl w:val="0"/>
          <w:numId w:val="15"/>
        </w:numPr>
        <w:rPr>
          <w:rFonts w:asciiTheme="majorHAnsi" w:hAnsiTheme="majorHAnsi"/>
          <w:b/>
          <w:bCs/>
        </w:rPr>
      </w:pPr>
      <w:r w:rsidRPr="3255DFC3">
        <w:rPr>
          <w:rFonts w:asciiTheme="majorHAnsi" w:hAnsiTheme="majorHAnsi"/>
          <w:b/>
          <w:bCs/>
        </w:rPr>
        <w:lastRenderedPageBreak/>
        <w:t>Risk Register</w:t>
      </w:r>
    </w:p>
    <w:p w14:paraId="3C105C3A" w14:textId="77777777" w:rsidR="00D949F2" w:rsidRDefault="00D949F2" w:rsidP="00D949F2">
      <w:pPr>
        <w:rPr>
          <w:rFonts w:asciiTheme="majorHAnsi" w:hAnsiTheme="majorHAnsi"/>
          <w:b/>
          <w:bCs/>
        </w:rPr>
      </w:pPr>
    </w:p>
    <w:p w14:paraId="7675C7EB" w14:textId="77777777" w:rsidR="008B008B" w:rsidRDefault="008B008B" w:rsidP="00D949F2">
      <w:pPr>
        <w:rPr>
          <w:rFonts w:asciiTheme="majorHAnsi" w:hAnsiTheme="majorHAnsi"/>
          <w:b/>
          <w:bCs/>
        </w:rPr>
      </w:pPr>
    </w:p>
    <w:p w14:paraId="141B08CE" w14:textId="0C77DF19" w:rsidR="008B008B" w:rsidRPr="008B008B" w:rsidRDefault="008B008B" w:rsidP="00D949F2">
      <w:pPr>
        <w:rPr>
          <w:rFonts w:asciiTheme="majorHAnsi" w:hAnsiTheme="majorHAnsi"/>
        </w:rPr>
      </w:pPr>
      <w:r w:rsidRPr="008B008B">
        <w:rPr>
          <w:rFonts w:asciiTheme="majorHAnsi" w:hAnsiTheme="majorHAnsi"/>
        </w:rPr>
        <w:t>The file Risk_Register</w:t>
      </w:r>
      <w:r w:rsidR="00E73FB3">
        <w:rPr>
          <w:rFonts w:asciiTheme="majorHAnsi" w:hAnsiTheme="majorHAnsi"/>
        </w:rPr>
        <w:t>_CDR</w:t>
      </w:r>
      <w:r w:rsidRPr="008B008B">
        <w:rPr>
          <w:rFonts w:asciiTheme="majorHAnsi" w:hAnsiTheme="majorHAnsi"/>
        </w:rPr>
        <w:t>.xlsx is attached to the document.</w:t>
      </w:r>
    </w:p>
    <w:p w14:paraId="2B0A1A96" w14:textId="77777777" w:rsidR="008B008B" w:rsidRDefault="008B008B" w:rsidP="00D949F2">
      <w:pPr>
        <w:rPr>
          <w:rFonts w:asciiTheme="majorHAnsi" w:hAnsiTheme="majorHAnsi"/>
          <w:b/>
          <w:bCs/>
        </w:rPr>
      </w:pPr>
    </w:p>
    <w:p w14:paraId="57826AD9" w14:textId="71AA3417" w:rsidR="008B008B" w:rsidRPr="00D949F2" w:rsidRDefault="00C36B4A" w:rsidP="00D949F2">
      <w:pPr>
        <w:rPr>
          <w:rFonts w:asciiTheme="majorHAnsi" w:hAnsiTheme="majorHAnsi"/>
          <w:b/>
          <w:bCs/>
        </w:rPr>
      </w:pPr>
      <w:r w:rsidRPr="00C36B4A">
        <w:rPr>
          <w:rFonts w:asciiTheme="majorHAnsi" w:hAnsiTheme="majorHAnsi"/>
          <w:b/>
          <w:bCs/>
          <w:noProof/>
        </w:rPr>
        <w:drawing>
          <wp:inline distT="0" distB="0" distL="0" distR="0" wp14:anchorId="38A845CA" wp14:editId="20D3A767">
            <wp:extent cx="8504246" cy="3116911"/>
            <wp:effectExtent l="0" t="0" r="0" b="7620"/>
            <wp:docPr id="78299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4958" name="Picture 1" descr="A screenshot of a computer&#10;&#10;AI-generated content may be incorrect."/>
                    <pic:cNvPicPr/>
                  </pic:nvPicPr>
                  <pic:blipFill>
                    <a:blip r:embed="rId33"/>
                    <a:stretch>
                      <a:fillRect/>
                    </a:stretch>
                  </pic:blipFill>
                  <pic:spPr>
                    <a:xfrm>
                      <a:off x="0" y="0"/>
                      <a:ext cx="8514847" cy="3120796"/>
                    </a:xfrm>
                    <a:prstGeom prst="rect">
                      <a:avLst/>
                    </a:prstGeom>
                  </pic:spPr>
                </pic:pic>
              </a:graphicData>
            </a:graphic>
          </wp:inline>
        </w:drawing>
      </w:r>
    </w:p>
    <w:p w14:paraId="380B4F43" w14:textId="7A34F185" w:rsidR="00462E0B" w:rsidRDefault="00462E0B">
      <w:pPr>
        <w:spacing w:after="160" w:line="279" w:lineRule="auto"/>
        <w:rPr>
          <w:rFonts w:eastAsiaTheme="majorEastAsia"/>
        </w:rPr>
      </w:pPr>
    </w:p>
    <w:p w14:paraId="5783435D" w14:textId="77777777" w:rsidR="003327EC" w:rsidRDefault="003327EC" w:rsidP="00720D6C">
      <w:pPr>
        <w:pStyle w:val="Heading1"/>
        <w:rPr>
          <w:b/>
          <w:bCs/>
          <w:color w:val="auto"/>
          <w:sz w:val="32"/>
          <w:szCs w:val="32"/>
        </w:rPr>
        <w:sectPr w:rsidR="003327EC" w:rsidSect="001A13D7">
          <w:pgSz w:w="15840" w:h="12240" w:orient="landscape"/>
          <w:pgMar w:top="1440" w:right="1440" w:bottom="1440" w:left="1440" w:header="720" w:footer="720" w:gutter="0"/>
          <w:cols w:space="720"/>
          <w:titlePg/>
          <w:docGrid w:linePitch="360"/>
        </w:sectPr>
      </w:pPr>
    </w:p>
    <w:p w14:paraId="32D2C009" w14:textId="7F8F505F" w:rsidR="00720D6C" w:rsidRDefault="00720D6C" w:rsidP="00720D6C">
      <w:pPr>
        <w:pStyle w:val="Heading1"/>
        <w:rPr>
          <w:b/>
          <w:bCs/>
          <w:color w:val="auto"/>
          <w:sz w:val="32"/>
          <w:szCs w:val="32"/>
        </w:rPr>
      </w:pPr>
      <w:bookmarkStart w:id="18" w:name="_Toc192194183"/>
      <w:r w:rsidRPr="00720D6C">
        <w:rPr>
          <w:b/>
          <w:bCs/>
          <w:color w:val="auto"/>
          <w:sz w:val="32"/>
          <w:szCs w:val="32"/>
        </w:rPr>
        <w:lastRenderedPageBreak/>
        <w:t>A.</w:t>
      </w:r>
      <w:r>
        <w:rPr>
          <w:b/>
          <w:bCs/>
          <w:color w:val="auto"/>
          <w:sz w:val="32"/>
          <w:szCs w:val="32"/>
        </w:rPr>
        <w:t>2</w:t>
      </w:r>
      <w:r w:rsidRPr="00720D6C">
        <w:rPr>
          <w:b/>
          <w:bCs/>
          <w:color w:val="auto"/>
          <w:sz w:val="32"/>
          <w:szCs w:val="32"/>
        </w:rPr>
        <w:t xml:space="preserve"> </w:t>
      </w:r>
      <w:r w:rsidR="00112C02">
        <w:rPr>
          <w:b/>
          <w:bCs/>
          <w:color w:val="auto"/>
          <w:sz w:val="32"/>
          <w:szCs w:val="32"/>
        </w:rPr>
        <w:t>– Business / Marketing</w:t>
      </w:r>
      <w:bookmarkEnd w:id="18"/>
    </w:p>
    <w:p w14:paraId="3480EFD3" w14:textId="40245BC3" w:rsidR="00112C02" w:rsidRDefault="00112C02" w:rsidP="00112C02"/>
    <w:p w14:paraId="4FF9FDA5" w14:textId="43955260" w:rsidR="0096026C" w:rsidRDefault="00B21845" w:rsidP="00C25C4E">
      <w:pPr>
        <w:pStyle w:val="ListParagraph"/>
        <w:numPr>
          <w:ilvl w:val="0"/>
          <w:numId w:val="15"/>
        </w:numPr>
        <w:rPr>
          <w:rFonts w:asciiTheme="majorHAnsi" w:hAnsiTheme="majorHAnsi"/>
          <w:b/>
        </w:rPr>
      </w:pPr>
      <w:r w:rsidRPr="7FDC31E5">
        <w:rPr>
          <w:rFonts w:asciiTheme="majorHAnsi" w:hAnsiTheme="majorHAnsi"/>
          <w:b/>
        </w:rPr>
        <w:t>Market Analysis</w:t>
      </w:r>
    </w:p>
    <w:p w14:paraId="65D2E54F" w14:textId="285E84E0" w:rsidR="00D3311D" w:rsidRDefault="00D3311D" w:rsidP="00FC20C7">
      <w:pPr>
        <w:jc w:val="both"/>
        <w:rPr>
          <w:rFonts w:asciiTheme="majorHAnsi" w:hAnsiTheme="majorHAnsi"/>
          <w:b/>
          <w:bCs/>
        </w:rPr>
      </w:pPr>
    </w:p>
    <w:p w14:paraId="0CDF6562" w14:textId="002D1E7D" w:rsidR="00D3311D" w:rsidRDefault="00D3311D" w:rsidP="00FC20C7">
      <w:pPr>
        <w:ind w:firstLine="360"/>
        <w:jc w:val="both"/>
        <w:rPr>
          <w:rFonts w:ascii="Aptos" w:hAnsi="Aptos"/>
          <w:color w:val="000000" w:themeColor="text1"/>
        </w:rPr>
      </w:pPr>
      <w:r w:rsidRPr="7FDC31E5">
        <w:rPr>
          <w:rFonts w:ascii="Aptos" w:hAnsi="Aptos"/>
          <w:color w:val="000000" w:themeColor="text1"/>
        </w:rPr>
        <w:t xml:space="preserve">The global soil testing market is experiencing significant growth, driven by increasing demand for precision agriculture and environmental monitoring. Valued at $5.5 billion in 2023, the market is projected expand with a compound annual growth rate (CAGR) of 10.4% from 2023 to 2030 (Grand View Research, 2023). This growth is supported by various factors, including the rising need for sustainable agriculture practices, increasing environmental concerns, and the adoption of advanced testing technologies. The market can be segmented into three primary target areas: agriculture, construction, and environmental research. </w:t>
      </w:r>
    </w:p>
    <w:p w14:paraId="714109BC" w14:textId="7122A908" w:rsidR="00D3311D" w:rsidRDefault="00D3311D" w:rsidP="00D3311D">
      <w:pPr>
        <w:rPr>
          <w:rFonts w:ascii="Aptos" w:hAnsi="Aptos"/>
          <w:color w:val="000000" w:themeColor="text1"/>
        </w:rPr>
      </w:pPr>
    </w:p>
    <w:p w14:paraId="671F66C8" w14:textId="1E3080A6" w:rsidR="00D3311D" w:rsidRDefault="00D3311D" w:rsidP="00D3311D">
      <w:pPr>
        <w:jc w:val="center"/>
        <w:rPr>
          <w:rFonts w:ascii="Aptos" w:hAnsi="Aptos"/>
          <w:color w:val="000000" w:themeColor="text1"/>
        </w:rPr>
      </w:pPr>
      <w:r>
        <w:rPr>
          <w:noProof/>
        </w:rPr>
        <w:drawing>
          <wp:inline distT="0" distB="0" distL="0" distR="0" wp14:anchorId="7B257296" wp14:editId="1DF912C9">
            <wp:extent cx="5324475" cy="2778284"/>
            <wp:effectExtent l="0" t="0" r="0" b="3175"/>
            <wp:docPr id="841987659" name="Picture 1" descr="Soil Testing Equipment Market size and growth rate, 2024 -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326865" cy="2779531"/>
                    </a:xfrm>
                    <a:prstGeom prst="rect">
                      <a:avLst/>
                    </a:prstGeom>
                  </pic:spPr>
                </pic:pic>
              </a:graphicData>
            </a:graphic>
          </wp:inline>
        </w:drawing>
      </w:r>
    </w:p>
    <w:p w14:paraId="4F9BAED3" w14:textId="77777777" w:rsidR="003327EC" w:rsidRDefault="003327EC" w:rsidP="00D3311D">
      <w:pPr>
        <w:jc w:val="center"/>
        <w:rPr>
          <w:rFonts w:ascii="Aptos" w:hAnsi="Aptos"/>
          <w:color w:val="000000" w:themeColor="text1"/>
        </w:rPr>
      </w:pPr>
    </w:p>
    <w:p w14:paraId="3AB6FFAB" w14:textId="74B52569" w:rsidR="00D3311D" w:rsidRPr="008B008B" w:rsidRDefault="00D3311D" w:rsidP="00D3311D">
      <w:pPr>
        <w:jc w:val="center"/>
        <w:rPr>
          <w:rFonts w:ascii="Aptos" w:hAnsi="Aptos"/>
          <w:b/>
          <w:bCs/>
          <w:color w:val="000000" w:themeColor="text1"/>
        </w:rPr>
      </w:pPr>
      <w:r w:rsidRPr="008B008B">
        <w:rPr>
          <w:rFonts w:ascii="Aptos" w:hAnsi="Aptos"/>
          <w:b/>
          <w:bCs/>
          <w:color w:val="000000" w:themeColor="text1"/>
        </w:rPr>
        <w:t>Fig</w:t>
      </w:r>
      <w:r w:rsidR="008B008B" w:rsidRPr="008B008B">
        <w:rPr>
          <w:rFonts w:ascii="Aptos" w:hAnsi="Aptos"/>
          <w:b/>
          <w:bCs/>
          <w:color w:val="000000" w:themeColor="text1"/>
        </w:rPr>
        <w:t>ure 1</w:t>
      </w:r>
      <w:r w:rsidR="0071354B">
        <w:rPr>
          <w:rFonts w:ascii="Aptos" w:hAnsi="Aptos"/>
          <w:b/>
          <w:bCs/>
          <w:color w:val="000000" w:themeColor="text1"/>
        </w:rPr>
        <w:t>6</w:t>
      </w:r>
      <w:r w:rsidR="008B008B" w:rsidRPr="008B008B">
        <w:rPr>
          <w:rFonts w:ascii="Aptos" w:hAnsi="Aptos"/>
          <w:b/>
          <w:bCs/>
          <w:color w:val="000000" w:themeColor="text1"/>
        </w:rPr>
        <w:t>:</w:t>
      </w:r>
      <w:r w:rsidRPr="008B008B">
        <w:rPr>
          <w:rFonts w:ascii="Aptos" w:hAnsi="Aptos"/>
          <w:b/>
          <w:bCs/>
          <w:color w:val="000000" w:themeColor="text1"/>
        </w:rPr>
        <w:t xml:space="preserve"> Soil Testing Market Projection</w:t>
      </w:r>
    </w:p>
    <w:p w14:paraId="197B0403" w14:textId="555C7D7A" w:rsidR="00D3311D" w:rsidRDefault="00D3311D" w:rsidP="00FC20C7">
      <w:pPr>
        <w:jc w:val="both"/>
        <w:rPr>
          <w:rFonts w:ascii="Aptos" w:hAnsi="Aptos"/>
          <w:color w:val="000000" w:themeColor="text1"/>
        </w:rPr>
      </w:pPr>
    </w:p>
    <w:p w14:paraId="20B2A8E3" w14:textId="393393C0" w:rsidR="00D3311D" w:rsidRDefault="00D3311D" w:rsidP="00FC20C7">
      <w:pPr>
        <w:ind w:firstLine="720"/>
        <w:jc w:val="both"/>
        <w:rPr>
          <w:rFonts w:ascii="Aptos" w:hAnsi="Aptos"/>
          <w:color w:val="000000" w:themeColor="text1"/>
        </w:rPr>
      </w:pPr>
      <w:r w:rsidRPr="7FDC31E5">
        <w:rPr>
          <w:rFonts w:ascii="Aptos" w:hAnsi="Aptos"/>
          <w:color w:val="000000" w:themeColor="text1"/>
        </w:rPr>
        <w:t>The agriculture sector shows promising growth potential, with the global smart agriculture market valued at USD 22.65 billion in 2023 and expected to grow at a compound annual growth rate (CAGR) of 13.7% from 2024 to 2030 (Grand View Research, 2023). This growth is driven by increasing automation in commercial greenhouses, implementation of controlled environment agriculture (CEA), and the adoption of advanced technologies such as IoT and AI in farming practices. Key players in this segment include AGCO Corporation, Deere &amp; Company, and Trimble Inc., focusing on precision farming applications such as yield monitoring, field mapping, and irrigation management. The market is also seeing innovations in livestock monitoring, smart greenhouses, and the integration of technologies like drones, sensors, and data analytics to optimize agricultural processes and improve productivity.</w:t>
      </w:r>
    </w:p>
    <w:p w14:paraId="0105C7AA" w14:textId="72C15C9E" w:rsidR="00D3311D" w:rsidRDefault="00D3311D" w:rsidP="00FC20C7">
      <w:pPr>
        <w:ind w:firstLine="720"/>
        <w:jc w:val="both"/>
        <w:rPr>
          <w:rFonts w:ascii="Aptos" w:hAnsi="Aptos"/>
          <w:color w:val="000000" w:themeColor="text1"/>
        </w:rPr>
      </w:pPr>
      <w:r w:rsidRPr="7FDC31E5">
        <w:rPr>
          <w:rFonts w:ascii="Aptos" w:hAnsi="Aptos"/>
          <w:color w:val="000000" w:themeColor="text1"/>
        </w:rPr>
        <w:lastRenderedPageBreak/>
        <w:t xml:space="preserve">In the construction sector, the geotechnical investigation market is valued at $5.22 billion annually in 2025 and expected to reach $8.65 by 2030 with a CAGR of 10.62% (Mordor Intelligence, 2023). Companies like Fugro, </w:t>
      </w:r>
      <w:proofErr w:type="spellStart"/>
      <w:r w:rsidRPr="7FDC31E5">
        <w:rPr>
          <w:rFonts w:ascii="Aptos" w:hAnsi="Aptos"/>
          <w:color w:val="000000" w:themeColor="text1"/>
        </w:rPr>
        <w:t>Geocisa</w:t>
      </w:r>
      <w:proofErr w:type="spellEnd"/>
      <w:r w:rsidRPr="7FDC31E5">
        <w:rPr>
          <w:rFonts w:ascii="Aptos" w:hAnsi="Aptos"/>
          <w:color w:val="000000" w:themeColor="text1"/>
        </w:rPr>
        <w:t xml:space="preserve">, and AECOM are prominent in this space, addressing critical requirements such as foundation stability assessment, environmental impact evaluation, and site suitability analysis. </w:t>
      </w:r>
    </w:p>
    <w:p w14:paraId="667E1178" w14:textId="77777777" w:rsidR="00B40FEE" w:rsidRDefault="00B40FEE" w:rsidP="00D3311D">
      <w:pPr>
        <w:rPr>
          <w:rFonts w:ascii="Aptos" w:hAnsi="Aptos"/>
          <w:color w:val="000000" w:themeColor="text1"/>
        </w:rPr>
      </w:pPr>
    </w:p>
    <w:p w14:paraId="55C964E7" w14:textId="1C7D191B" w:rsidR="00D3311D" w:rsidRDefault="00D3311D" w:rsidP="00D3311D">
      <w:pPr>
        <w:jc w:val="center"/>
        <w:rPr>
          <w:rFonts w:ascii="Aptos" w:hAnsi="Aptos"/>
          <w:color w:val="000000" w:themeColor="text1"/>
        </w:rPr>
      </w:pPr>
      <w:r>
        <w:rPr>
          <w:noProof/>
        </w:rPr>
        <w:drawing>
          <wp:inline distT="0" distB="0" distL="0" distR="0" wp14:anchorId="1BD493BA" wp14:editId="735EBEF9">
            <wp:extent cx="5611523" cy="3058160"/>
            <wp:effectExtent l="0" t="0" r="8255" b="8890"/>
            <wp:docPr id="307379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611523" cy="3058160"/>
                    </a:xfrm>
                    <a:prstGeom prst="rect">
                      <a:avLst/>
                    </a:prstGeom>
                  </pic:spPr>
                </pic:pic>
              </a:graphicData>
            </a:graphic>
          </wp:inline>
        </w:drawing>
      </w:r>
    </w:p>
    <w:p w14:paraId="4FFE8ABE" w14:textId="77777777" w:rsidR="003327EC" w:rsidRDefault="003327EC" w:rsidP="00D3311D">
      <w:pPr>
        <w:jc w:val="center"/>
        <w:rPr>
          <w:rFonts w:ascii="Aptos" w:hAnsi="Aptos"/>
          <w:color w:val="000000" w:themeColor="text1"/>
        </w:rPr>
      </w:pPr>
    </w:p>
    <w:p w14:paraId="2A30C8D6" w14:textId="2F34A127" w:rsidR="00D3311D" w:rsidRPr="00D3311D" w:rsidRDefault="00D3311D" w:rsidP="00D3311D">
      <w:pPr>
        <w:jc w:val="center"/>
        <w:rPr>
          <w:rFonts w:ascii="Aptos" w:hAnsi="Aptos"/>
          <w:b/>
          <w:bCs/>
          <w:color w:val="000000" w:themeColor="text1"/>
        </w:rPr>
      </w:pPr>
      <w:r w:rsidRPr="7FDC31E5">
        <w:rPr>
          <w:rFonts w:ascii="Aptos" w:hAnsi="Aptos"/>
          <w:b/>
          <w:bCs/>
          <w:color w:val="000000" w:themeColor="text1"/>
        </w:rPr>
        <w:t>Fig</w:t>
      </w:r>
      <w:r w:rsidR="007A5DC4">
        <w:rPr>
          <w:rFonts w:ascii="Aptos" w:hAnsi="Aptos"/>
          <w:b/>
          <w:bCs/>
          <w:color w:val="000000" w:themeColor="text1"/>
        </w:rPr>
        <w:t xml:space="preserve">ure </w:t>
      </w:r>
      <w:r w:rsidR="008B008B">
        <w:rPr>
          <w:rFonts w:ascii="Aptos" w:hAnsi="Aptos"/>
          <w:b/>
          <w:bCs/>
          <w:color w:val="000000" w:themeColor="text1"/>
        </w:rPr>
        <w:t>1</w:t>
      </w:r>
      <w:r w:rsidR="0071354B">
        <w:rPr>
          <w:rFonts w:ascii="Aptos" w:hAnsi="Aptos"/>
          <w:b/>
          <w:bCs/>
          <w:color w:val="000000" w:themeColor="text1"/>
        </w:rPr>
        <w:t>7</w:t>
      </w:r>
      <w:r w:rsidR="008B008B">
        <w:rPr>
          <w:rFonts w:ascii="Aptos" w:hAnsi="Aptos"/>
          <w:b/>
          <w:bCs/>
          <w:color w:val="000000" w:themeColor="text1"/>
        </w:rPr>
        <w:t>:</w:t>
      </w:r>
      <w:r w:rsidRPr="7FDC31E5">
        <w:rPr>
          <w:rFonts w:ascii="Aptos" w:hAnsi="Aptos"/>
          <w:b/>
          <w:bCs/>
          <w:color w:val="000000" w:themeColor="text1"/>
        </w:rPr>
        <w:t xml:space="preserve"> Geotechnical Instrumentation and Monitoring Market</w:t>
      </w:r>
    </w:p>
    <w:p w14:paraId="2C9593A8" w14:textId="362D403F" w:rsidR="00D3311D" w:rsidRDefault="00D3311D" w:rsidP="00D3311D">
      <w:pPr>
        <w:rPr>
          <w:rFonts w:ascii="Aptos" w:hAnsi="Aptos"/>
          <w:color w:val="000000" w:themeColor="text1"/>
        </w:rPr>
      </w:pPr>
    </w:p>
    <w:p w14:paraId="014E6CAD" w14:textId="433E614A" w:rsidR="00D3311D" w:rsidRDefault="00D3311D" w:rsidP="00FC20C7">
      <w:pPr>
        <w:ind w:firstLine="720"/>
        <w:jc w:val="both"/>
        <w:rPr>
          <w:rFonts w:ascii="Aptos" w:hAnsi="Aptos"/>
          <w:color w:val="000000" w:themeColor="text1"/>
        </w:rPr>
      </w:pPr>
      <w:r w:rsidRPr="7FDC31E5">
        <w:rPr>
          <w:rFonts w:ascii="Aptos" w:hAnsi="Aptos"/>
          <w:color w:val="000000" w:themeColor="text1"/>
        </w:rPr>
        <w:t>The environmental research segment is driven by increasing climate change research and growing environmental monitoring programs, with organizations like NASA Earth Science Division, USGS, and the European Environment Agency leading efforts in soil carbon sequestration, contamination tracking, and ecosystem health monitoring (IPCC, 2022).</w:t>
      </w:r>
    </w:p>
    <w:p w14:paraId="38ABD7C1" w14:textId="4FF064D3" w:rsidR="00D3311D" w:rsidRDefault="00D3311D" w:rsidP="00FC20C7">
      <w:pPr>
        <w:jc w:val="both"/>
        <w:rPr>
          <w:rFonts w:ascii="Aptos" w:hAnsi="Aptos"/>
          <w:color w:val="000000" w:themeColor="text1"/>
        </w:rPr>
      </w:pPr>
    </w:p>
    <w:p w14:paraId="3380D5B7" w14:textId="5A5D91E6" w:rsidR="00D3311D" w:rsidRDefault="00D3311D" w:rsidP="00FC20C7">
      <w:pPr>
        <w:ind w:firstLine="720"/>
        <w:jc w:val="both"/>
        <w:rPr>
          <w:rFonts w:ascii="Aptos" w:hAnsi="Aptos"/>
          <w:color w:val="000000" w:themeColor="text1"/>
        </w:rPr>
      </w:pPr>
      <w:r w:rsidRPr="7FDC31E5">
        <w:rPr>
          <w:rFonts w:ascii="Aptos" w:hAnsi="Aptos"/>
          <w:color w:val="000000" w:themeColor="text1"/>
        </w:rPr>
        <w:t xml:space="preserve">Despite the market's growth potential, there are several technological limitations and customer pain points to address in soil testing. Current soil testing methods often have limited accuracy due to sampling procedures, lack real-time data integration, and involve high operational complexities. Soil sampling can be time-consuming and requires careful consideration of factors such as sampling depth, pattern, and timing (University of Massachusetts </w:t>
      </w:r>
      <w:proofErr w:type="gramStart"/>
      <w:r w:rsidRPr="7FDC31E5">
        <w:rPr>
          <w:rFonts w:ascii="Aptos" w:hAnsi="Aptos"/>
          <w:color w:val="000000" w:themeColor="text1"/>
        </w:rPr>
        <w:t>Extension ,</w:t>
      </w:r>
      <w:proofErr w:type="gramEnd"/>
      <w:r w:rsidRPr="7FDC31E5">
        <w:rPr>
          <w:rFonts w:ascii="Aptos" w:hAnsi="Aptos"/>
          <w:color w:val="000000" w:themeColor="text1"/>
        </w:rPr>
        <w:t>n.d.)</w:t>
      </w:r>
    </w:p>
    <w:p w14:paraId="7093A12C" w14:textId="78354990" w:rsidR="00D3311D" w:rsidRDefault="00D3311D" w:rsidP="00FC20C7">
      <w:pPr>
        <w:jc w:val="both"/>
        <w:rPr>
          <w:rFonts w:ascii="Aptos" w:hAnsi="Aptos"/>
          <w:color w:val="000000" w:themeColor="text1"/>
        </w:rPr>
      </w:pPr>
    </w:p>
    <w:p w14:paraId="6A9B1110" w14:textId="4F4C46BD" w:rsidR="00D3311D" w:rsidRDefault="00D3311D" w:rsidP="00FC20C7">
      <w:pPr>
        <w:ind w:firstLine="720"/>
        <w:jc w:val="both"/>
        <w:rPr>
          <w:rFonts w:ascii="Aptos" w:hAnsi="Aptos"/>
          <w:color w:val="000000" w:themeColor="text1"/>
        </w:rPr>
      </w:pPr>
      <w:r w:rsidRPr="7FDC31E5">
        <w:rPr>
          <w:rFonts w:ascii="Aptos" w:hAnsi="Aptos"/>
          <w:color w:val="000000" w:themeColor="text1"/>
        </w:rPr>
        <w:t xml:space="preserve">To enter this market effectively, a focus on the precision agriculture segment, particularly targeting small to medium-sized farms (50-500 acres), could be a strategic approach. Pricing strategies could include an initial unit price of $1500-$1800, complemented by sales of additional soil collection tubes. Distribution channels may include agricultural equipment dealers, online direct sales, and presence at agricultural </w:t>
      </w:r>
      <w:r w:rsidRPr="7FDC31E5">
        <w:rPr>
          <w:rFonts w:ascii="Aptos" w:hAnsi="Aptos"/>
          <w:color w:val="000000" w:themeColor="text1"/>
        </w:rPr>
        <w:lastRenderedPageBreak/>
        <w:t>technology conferences. Potential revenue streams for new entrants in this market include product sales, additional parts services, maintenance contracts, and custom research and development partnerships. To stand out in this competitive landscape, we plan to focus on developing a solution that offer real-time data collection, autonomous operation, compact and portable design, and lower costs compared to existing solutions.</w:t>
      </w:r>
    </w:p>
    <w:p w14:paraId="59EA8B39" w14:textId="405793AE" w:rsidR="00D3311D" w:rsidRDefault="00D3311D" w:rsidP="00FC20C7">
      <w:pPr>
        <w:jc w:val="both"/>
        <w:rPr>
          <w:rFonts w:ascii="Aptos" w:hAnsi="Aptos"/>
          <w:color w:val="000000" w:themeColor="text1"/>
        </w:rPr>
      </w:pPr>
    </w:p>
    <w:p w14:paraId="15EBDF94" w14:textId="295E7E8E" w:rsidR="00D3311D" w:rsidRDefault="00D3311D" w:rsidP="00FC20C7">
      <w:pPr>
        <w:ind w:firstLine="720"/>
        <w:jc w:val="both"/>
        <w:rPr>
          <w:rFonts w:ascii="Aptos" w:hAnsi="Aptos"/>
          <w:color w:val="000000" w:themeColor="text1"/>
        </w:rPr>
      </w:pPr>
      <w:r w:rsidRPr="7FDC31E5">
        <w:rPr>
          <w:rFonts w:ascii="Aptos" w:hAnsi="Aptos"/>
          <w:color w:val="000000" w:themeColor="text1"/>
        </w:rPr>
        <w:t>However, potential challenges in market entry include technology adoption barriers, initial high development costs, regulatory compliance in different markets, and competition from established players. Stakeholders in this market ecosystem include internal entities like D2E, our team, and Purdue University professors, as well as external parties such as farmers, soil scientists, chemists, construction workers, land surveyors, and geotechnical engineers. Government agencies like the Department of Natural Resources, USDA, EPA, and Global Soil Partnership also play crucial roles in shaping the industry landscape (USDA Economic Research Service, 2023).</w:t>
      </w:r>
    </w:p>
    <w:p w14:paraId="14ECEA63" w14:textId="11C379C1" w:rsidR="00D3311D" w:rsidRDefault="00D3311D" w:rsidP="00FC20C7">
      <w:pPr>
        <w:jc w:val="both"/>
        <w:rPr>
          <w:rFonts w:ascii="Aptos" w:hAnsi="Aptos"/>
          <w:color w:val="000000" w:themeColor="text1"/>
        </w:rPr>
      </w:pPr>
    </w:p>
    <w:p w14:paraId="133D0179" w14:textId="4ED39488" w:rsidR="00D3311D" w:rsidRDefault="00D3311D" w:rsidP="00FC20C7">
      <w:pPr>
        <w:ind w:firstLine="720"/>
        <w:jc w:val="both"/>
        <w:rPr>
          <w:rFonts w:ascii="Aptos" w:hAnsi="Aptos"/>
          <w:color w:val="000000" w:themeColor="text1"/>
        </w:rPr>
      </w:pPr>
      <w:r w:rsidRPr="7FDC31E5">
        <w:rPr>
          <w:rFonts w:ascii="Aptos" w:hAnsi="Aptos"/>
          <w:color w:val="000000" w:themeColor="text1"/>
        </w:rPr>
        <w:t>In conclusion, the soil testing market presents significant opportunities for growth and innovation, particularly in addressing current technological limitations and customer pain points. Companies that can develop cost-effective, efficient, and user-friendly soil testing solutions stand to capture a significant share of this expanding market.</w:t>
      </w:r>
    </w:p>
    <w:p w14:paraId="461C1D7E" w14:textId="77777777" w:rsidR="007A5DC4" w:rsidRDefault="007A5DC4" w:rsidP="007A5DC4">
      <w:pPr>
        <w:rPr>
          <w:rFonts w:ascii="Aptos" w:hAnsi="Aptos"/>
          <w:color w:val="000000" w:themeColor="text1"/>
        </w:rPr>
      </w:pPr>
    </w:p>
    <w:p w14:paraId="58BC6B41" w14:textId="12A884D9" w:rsidR="007A5DC4" w:rsidRPr="007A5DC4" w:rsidRDefault="007A5DC4" w:rsidP="007A5DC4">
      <w:pPr>
        <w:rPr>
          <w:rFonts w:ascii="Aptos" w:hAnsi="Aptos"/>
          <w:b/>
          <w:bCs/>
          <w:color w:val="000000" w:themeColor="text1"/>
        </w:rPr>
      </w:pPr>
      <w:r w:rsidRPr="007A5DC4">
        <w:rPr>
          <w:rFonts w:ascii="Aptos" w:hAnsi="Aptos"/>
          <w:b/>
          <w:bCs/>
          <w:color w:val="000000" w:themeColor="text1"/>
        </w:rPr>
        <w:t>Customer Analysis and Market Strategy</w:t>
      </w:r>
    </w:p>
    <w:p w14:paraId="56444DFD" w14:textId="77777777" w:rsidR="00B40FEE" w:rsidRPr="00B40FEE" w:rsidRDefault="00B40FEE" w:rsidP="00B40FEE">
      <w:pPr>
        <w:jc w:val="both"/>
        <w:rPr>
          <w:rFonts w:ascii="Aptos" w:hAnsi="Aptos"/>
          <w:color w:val="000000" w:themeColor="text1"/>
        </w:rPr>
      </w:pPr>
    </w:p>
    <w:p w14:paraId="72CC6F3A" w14:textId="2963B583" w:rsidR="00B40FEE" w:rsidRDefault="00B40FEE" w:rsidP="00FC20C7">
      <w:pPr>
        <w:ind w:firstLine="720"/>
        <w:jc w:val="both"/>
        <w:rPr>
          <w:rFonts w:ascii="Aptos" w:hAnsi="Aptos"/>
          <w:color w:val="000000" w:themeColor="text1"/>
        </w:rPr>
      </w:pPr>
      <w:r w:rsidRPr="79BAC1BA">
        <w:rPr>
          <w:rFonts w:ascii="Aptos" w:hAnsi="Aptos"/>
          <w:color w:val="000000" w:themeColor="text1"/>
        </w:rPr>
        <w:t>Current technological limitations in the field present several significant challenges, including a restricted depth range for sampling, inadequate real-time data integration capabilities, and high operational complexity that requires specialized training and expertise. These technical constraints have created substantial barriers to widespread adoption and efficient implementation.</w:t>
      </w:r>
    </w:p>
    <w:p w14:paraId="40AA6097" w14:textId="77777777" w:rsidR="00B40FEE" w:rsidRDefault="00B40FEE" w:rsidP="00FC20C7">
      <w:pPr>
        <w:ind w:firstLine="720"/>
        <w:jc w:val="both"/>
        <w:rPr>
          <w:rFonts w:ascii="Aptos" w:hAnsi="Aptos"/>
          <w:color w:val="000000" w:themeColor="text1"/>
        </w:rPr>
      </w:pPr>
    </w:p>
    <w:p w14:paraId="27D400AE" w14:textId="77777777" w:rsidR="00B40FEE" w:rsidRDefault="00B40FEE" w:rsidP="00FC20C7">
      <w:pPr>
        <w:ind w:firstLine="720"/>
        <w:jc w:val="both"/>
        <w:rPr>
          <w:rFonts w:ascii="Aptos" w:hAnsi="Aptos"/>
          <w:color w:val="000000" w:themeColor="text1"/>
        </w:rPr>
      </w:pPr>
      <w:r w:rsidRPr="79BAC1BA">
        <w:rPr>
          <w:rFonts w:ascii="Aptos" w:eastAsia="Aptos" w:hAnsi="Aptos" w:cs="Aptos"/>
        </w:rPr>
        <w:t>Customer experience has been particularly impacted by the time-intensive nature of manual sampling, which requires 2-4 hours per acre to complete. This is further complicated by the high margin of error in traditional methods, with sampling errors ranging from 30-40%. Additionally, the substantial equipment costs have made it difficult for smaller operations to adopt these technologies, while the limited capacity for real-time data analysis prevents users from making timely, data-driven decisions in the field.</w:t>
      </w:r>
    </w:p>
    <w:p w14:paraId="7F1F50E9" w14:textId="77777777" w:rsidR="00C278E4" w:rsidRDefault="00C278E4" w:rsidP="00B40FEE">
      <w:pPr>
        <w:ind w:firstLine="720"/>
        <w:jc w:val="both"/>
        <w:rPr>
          <w:rFonts w:ascii="Aptos" w:hAnsi="Aptos"/>
          <w:color w:val="000000" w:themeColor="text1"/>
        </w:rPr>
      </w:pPr>
    </w:p>
    <w:p w14:paraId="5E516120" w14:textId="504B9852" w:rsidR="00B40FEE" w:rsidRDefault="00B40FEE" w:rsidP="00B40FEE">
      <w:pPr>
        <w:ind w:firstLine="720"/>
        <w:jc w:val="both"/>
        <w:rPr>
          <w:rFonts w:ascii="Aptos" w:hAnsi="Aptos"/>
          <w:color w:val="000000" w:themeColor="text1"/>
        </w:rPr>
      </w:pPr>
      <w:r w:rsidRPr="3E297CD2">
        <w:rPr>
          <w:rFonts w:ascii="Aptos" w:hAnsi="Aptos"/>
          <w:color w:val="000000" w:themeColor="text1"/>
        </w:rPr>
        <w:t>The initial target market focuses on the precision agriculture sector, specifically targeting small to medium-sized farms ranging from 50 to 500 acres. The pricing strategy has been structured to be competitive and accessible, with initial unit prices set between $600-1000, complemented by subscription-based data services for ongoing support and analysis.</w:t>
      </w:r>
    </w:p>
    <w:p w14:paraId="2583B4E6" w14:textId="77777777" w:rsidR="00C278E4" w:rsidRDefault="00C278E4" w:rsidP="00B40FEE">
      <w:pPr>
        <w:ind w:firstLine="720"/>
        <w:jc w:val="both"/>
      </w:pPr>
    </w:p>
    <w:p w14:paraId="7307E456" w14:textId="77777777" w:rsidR="00B40FEE" w:rsidRDefault="00B40FEE" w:rsidP="00B40FEE">
      <w:pPr>
        <w:ind w:firstLine="720"/>
        <w:jc w:val="both"/>
        <w:rPr>
          <w:rFonts w:asciiTheme="minorHAnsi" w:eastAsiaTheme="minorEastAsia" w:hAnsiTheme="minorHAnsi" w:cstheme="minorBidi"/>
        </w:rPr>
      </w:pPr>
      <w:r w:rsidRPr="4480F831">
        <w:rPr>
          <w:rFonts w:asciiTheme="minorHAnsi" w:eastAsiaTheme="minorEastAsia" w:hAnsiTheme="minorHAnsi" w:cstheme="minorBidi"/>
        </w:rPr>
        <w:t>The distribution strategy will utilize multiple channels to reach potential customers, including established agricultural equipment dealers, direct online sales platforms, and presence at agricultural technology conferences. This multi-channel approach ensures maximum market penetration and accessibility for customers.</w:t>
      </w:r>
    </w:p>
    <w:p w14:paraId="743498F5" w14:textId="77777777" w:rsidR="00C278E4" w:rsidRDefault="00C278E4" w:rsidP="00B40FEE">
      <w:pPr>
        <w:ind w:firstLine="720"/>
        <w:jc w:val="both"/>
        <w:rPr>
          <w:rFonts w:asciiTheme="minorHAnsi" w:eastAsiaTheme="minorEastAsia" w:hAnsiTheme="minorHAnsi" w:cstheme="minorBidi"/>
        </w:rPr>
      </w:pPr>
    </w:p>
    <w:p w14:paraId="10CF9DAC" w14:textId="0028C2A2" w:rsidR="00B40FEE" w:rsidRDefault="00B40FEE" w:rsidP="00B40FEE">
      <w:pPr>
        <w:ind w:firstLine="720"/>
        <w:jc w:val="both"/>
        <w:rPr>
          <w:rFonts w:asciiTheme="minorHAnsi" w:eastAsiaTheme="minorEastAsia" w:hAnsiTheme="minorHAnsi" w:cstheme="minorBidi"/>
        </w:rPr>
      </w:pPr>
      <w:r w:rsidRPr="4480F831">
        <w:rPr>
          <w:rFonts w:asciiTheme="minorHAnsi" w:eastAsiaTheme="minorEastAsia" w:hAnsiTheme="minorHAnsi" w:cstheme="minorBidi"/>
        </w:rPr>
        <w:t>Revenue generation will be diversified across several streams, including direct product sales, data subscription services priced between $50-200 per month, maintenance contracts for ongoing support, and custom research and development partnerships with agricultural institutions and technology companies. This diverse revenue model ensures sustainable growth while providing value at multiple customer touchpoints.</w:t>
      </w:r>
    </w:p>
    <w:p w14:paraId="08960C31" w14:textId="2241DA3B" w:rsidR="00142BB2" w:rsidRPr="00DD6FE5" w:rsidRDefault="00142BB2" w:rsidP="48F58A30">
      <w:pPr>
        <w:pStyle w:val="paragraph"/>
        <w:spacing w:before="0" w:beforeAutospacing="0" w:after="0" w:afterAutospacing="0"/>
        <w:textAlignment w:val="baseline"/>
        <w:rPr>
          <w:rStyle w:val="normaltextrun"/>
          <w:rFonts w:ascii="Aptos" w:eastAsiaTheme="majorEastAsia" w:hAnsi="Aptos"/>
        </w:rPr>
      </w:pPr>
    </w:p>
    <w:p w14:paraId="7F5E7835" w14:textId="0300C6CD" w:rsidR="00142BB2" w:rsidRDefault="00142BB2" w:rsidP="48F58A30">
      <w:pPr>
        <w:pStyle w:val="paragraph"/>
        <w:spacing w:before="0" w:beforeAutospacing="0" w:after="0" w:afterAutospacing="0"/>
        <w:textAlignment w:val="baseline"/>
        <w:rPr>
          <w:rStyle w:val="normaltextrun"/>
          <w:rFonts w:ascii="Aptos" w:eastAsiaTheme="majorEastAsia" w:hAnsi="Aptos"/>
          <w:b/>
          <w:bCs/>
        </w:rPr>
      </w:pPr>
      <w:r w:rsidRPr="48F58A30">
        <w:rPr>
          <w:rStyle w:val="normaltextrun"/>
          <w:rFonts w:ascii="Aptos" w:eastAsiaTheme="majorEastAsia" w:hAnsi="Aptos"/>
          <w:b/>
          <w:bCs/>
        </w:rPr>
        <w:t>Benchmark Research</w:t>
      </w:r>
    </w:p>
    <w:p w14:paraId="40933697" w14:textId="77777777" w:rsidR="007A5DC4" w:rsidRDefault="007A5DC4" w:rsidP="48F58A30">
      <w:pPr>
        <w:pStyle w:val="paragraph"/>
        <w:spacing w:before="0" w:beforeAutospacing="0" w:after="0" w:afterAutospacing="0"/>
        <w:textAlignment w:val="baseline"/>
        <w:rPr>
          <w:rStyle w:val="normaltextrun"/>
          <w:rFonts w:ascii="Aptos" w:eastAsiaTheme="majorEastAsia" w:hAnsi="Aptos"/>
          <w:b/>
          <w:bCs/>
        </w:rPr>
      </w:pPr>
    </w:p>
    <w:p w14:paraId="6760B8EC" w14:textId="49588E18" w:rsidR="007A5DC4" w:rsidRDefault="007A5DC4" w:rsidP="007A5DC4">
      <w:pPr>
        <w:pStyle w:val="paragraph"/>
        <w:spacing w:before="0" w:beforeAutospacing="0" w:after="0" w:afterAutospacing="0"/>
        <w:jc w:val="center"/>
        <w:textAlignment w:val="baseline"/>
        <w:rPr>
          <w:rStyle w:val="normaltextrun"/>
          <w:rFonts w:ascii="Aptos" w:eastAsiaTheme="majorEastAsia" w:hAnsi="Aptos"/>
          <w:b/>
        </w:rPr>
      </w:pPr>
      <w:r>
        <w:rPr>
          <w:rStyle w:val="normaltextrun"/>
          <w:rFonts w:ascii="Aptos" w:eastAsiaTheme="majorEastAsia" w:hAnsi="Aptos"/>
          <w:b/>
          <w:bCs/>
        </w:rPr>
        <w:t xml:space="preserve">Table </w:t>
      </w:r>
      <w:r w:rsidR="00B17833">
        <w:rPr>
          <w:rStyle w:val="normaltextrun"/>
          <w:rFonts w:ascii="Aptos" w:eastAsiaTheme="majorEastAsia" w:hAnsi="Aptos"/>
          <w:b/>
          <w:bCs/>
        </w:rPr>
        <w:t>3</w:t>
      </w:r>
      <w:r>
        <w:rPr>
          <w:rStyle w:val="normaltextrun"/>
          <w:rFonts w:ascii="Aptos" w:eastAsiaTheme="majorEastAsia" w:hAnsi="Aptos"/>
          <w:b/>
          <w:bCs/>
        </w:rPr>
        <w:t>: Customer Requirement Comparisons of Benchmark Products</w:t>
      </w:r>
    </w:p>
    <w:p w14:paraId="12CDDA86" w14:textId="77777777" w:rsidR="00CC1705" w:rsidRPr="00DD6FE5" w:rsidRDefault="00CC1705" w:rsidP="48F58A30">
      <w:pPr>
        <w:pStyle w:val="paragraph"/>
        <w:spacing w:before="0" w:beforeAutospacing="0" w:after="0" w:afterAutospacing="0"/>
        <w:textAlignment w:val="baseline"/>
        <w:rPr>
          <w:rFonts w:ascii="Aptos" w:eastAsiaTheme="majorEastAsia" w:hAnsi="Aptos"/>
          <w:b/>
          <w:bCs/>
        </w:rPr>
      </w:pPr>
    </w:p>
    <w:tbl>
      <w:tblPr>
        <w:tblStyle w:val="TableGrid"/>
        <w:tblW w:w="10530" w:type="dxa"/>
        <w:tblInd w:w="-545" w:type="dxa"/>
        <w:tblLayout w:type="fixed"/>
        <w:tblLook w:val="04A0" w:firstRow="1" w:lastRow="0" w:firstColumn="1" w:lastColumn="0" w:noHBand="0" w:noVBand="1"/>
      </w:tblPr>
      <w:tblGrid>
        <w:gridCol w:w="1764"/>
        <w:gridCol w:w="2439"/>
        <w:gridCol w:w="3496"/>
        <w:gridCol w:w="2831"/>
      </w:tblGrid>
      <w:tr w:rsidR="00142BB2" w:rsidRPr="00DD6FE5" w14:paraId="4F814528" w14:textId="77777777" w:rsidTr="00D07CB4">
        <w:tc>
          <w:tcPr>
            <w:tcW w:w="1764" w:type="dxa"/>
          </w:tcPr>
          <w:p w14:paraId="6636833C" w14:textId="77777777" w:rsidR="00142BB2" w:rsidRPr="00DD6FE5" w:rsidRDefault="00142BB2">
            <w:pPr>
              <w:rPr>
                <w:rFonts w:ascii="Aptos" w:eastAsiaTheme="majorEastAsia" w:hAnsi="Aptos" w:cstheme="majorBidi"/>
                <w:b/>
                <w:bCs/>
                <w:color w:val="000000" w:themeColor="text1"/>
              </w:rPr>
            </w:pPr>
            <w:r w:rsidRPr="00DD6FE5">
              <w:rPr>
                <w:rFonts w:ascii="Aptos" w:eastAsiaTheme="majorEastAsia" w:hAnsi="Aptos" w:cstheme="majorBidi"/>
                <w:b/>
                <w:bCs/>
                <w:color w:val="000000" w:themeColor="text1"/>
              </w:rPr>
              <w:t>Customer Requirements</w:t>
            </w:r>
          </w:p>
        </w:tc>
        <w:tc>
          <w:tcPr>
            <w:tcW w:w="2439" w:type="dxa"/>
          </w:tcPr>
          <w:p w14:paraId="545589E9" w14:textId="77777777" w:rsidR="00142BB2" w:rsidRPr="00DD6FE5" w:rsidRDefault="00142BB2">
            <w:pPr>
              <w:rPr>
                <w:rFonts w:ascii="Aptos" w:eastAsiaTheme="majorEastAsia" w:hAnsi="Aptos" w:cstheme="majorBidi"/>
                <w:b/>
                <w:bCs/>
                <w:color w:val="000000" w:themeColor="text1"/>
              </w:rPr>
            </w:pPr>
            <w:hyperlink r:id="rId35" w:history="1">
              <w:r w:rsidRPr="00DD6FE5">
                <w:rPr>
                  <w:rStyle w:val="Hyperlink"/>
                  <w:rFonts w:ascii="Aptos" w:eastAsiaTheme="majorEastAsia" w:hAnsi="Aptos" w:cstheme="majorBidi"/>
                  <w:b/>
                  <w:bCs/>
                </w:rPr>
                <w:t>AMS Soil Probes</w:t>
              </w:r>
            </w:hyperlink>
          </w:p>
          <w:p w14:paraId="709885CF" w14:textId="77777777" w:rsidR="00142BB2" w:rsidRPr="00DD6FE5" w:rsidRDefault="00142BB2">
            <w:pPr>
              <w:rPr>
                <w:rFonts w:ascii="Aptos" w:eastAsiaTheme="majorEastAsia" w:hAnsi="Aptos" w:cstheme="majorBidi"/>
                <w:b/>
                <w:bCs/>
                <w:color w:val="000000" w:themeColor="text1"/>
              </w:rPr>
            </w:pPr>
          </w:p>
          <w:p w14:paraId="2652520F" w14:textId="77777777" w:rsidR="00142BB2" w:rsidRPr="00DD6FE5" w:rsidRDefault="00142BB2">
            <w:pPr>
              <w:rPr>
                <w:rFonts w:ascii="Aptos" w:eastAsiaTheme="majorEastAsia" w:hAnsi="Aptos" w:cstheme="majorBidi"/>
                <w:b/>
                <w:bCs/>
                <w:color w:val="000000" w:themeColor="text1"/>
              </w:rPr>
            </w:pPr>
            <w:r w:rsidRPr="00DD6FE5">
              <w:rPr>
                <w:rFonts w:ascii="Aptos" w:hAnsi="Aptos"/>
              </w:rPr>
              <w:fldChar w:fldCharType="begin"/>
            </w:r>
            <w:r w:rsidRPr="00DD6FE5">
              <w:rPr>
                <w:rFonts w:ascii="Aptos" w:hAnsi="Aptos"/>
              </w:rPr>
              <w:instrText xml:space="preserve"> INCLUDEPICTURE "https://cdn11.bigcommerce.com/s-pddm91389y/images/stencil/590x590/products/535/3588/401.04__84102.1671566223.png?c=1" \* MERGEFORMATINET </w:instrText>
            </w:r>
            <w:r w:rsidRPr="00DD6FE5">
              <w:rPr>
                <w:rFonts w:ascii="Aptos" w:hAnsi="Aptos"/>
              </w:rPr>
              <w:fldChar w:fldCharType="separate"/>
            </w:r>
            <w:r w:rsidRPr="00DD6FE5">
              <w:rPr>
                <w:rFonts w:ascii="Aptos" w:hAnsi="Aptos"/>
                <w:noProof/>
              </w:rPr>
              <w:drawing>
                <wp:inline distT="0" distB="0" distL="0" distR="0" wp14:anchorId="53E71257" wp14:editId="03B0D7DC">
                  <wp:extent cx="1152525" cy="1152525"/>
                  <wp:effectExtent l="0" t="0" r="9525" b="9525"/>
                  <wp:docPr id="58606965" name="Picture 1" descr="7/8&quot; X 21&quot; Soil Probe w/ Handle, 5/8&quo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quot; X 21&quot; Soil Probe w/ Handle, 5/8&quot; Thre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72964" cy="1172964"/>
                          </a:xfrm>
                          <a:prstGeom prst="rect">
                            <a:avLst/>
                          </a:prstGeom>
                          <a:noFill/>
                          <a:ln>
                            <a:noFill/>
                          </a:ln>
                        </pic:spPr>
                      </pic:pic>
                    </a:graphicData>
                  </a:graphic>
                </wp:inline>
              </w:drawing>
            </w:r>
            <w:r w:rsidRPr="00DD6FE5">
              <w:rPr>
                <w:rFonts w:ascii="Aptos" w:hAnsi="Aptos"/>
              </w:rPr>
              <w:fldChar w:fldCharType="end"/>
            </w:r>
          </w:p>
        </w:tc>
        <w:tc>
          <w:tcPr>
            <w:tcW w:w="3496" w:type="dxa"/>
          </w:tcPr>
          <w:p w14:paraId="3F22C6AA" w14:textId="77777777" w:rsidR="00142BB2" w:rsidRPr="00DD6FE5" w:rsidRDefault="00142BB2">
            <w:pPr>
              <w:rPr>
                <w:rFonts w:ascii="Aptos" w:eastAsiaTheme="majorEastAsia" w:hAnsi="Aptos" w:cstheme="majorBidi"/>
                <w:b/>
                <w:bCs/>
                <w:color w:val="000000" w:themeColor="text1"/>
              </w:rPr>
            </w:pPr>
            <w:hyperlink r:id="rId37" w:history="1">
              <w:proofErr w:type="spellStart"/>
              <w:r w:rsidRPr="00DD6FE5">
                <w:rPr>
                  <w:rStyle w:val="Hyperlink"/>
                  <w:rFonts w:ascii="Aptos" w:eastAsiaTheme="majorEastAsia" w:hAnsi="Aptos" w:cstheme="majorBidi"/>
                  <w:b/>
                  <w:bCs/>
                </w:rPr>
                <w:t>WintexAgro</w:t>
              </w:r>
              <w:proofErr w:type="spellEnd"/>
              <w:r w:rsidRPr="00DD6FE5">
                <w:rPr>
                  <w:rStyle w:val="Hyperlink"/>
                  <w:rFonts w:ascii="Aptos" w:eastAsiaTheme="majorEastAsia" w:hAnsi="Aptos" w:cstheme="majorBidi"/>
                  <w:b/>
                  <w:bCs/>
                </w:rPr>
                <w:t xml:space="preserve"> 1000 Automatic Soil Sampler</w:t>
              </w:r>
            </w:hyperlink>
          </w:p>
          <w:p w14:paraId="342C50F5" w14:textId="2007C459" w:rsidR="00142BB2" w:rsidRPr="00DD6FE5" w:rsidRDefault="00D07CB4">
            <w:pPr>
              <w:rPr>
                <w:rFonts w:ascii="Aptos" w:eastAsiaTheme="majorEastAsia" w:hAnsi="Aptos" w:cstheme="majorBidi"/>
                <w:b/>
                <w:bCs/>
                <w:color w:val="000000" w:themeColor="text1"/>
              </w:rPr>
            </w:pPr>
            <w:r w:rsidRPr="00DD6FE5">
              <w:rPr>
                <w:rFonts w:ascii="Aptos" w:hAnsi="Aptos"/>
                <w:noProof/>
              </w:rPr>
              <w:drawing>
                <wp:inline distT="0" distB="0" distL="0" distR="0" wp14:anchorId="65044F1E" wp14:editId="663112F3">
                  <wp:extent cx="1704975" cy="1155411"/>
                  <wp:effectExtent l="0" t="0" r="0" b="6985"/>
                  <wp:docPr id="450691176" name="Picture 2" descr="A green and yellow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1176" name="Picture 2" descr="A green and yellow vehic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4718" cy="1189120"/>
                          </a:xfrm>
                          <a:prstGeom prst="rect">
                            <a:avLst/>
                          </a:prstGeom>
                          <a:noFill/>
                          <a:ln>
                            <a:noFill/>
                          </a:ln>
                        </pic:spPr>
                      </pic:pic>
                    </a:graphicData>
                  </a:graphic>
                </wp:inline>
              </w:drawing>
            </w:r>
            <w:r w:rsidR="00142BB2" w:rsidRPr="00DD6FE5">
              <w:rPr>
                <w:rFonts w:ascii="Aptos" w:hAnsi="Aptos"/>
              </w:rPr>
              <w:fldChar w:fldCharType="begin"/>
            </w:r>
            <w:r w:rsidR="00142BB2" w:rsidRPr="00DD6FE5">
              <w:rPr>
                <w:rFonts w:ascii="Aptos" w:hAnsi="Aptos"/>
              </w:rPr>
              <w:instrText xml:space="preserve"> INCLUDEPICTURE "https://wintexagro.com/media/1188/20170323-frankrig-itec-besk.jpg?anchor=center&amp;mode=crop&amp;rnd=132943285010000000" \* MERGEFORMATINET </w:instrText>
            </w:r>
            <w:r w:rsidR="00142BB2" w:rsidRPr="00DD6FE5">
              <w:rPr>
                <w:rFonts w:ascii="Aptos" w:hAnsi="Aptos"/>
              </w:rPr>
              <w:fldChar w:fldCharType="separate"/>
            </w:r>
            <w:r w:rsidR="00142BB2" w:rsidRPr="00DD6FE5">
              <w:rPr>
                <w:rFonts w:ascii="Aptos" w:hAnsi="Aptos"/>
              </w:rPr>
              <w:fldChar w:fldCharType="end"/>
            </w:r>
          </w:p>
        </w:tc>
        <w:tc>
          <w:tcPr>
            <w:tcW w:w="2831" w:type="dxa"/>
          </w:tcPr>
          <w:p w14:paraId="232AA1BF" w14:textId="77777777" w:rsidR="00142BB2" w:rsidRPr="00DD6FE5" w:rsidRDefault="00142BB2">
            <w:pPr>
              <w:rPr>
                <w:rFonts w:ascii="Aptos" w:hAnsi="Aptos"/>
                <w:b/>
                <w:bCs/>
              </w:rPr>
            </w:pPr>
            <w:hyperlink r:id="rId39" w:history="1">
              <w:r w:rsidRPr="00DD6FE5">
                <w:rPr>
                  <w:rStyle w:val="Hyperlink"/>
                  <w:rFonts w:ascii="Aptos" w:hAnsi="Aptos"/>
                  <w:b/>
                  <w:bCs/>
                </w:rPr>
                <w:t>Amity Technology Soil Sampler</w:t>
              </w:r>
            </w:hyperlink>
          </w:p>
          <w:p w14:paraId="358BCE97" w14:textId="77777777" w:rsidR="00142BB2" w:rsidRPr="00DD6FE5" w:rsidRDefault="00142BB2">
            <w:pPr>
              <w:rPr>
                <w:rFonts w:ascii="Aptos" w:eastAsiaTheme="majorEastAsia" w:hAnsi="Aptos" w:cstheme="majorBidi"/>
                <w:b/>
                <w:bCs/>
                <w:color w:val="000000" w:themeColor="text1"/>
              </w:rPr>
            </w:pPr>
            <w:r w:rsidRPr="00DD6FE5">
              <w:rPr>
                <w:rFonts w:ascii="Aptos" w:hAnsi="Aptos"/>
              </w:rPr>
              <w:fldChar w:fldCharType="begin"/>
            </w:r>
            <w:r w:rsidRPr="00DD6FE5">
              <w:rPr>
                <w:rFonts w:ascii="Aptos" w:hAnsi="Aptos"/>
              </w:rPr>
              <w:instrText xml:space="preserve"> INCLUDEPICTURE "https://www.amitytech.com/wp-content/uploads/2020/03/3-PointSoilSampler900x509.jpg.webp" \* MERGEFORMATINET </w:instrText>
            </w:r>
            <w:r w:rsidRPr="00DD6FE5">
              <w:rPr>
                <w:rFonts w:ascii="Aptos" w:hAnsi="Aptos"/>
              </w:rPr>
              <w:fldChar w:fldCharType="separate"/>
            </w:r>
            <w:r w:rsidRPr="00DD6FE5">
              <w:rPr>
                <w:rFonts w:ascii="Aptos" w:hAnsi="Aptos"/>
                <w:noProof/>
              </w:rPr>
              <w:drawing>
                <wp:inline distT="0" distB="0" distL="0" distR="0" wp14:anchorId="2DEB8F45" wp14:editId="48BBC2E8">
                  <wp:extent cx="1676751" cy="1095375"/>
                  <wp:effectExtent l="0" t="0" r="0" b="0"/>
                  <wp:docPr id="370519571" name="Picture 3" descr="A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9571" name="Picture 3" descr="A tractor in a fiel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5189" cy="1133551"/>
                          </a:xfrm>
                          <a:prstGeom prst="rect">
                            <a:avLst/>
                          </a:prstGeom>
                          <a:noFill/>
                          <a:ln>
                            <a:noFill/>
                          </a:ln>
                        </pic:spPr>
                      </pic:pic>
                    </a:graphicData>
                  </a:graphic>
                </wp:inline>
              </w:drawing>
            </w:r>
            <w:r w:rsidRPr="00DD6FE5">
              <w:rPr>
                <w:rFonts w:ascii="Aptos" w:hAnsi="Aptos"/>
              </w:rPr>
              <w:fldChar w:fldCharType="end"/>
            </w:r>
          </w:p>
        </w:tc>
      </w:tr>
      <w:tr w:rsidR="00142BB2" w:rsidRPr="00DD6FE5" w14:paraId="435FD46B" w14:textId="77777777" w:rsidTr="00D07CB4">
        <w:tc>
          <w:tcPr>
            <w:tcW w:w="1764" w:type="dxa"/>
          </w:tcPr>
          <w:p w14:paraId="2D46E241"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Portability &amp; Lightweight Design</w:t>
            </w:r>
          </w:p>
        </w:tc>
        <w:tc>
          <w:tcPr>
            <w:tcW w:w="2439" w:type="dxa"/>
          </w:tcPr>
          <w:p w14:paraId="13629F7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Weight: ~1 to 3 </w:t>
            </w:r>
            <w:proofErr w:type="spellStart"/>
            <w:r w:rsidRPr="00DD6FE5">
              <w:rPr>
                <w:rFonts w:ascii="Aptos" w:eastAsiaTheme="majorEastAsia" w:hAnsi="Aptos" w:cstheme="majorBidi"/>
                <w:color w:val="000000" w:themeColor="text1"/>
              </w:rPr>
              <w:t>lbs</w:t>
            </w:r>
            <w:proofErr w:type="spellEnd"/>
          </w:p>
          <w:p w14:paraId="498C9FDA"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Length: ~33 inches</w:t>
            </w:r>
          </w:p>
          <w:p w14:paraId="32DD3F32"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Portable</w:t>
            </w:r>
          </w:p>
        </w:tc>
        <w:tc>
          <w:tcPr>
            <w:tcW w:w="3496" w:type="dxa"/>
          </w:tcPr>
          <w:p w14:paraId="6CCE2233"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Weight: ~48 kg, 105 </w:t>
            </w:r>
            <w:proofErr w:type="spellStart"/>
            <w:r w:rsidRPr="00DD6FE5">
              <w:rPr>
                <w:rFonts w:ascii="Aptos" w:eastAsiaTheme="majorEastAsia" w:hAnsi="Aptos" w:cstheme="majorBidi"/>
                <w:color w:val="000000" w:themeColor="text1"/>
              </w:rPr>
              <w:t>lbs</w:t>
            </w:r>
            <w:proofErr w:type="spellEnd"/>
          </w:p>
          <w:p w14:paraId="3B02F1D8"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Length: </w:t>
            </w:r>
          </w:p>
        </w:tc>
        <w:tc>
          <w:tcPr>
            <w:tcW w:w="2831" w:type="dxa"/>
          </w:tcPr>
          <w:p w14:paraId="7B04B3EC"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Weight: ~210 </w:t>
            </w:r>
            <w:proofErr w:type="spellStart"/>
            <w:r w:rsidRPr="00DD6FE5">
              <w:rPr>
                <w:rFonts w:ascii="Aptos" w:eastAsiaTheme="majorEastAsia" w:hAnsi="Aptos" w:cstheme="majorBidi"/>
                <w:color w:val="000000" w:themeColor="text1"/>
              </w:rPr>
              <w:t>lbs</w:t>
            </w:r>
            <w:proofErr w:type="spellEnd"/>
          </w:p>
          <w:p w14:paraId="7E77575F"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Length: 36”</w:t>
            </w:r>
          </w:p>
        </w:tc>
      </w:tr>
      <w:tr w:rsidR="00142BB2" w:rsidRPr="00DD6FE5" w14:paraId="49F064E8" w14:textId="77777777" w:rsidTr="00D07CB4">
        <w:tc>
          <w:tcPr>
            <w:tcW w:w="1764" w:type="dxa"/>
          </w:tcPr>
          <w:p w14:paraId="4E64DEEB"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Autonomous Operation</w:t>
            </w:r>
          </w:p>
        </w:tc>
        <w:tc>
          <w:tcPr>
            <w:tcW w:w="2439" w:type="dxa"/>
          </w:tcPr>
          <w:p w14:paraId="0EC8B33E"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 Manual Operation</w:t>
            </w:r>
          </w:p>
        </w:tc>
        <w:tc>
          <w:tcPr>
            <w:tcW w:w="3496" w:type="dxa"/>
          </w:tcPr>
          <w:p w14:paraId="44910B25"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Designed for vehicle mounting, portable with vehicle. Semi-automated sampling when mounted on vehicle</w:t>
            </w:r>
          </w:p>
        </w:tc>
        <w:tc>
          <w:tcPr>
            <w:tcW w:w="2831" w:type="dxa"/>
          </w:tcPr>
          <w:p w14:paraId="0B655812"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Designed for vehicle mounting, portable with vehicle. Semi-automated sampling when mounted on vehicle</w:t>
            </w:r>
          </w:p>
        </w:tc>
      </w:tr>
      <w:tr w:rsidR="00142BB2" w:rsidRPr="00DD6FE5" w14:paraId="4565FA2D" w14:textId="77777777" w:rsidTr="00D07CB4">
        <w:tc>
          <w:tcPr>
            <w:tcW w:w="1764" w:type="dxa"/>
          </w:tcPr>
          <w:p w14:paraId="265C053B"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Accurate Multi-Depth Soil Sampling</w:t>
            </w:r>
          </w:p>
        </w:tc>
        <w:tc>
          <w:tcPr>
            <w:tcW w:w="2439" w:type="dxa"/>
          </w:tcPr>
          <w:p w14:paraId="33415FF5"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Up to 24” in 3” increments</w:t>
            </w:r>
          </w:p>
        </w:tc>
        <w:tc>
          <w:tcPr>
            <w:tcW w:w="3496" w:type="dxa"/>
          </w:tcPr>
          <w:p w14:paraId="6E0B0455"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Up to 30 cm or 11.8”</w:t>
            </w:r>
          </w:p>
        </w:tc>
        <w:tc>
          <w:tcPr>
            <w:tcW w:w="2831" w:type="dxa"/>
          </w:tcPr>
          <w:p w14:paraId="37B211E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 24” to 48”</w:t>
            </w:r>
          </w:p>
        </w:tc>
      </w:tr>
      <w:tr w:rsidR="00142BB2" w:rsidRPr="00DD6FE5" w14:paraId="54F84FD7" w14:textId="77777777" w:rsidTr="00D07CB4">
        <w:tc>
          <w:tcPr>
            <w:tcW w:w="1764" w:type="dxa"/>
          </w:tcPr>
          <w:p w14:paraId="743B64B7"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Integrated Real-Time Data Analysis</w:t>
            </w:r>
          </w:p>
        </w:tc>
        <w:tc>
          <w:tcPr>
            <w:tcW w:w="2439" w:type="dxa"/>
          </w:tcPr>
          <w:p w14:paraId="2593AE8D"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w:t>
            </w:r>
          </w:p>
        </w:tc>
        <w:tc>
          <w:tcPr>
            <w:tcW w:w="3496" w:type="dxa"/>
          </w:tcPr>
          <w:p w14:paraId="2D9C2A9F"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w:t>
            </w:r>
          </w:p>
        </w:tc>
        <w:tc>
          <w:tcPr>
            <w:tcW w:w="2831" w:type="dxa"/>
          </w:tcPr>
          <w:p w14:paraId="5B1BCF9B"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but might not be real-time</w:t>
            </w:r>
          </w:p>
        </w:tc>
      </w:tr>
      <w:tr w:rsidR="00142BB2" w:rsidRPr="00DD6FE5" w14:paraId="2BA00C55" w14:textId="77777777" w:rsidTr="00D07CB4">
        <w:tc>
          <w:tcPr>
            <w:tcW w:w="1764" w:type="dxa"/>
          </w:tcPr>
          <w:p w14:paraId="551BBF7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Cost-Effectiveness &amp; Affordability</w:t>
            </w:r>
          </w:p>
        </w:tc>
        <w:tc>
          <w:tcPr>
            <w:tcW w:w="2439" w:type="dxa"/>
          </w:tcPr>
          <w:p w14:paraId="248D7307"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$100-150</w:t>
            </w:r>
          </w:p>
        </w:tc>
        <w:tc>
          <w:tcPr>
            <w:tcW w:w="3496" w:type="dxa"/>
          </w:tcPr>
          <w:p w14:paraId="6182A6DD" w14:textId="14B9CE7E"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Price not publicly listed</w:t>
            </w:r>
            <w:r w:rsidR="000C5B57">
              <w:rPr>
                <w:rFonts w:ascii="Aptos" w:eastAsiaTheme="majorEastAsia" w:hAnsi="Aptos" w:cstheme="majorBidi"/>
                <w:color w:val="000000" w:themeColor="text1"/>
              </w:rPr>
              <w:t>, reports mentioned $8000</w:t>
            </w:r>
          </w:p>
        </w:tc>
        <w:tc>
          <w:tcPr>
            <w:tcW w:w="2831" w:type="dxa"/>
          </w:tcPr>
          <w:p w14:paraId="6C484586"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$3000-$6000</w:t>
            </w:r>
          </w:p>
        </w:tc>
      </w:tr>
      <w:tr w:rsidR="00142BB2" w:rsidRPr="00DD6FE5" w14:paraId="1B178EE0" w14:textId="77777777" w:rsidTr="00D07CB4">
        <w:tc>
          <w:tcPr>
            <w:tcW w:w="1764" w:type="dxa"/>
          </w:tcPr>
          <w:p w14:paraId="3605ED06"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Durability for Diverse environments</w:t>
            </w:r>
          </w:p>
        </w:tc>
        <w:tc>
          <w:tcPr>
            <w:tcW w:w="2439" w:type="dxa"/>
          </w:tcPr>
          <w:p w14:paraId="1C62D85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Stainless Steel construction</w:t>
            </w:r>
          </w:p>
        </w:tc>
        <w:tc>
          <w:tcPr>
            <w:tcW w:w="3496" w:type="dxa"/>
          </w:tcPr>
          <w:p w14:paraId="171287A8"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w:t>
            </w:r>
            <w:r w:rsidRPr="00DD6FE5">
              <w:rPr>
                <w:rFonts w:ascii="Aptos" w:eastAsiaTheme="majorEastAsia" w:hAnsi="Aptos" w:cstheme="majorBidi"/>
                <w:color w:val="000000" w:themeColor="text1"/>
              </w:rPr>
              <w:br/>
              <w:t>Designed for different soil types and conditions.</w:t>
            </w:r>
          </w:p>
        </w:tc>
        <w:tc>
          <w:tcPr>
            <w:tcW w:w="2831" w:type="dxa"/>
          </w:tcPr>
          <w:p w14:paraId="3CEAE9C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w:t>
            </w:r>
          </w:p>
        </w:tc>
      </w:tr>
      <w:tr w:rsidR="00142BB2" w:rsidRPr="00DD6FE5" w14:paraId="5013AE26" w14:textId="77777777" w:rsidTr="00D07CB4">
        <w:tc>
          <w:tcPr>
            <w:tcW w:w="1764" w:type="dxa"/>
          </w:tcPr>
          <w:p w14:paraId="71D0EC75"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Low Maintenance</w:t>
            </w:r>
          </w:p>
        </w:tc>
        <w:tc>
          <w:tcPr>
            <w:tcW w:w="2439" w:type="dxa"/>
          </w:tcPr>
          <w:p w14:paraId="770C3079"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Simple design with minimal maintenance needs</w:t>
            </w:r>
          </w:p>
        </w:tc>
        <w:tc>
          <w:tcPr>
            <w:tcW w:w="3496" w:type="dxa"/>
          </w:tcPr>
          <w:p w14:paraId="29AC886C"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 xml:space="preserve">No, requires heavy maintenance, such as components that might need to </w:t>
            </w:r>
            <w:r w:rsidRPr="00DD6FE5">
              <w:rPr>
                <w:rFonts w:ascii="Aptos" w:eastAsiaTheme="majorEastAsia" w:hAnsi="Aptos" w:cstheme="majorBidi"/>
                <w:color w:val="000000" w:themeColor="text1"/>
              </w:rPr>
              <w:lastRenderedPageBreak/>
              <w:t>be replaced and repaired rom time to time</w:t>
            </w:r>
          </w:p>
        </w:tc>
        <w:tc>
          <w:tcPr>
            <w:tcW w:w="2831" w:type="dxa"/>
          </w:tcPr>
          <w:p w14:paraId="5AFA5174"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lastRenderedPageBreak/>
              <w:t xml:space="preserve">Maybe, requires standard maintenance, such as components that might need to be </w:t>
            </w:r>
            <w:r w:rsidRPr="00DD6FE5">
              <w:rPr>
                <w:rFonts w:ascii="Aptos" w:eastAsiaTheme="majorEastAsia" w:hAnsi="Aptos" w:cstheme="majorBidi"/>
                <w:color w:val="000000" w:themeColor="text1"/>
              </w:rPr>
              <w:lastRenderedPageBreak/>
              <w:t>replaced from time to time</w:t>
            </w:r>
          </w:p>
        </w:tc>
      </w:tr>
      <w:tr w:rsidR="00142BB2" w:rsidRPr="00DD6FE5" w14:paraId="08D4A1CB" w14:textId="77777777" w:rsidTr="00D07CB4">
        <w:tc>
          <w:tcPr>
            <w:tcW w:w="1764" w:type="dxa"/>
          </w:tcPr>
          <w:p w14:paraId="1E0CCDEF"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lastRenderedPageBreak/>
              <w:t>Depth Accessibility</w:t>
            </w:r>
          </w:p>
        </w:tc>
        <w:tc>
          <w:tcPr>
            <w:tcW w:w="2439" w:type="dxa"/>
          </w:tcPr>
          <w:p w14:paraId="6C451367"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w:t>
            </w:r>
          </w:p>
        </w:tc>
        <w:tc>
          <w:tcPr>
            <w:tcW w:w="3496" w:type="dxa"/>
          </w:tcPr>
          <w:p w14:paraId="31063E7F"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adjustable depth</w:t>
            </w:r>
          </w:p>
        </w:tc>
        <w:tc>
          <w:tcPr>
            <w:tcW w:w="2831" w:type="dxa"/>
          </w:tcPr>
          <w:p w14:paraId="57984D26"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w:t>
            </w:r>
          </w:p>
        </w:tc>
      </w:tr>
      <w:tr w:rsidR="00142BB2" w:rsidRPr="00DD6FE5" w14:paraId="2C10783C" w14:textId="77777777" w:rsidTr="00D07CB4">
        <w:tc>
          <w:tcPr>
            <w:tcW w:w="1764" w:type="dxa"/>
          </w:tcPr>
          <w:p w14:paraId="604FAD4E"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Dashboard or WebApp for Analytics</w:t>
            </w:r>
          </w:p>
        </w:tc>
        <w:tc>
          <w:tcPr>
            <w:tcW w:w="2439" w:type="dxa"/>
          </w:tcPr>
          <w:p w14:paraId="6BB86AE4"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 digital integration</w:t>
            </w:r>
          </w:p>
        </w:tc>
        <w:tc>
          <w:tcPr>
            <w:tcW w:w="3496" w:type="dxa"/>
          </w:tcPr>
          <w:p w14:paraId="1CE999B4"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w:t>
            </w:r>
          </w:p>
        </w:tc>
        <w:tc>
          <w:tcPr>
            <w:tcW w:w="2831" w:type="dxa"/>
          </w:tcPr>
          <w:p w14:paraId="48BA3F05"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partners with FARMQOA controller for cloud-based data and testing systems.</w:t>
            </w:r>
          </w:p>
        </w:tc>
      </w:tr>
      <w:tr w:rsidR="00142BB2" w:rsidRPr="00DD6FE5" w14:paraId="76CC3100" w14:textId="77777777" w:rsidTr="00D07CB4">
        <w:tc>
          <w:tcPr>
            <w:tcW w:w="1764" w:type="dxa"/>
          </w:tcPr>
          <w:p w14:paraId="0EE17256"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Differentiated Soil Depth Sampling</w:t>
            </w:r>
          </w:p>
        </w:tc>
        <w:tc>
          <w:tcPr>
            <w:tcW w:w="2439" w:type="dxa"/>
          </w:tcPr>
          <w:p w14:paraId="79EC0D3A"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 manual operation limits precise depth differentiation</w:t>
            </w:r>
          </w:p>
        </w:tc>
        <w:tc>
          <w:tcPr>
            <w:tcW w:w="3496" w:type="dxa"/>
          </w:tcPr>
          <w:p w14:paraId="6FC46EEA"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No, multiple operations must be performed at the same location</w:t>
            </w:r>
          </w:p>
        </w:tc>
        <w:tc>
          <w:tcPr>
            <w:tcW w:w="2831" w:type="dxa"/>
          </w:tcPr>
          <w:p w14:paraId="5DE00928" w14:textId="77777777" w:rsidR="00142BB2" w:rsidRPr="00DD6FE5" w:rsidRDefault="00142BB2">
            <w:pPr>
              <w:rPr>
                <w:rFonts w:ascii="Aptos" w:eastAsiaTheme="majorEastAsia" w:hAnsi="Aptos" w:cstheme="majorBidi"/>
                <w:color w:val="000000" w:themeColor="text1"/>
              </w:rPr>
            </w:pPr>
            <w:r w:rsidRPr="00DD6FE5">
              <w:rPr>
                <w:rFonts w:ascii="Aptos" w:eastAsiaTheme="majorEastAsia" w:hAnsi="Aptos" w:cstheme="majorBidi"/>
                <w:color w:val="000000" w:themeColor="text1"/>
              </w:rPr>
              <w:t>Yes, higher level models available with multiple depth settings</w:t>
            </w:r>
          </w:p>
        </w:tc>
      </w:tr>
    </w:tbl>
    <w:p w14:paraId="1280B54E" w14:textId="4ECB2CEF" w:rsidR="00142BB2" w:rsidRPr="00BE6B76" w:rsidRDefault="00142BB2" w:rsidP="00FC20C7">
      <w:pPr>
        <w:pStyle w:val="NormalWeb"/>
        <w:jc w:val="both"/>
        <w:rPr>
          <w:rFonts w:ascii="Aptos" w:hAnsi="Aptos"/>
        </w:rPr>
      </w:pPr>
      <w:r w:rsidRPr="48F58A30">
        <w:rPr>
          <w:rStyle w:val="Strong"/>
          <w:rFonts w:ascii="Aptos" w:eastAsiaTheme="majorEastAsia" w:hAnsi="Aptos"/>
        </w:rPr>
        <w:t>Comparison of Benchmark Products to Terra Probe</w:t>
      </w:r>
    </w:p>
    <w:p w14:paraId="6EB81ED1" w14:textId="166F5288" w:rsidR="00142BB2" w:rsidRDefault="00142BB2" w:rsidP="00C25C4E">
      <w:pPr>
        <w:pStyle w:val="NormalWeb"/>
        <w:numPr>
          <w:ilvl w:val="0"/>
          <w:numId w:val="11"/>
        </w:numPr>
        <w:jc w:val="both"/>
        <w:rPr>
          <w:rFonts w:ascii="Aptos" w:hAnsi="Aptos"/>
        </w:rPr>
      </w:pPr>
      <w:r w:rsidRPr="48F58A30">
        <w:rPr>
          <w:rStyle w:val="Strong"/>
          <w:rFonts w:ascii="Aptos" w:eastAsiaTheme="majorEastAsia" w:hAnsi="Aptos"/>
        </w:rPr>
        <w:t>Alignment with Problem Definition</w:t>
      </w:r>
      <w:r w:rsidRPr="48F58A30">
        <w:rPr>
          <w:rFonts w:ascii="Aptos" w:hAnsi="Aptos"/>
        </w:rPr>
        <w:t>:</w:t>
      </w:r>
    </w:p>
    <w:p w14:paraId="28831B95" w14:textId="640BE979" w:rsidR="00142BB2" w:rsidRPr="00BE6B76" w:rsidRDefault="00142BB2" w:rsidP="00C25C4E">
      <w:pPr>
        <w:pStyle w:val="NormalWeb"/>
        <w:numPr>
          <w:ilvl w:val="1"/>
          <w:numId w:val="11"/>
        </w:numPr>
        <w:jc w:val="both"/>
        <w:rPr>
          <w:rFonts w:ascii="Aptos" w:hAnsi="Aptos"/>
        </w:rPr>
      </w:pPr>
      <w:r w:rsidRPr="48F58A30">
        <w:rPr>
          <w:rFonts w:ascii="Aptos" w:hAnsi="Aptos"/>
        </w:rPr>
        <w:t>Existing products partially address the need for efficient soil sampling and collection but fall short of delivering real-time analytics, multi-depth sampling, and soil mixing.</w:t>
      </w:r>
    </w:p>
    <w:p w14:paraId="48C5ED15" w14:textId="4FE8817B" w:rsidR="00142BB2" w:rsidRPr="00BE6B76" w:rsidRDefault="00142BB2" w:rsidP="00C25C4E">
      <w:pPr>
        <w:numPr>
          <w:ilvl w:val="1"/>
          <w:numId w:val="11"/>
        </w:numPr>
        <w:spacing w:before="100" w:beforeAutospacing="1" w:after="100" w:afterAutospacing="1"/>
        <w:jc w:val="both"/>
        <w:rPr>
          <w:rFonts w:ascii="Aptos" w:hAnsi="Aptos"/>
        </w:rPr>
      </w:pPr>
      <w:r w:rsidRPr="48F58A30">
        <w:rPr>
          <w:rStyle w:val="Strong"/>
          <w:rFonts w:ascii="Aptos" w:eastAsiaTheme="majorEastAsia" w:hAnsi="Aptos"/>
        </w:rPr>
        <w:t>AMS Soil Probes</w:t>
      </w:r>
      <w:r w:rsidRPr="48F58A30">
        <w:rPr>
          <w:rFonts w:ascii="Aptos" w:hAnsi="Aptos"/>
        </w:rPr>
        <w:t>: Simple manual tools, effective for basic sampling but lack depth accessibility, automation, and data integration capabilities.</w:t>
      </w:r>
    </w:p>
    <w:p w14:paraId="6C25232E" w14:textId="3852AD27" w:rsidR="00142BB2" w:rsidRPr="00BE6B76" w:rsidRDefault="00142BB2" w:rsidP="00C25C4E">
      <w:pPr>
        <w:numPr>
          <w:ilvl w:val="1"/>
          <w:numId w:val="11"/>
        </w:numPr>
        <w:spacing w:before="100" w:beforeAutospacing="1" w:after="100" w:afterAutospacing="1"/>
        <w:jc w:val="both"/>
        <w:rPr>
          <w:rFonts w:ascii="Aptos" w:hAnsi="Aptos"/>
        </w:rPr>
      </w:pPr>
      <w:proofErr w:type="spellStart"/>
      <w:r w:rsidRPr="48F58A30">
        <w:rPr>
          <w:rStyle w:val="Strong"/>
          <w:rFonts w:ascii="Aptos" w:eastAsiaTheme="majorEastAsia" w:hAnsi="Aptos"/>
        </w:rPr>
        <w:t>Wintex</w:t>
      </w:r>
      <w:proofErr w:type="spellEnd"/>
      <w:r w:rsidRPr="48F58A30">
        <w:rPr>
          <w:rStyle w:val="Strong"/>
          <w:rFonts w:ascii="Aptos" w:eastAsiaTheme="majorEastAsia" w:hAnsi="Aptos"/>
        </w:rPr>
        <w:t xml:space="preserve"> 1000</w:t>
      </w:r>
      <w:r w:rsidRPr="48F58A30">
        <w:rPr>
          <w:rFonts w:ascii="Aptos" w:hAnsi="Aptos"/>
        </w:rPr>
        <w:t>: Provides automation for shallow soil sampling but is limited to 30 cm depth and does not include real-time data analysis or visualization.</w:t>
      </w:r>
    </w:p>
    <w:p w14:paraId="540B2704" w14:textId="01457224" w:rsidR="00ED396B" w:rsidRPr="00ED396B" w:rsidRDefault="00142BB2" w:rsidP="00C25C4E">
      <w:pPr>
        <w:numPr>
          <w:ilvl w:val="1"/>
          <w:numId w:val="11"/>
        </w:numPr>
        <w:spacing w:before="100" w:beforeAutospacing="1" w:after="100" w:afterAutospacing="1"/>
        <w:jc w:val="both"/>
        <w:rPr>
          <w:rFonts w:ascii="Aptos" w:hAnsi="Aptos"/>
        </w:rPr>
      </w:pPr>
      <w:r w:rsidRPr="48F58A30">
        <w:rPr>
          <w:rStyle w:val="Strong"/>
          <w:rFonts w:ascii="Aptos" w:eastAsiaTheme="majorEastAsia" w:hAnsi="Aptos"/>
        </w:rPr>
        <w:t>Amity Technology Soil Sampler</w:t>
      </w:r>
      <w:r w:rsidRPr="48F58A30">
        <w:rPr>
          <w:rFonts w:ascii="Aptos" w:hAnsi="Aptos"/>
        </w:rPr>
        <w:t>: High-end automated sampling equipment capable of reaching greater depths (up to 48 inches) but lacks portability, affordability for small-scale users, and integrated real-time data analysis.</w:t>
      </w:r>
    </w:p>
    <w:p w14:paraId="109022D0" w14:textId="5EDD0F7B" w:rsidR="00142BB2" w:rsidRPr="007A5DC4" w:rsidRDefault="00142BB2" w:rsidP="00C25C4E">
      <w:pPr>
        <w:pStyle w:val="NormalWeb"/>
        <w:numPr>
          <w:ilvl w:val="0"/>
          <w:numId w:val="19"/>
        </w:numPr>
        <w:jc w:val="both"/>
        <w:rPr>
          <w:rFonts w:ascii="Aptos" w:hAnsi="Aptos"/>
          <w:b/>
          <w:bCs/>
        </w:rPr>
      </w:pPr>
      <w:r w:rsidRPr="007A5DC4">
        <w:rPr>
          <w:rStyle w:val="Strong"/>
          <w:rFonts w:ascii="Aptos" w:eastAsiaTheme="majorEastAsia" w:hAnsi="Aptos"/>
          <w:b w:val="0"/>
          <w:bCs w:val="0"/>
        </w:rPr>
        <w:t>Key Differentiators of Terra Probe</w:t>
      </w:r>
      <w:r w:rsidRPr="007A5DC4">
        <w:rPr>
          <w:rFonts w:ascii="Aptos" w:hAnsi="Aptos"/>
          <w:b/>
          <w:bCs/>
        </w:rPr>
        <w:t>:</w:t>
      </w:r>
    </w:p>
    <w:p w14:paraId="04944854" w14:textId="32EF2B6B" w:rsidR="00142BB2" w:rsidRPr="00BE6B76"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t>Portability</w:t>
      </w:r>
      <w:r w:rsidRPr="48F58A30">
        <w:rPr>
          <w:rFonts w:ascii="Aptos" w:hAnsi="Aptos"/>
        </w:rPr>
        <w:t>: While AMS soil probes are portable, the advanced automation of Terra Probe combined with portability (≤ 25 kg, compact design) makes it unique.</w:t>
      </w:r>
    </w:p>
    <w:p w14:paraId="47A76BEC" w14:textId="1A0B1DED" w:rsidR="00142BB2" w:rsidRPr="00BE6B76"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t>Automation</w:t>
      </w:r>
      <w:r w:rsidRPr="48F58A30">
        <w:rPr>
          <w:rFonts w:ascii="Aptos" w:hAnsi="Aptos"/>
        </w:rPr>
        <w:t xml:space="preserve">: Terra Probe integrates fully autonomous operations, bridging the gap between manual tools like AMS probes and semi-autonomous systems like </w:t>
      </w:r>
      <w:proofErr w:type="spellStart"/>
      <w:r w:rsidRPr="48F58A30">
        <w:rPr>
          <w:rFonts w:ascii="Aptos" w:hAnsi="Aptos"/>
        </w:rPr>
        <w:t>Wintex</w:t>
      </w:r>
      <w:proofErr w:type="spellEnd"/>
      <w:r w:rsidRPr="48F58A30">
        <w:rPr>
          <w:rFonts w:ascii="Aptos" w:hAnsi="Aptos"/>
        </w:rPr>
        <w:t xml:space="preserve"> 1000.</w:t>
      </w:r>
    </w:p>
    <w:p w14:paraId="7CE4196B" w14:textId="048CAD59" w:rsidR="00142BB2" w:rsidRPr="00BE6B76"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t>Depth Accessibility</w:t>
      </w:r>
      <w:r w:rsidRPr="48F58A30">
        <w:rPr>
          <w:rFonts w:ascii="Aptos" w:hAnsi="Aptos"/>
        </w:rPr>
        <w:t xml:space="preserve">: Unlike </w:t>
      </w:r>
      <w:proofErr w:type="spellStart"/>
      <w:r w:rsidRPr="48F58A30">
        <w:rPr>
          <w:rFonts w:ascii="Aptos" w:hAnsi="Aptos"/>
        </w:rPr>
        <w:t>Wintex</w:t>
      </w:r>
      <w:proofErr w:type="spellEnd"/>
      <w:r w:rsidRPr="48F58A30">
        <w:rPr>
          <w:rFonts w:ascii="Aptos" w:hAnsi="Aptos"/>
        </w:rPr>
        <w:t xml:space="preserve"> 1000’s shallow sampling limit, Terra Probe will achieve multi-depth sampling (up to 1 meter) with precise depth differentiation.</w:t>
      </w:r>
    </w:p>
    <w:p w14:paraId="55B01229" w14:textId="5A8A3788" w:rsidR="00142BB2" w:rsidRPr="00BE6B76"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t>Real-Time Data Analysis</w:t>
      </w:r>
      <w:r w:rsidRPr="48F58A30">
        <w:rPr>
          <w:rFonts w:ascii="Aptos" w:hAnsi="Aptos"/>
        </w:rPr>
        <w:t>: None of the benchmark products feature integrated sensors for moisture, salinity, and temperature or real-time data visualization, a key strength of Terra Probe.</w:t>
      </w:r>
    </w:p>
    <w:p w14:paraId="5EB58523" w14:textId="085085AD" w:rsidR="00142BB2" w:rsidRPr="00BE6B76"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t>Cost-Effectiveness</w:t>
      </w:r>
      <w:r w:rsidRPr="48F58A30">
        <w:rPr>
          <w:rFonts w:ascii="Aptos" w:hAnsi="Aptos"/>
        </w:rPr>
        <w:t xml:space="preserve">: Terra Probe targets an affordable unit cost (prototype &lt; $600) with low operational costs, making it accessible to small-scale users compared to Amity Technology and </w:t>
      </w:r>
      <w:proofErr w:type="spellStart"/>
      <w:r w:rsidRPr="48F58A30">
        <w:rPr>
          <w:rFonts w:ascii="Aptos" w:hAnsi="Aptos"/>
        </w:rPr>
        <w:t>Wintex</w:t>
      </w:r>
      <w:proofErr w:type="spellEnd"/>
      <w:r w:rsidRPr="48F58A30">
        <w:rPr>
          <w:rFonts w:ascii="Aptos" w:hAnsi="Aptos"/>
        </w:rPr>
        <w:t xml:space="preserve"> 1000.</w:t>
      </w:r>
    </w:p>
    <w:p w14:paraId="0F4DA1C7" w14:textId="1646F1AE" w:rsidR="00142BB2" w:rsidRDefault="00142BB2" w:rsidP="00C25C4E">
      <w:pPr>
        <w:numPr>
          <w:ilvl w:val="1"/>
          <w:numId w:val="19"/>
        </w:numPr>
        <w:spacing w:before="100" w:beforeAutospacing="1" w:after="100" w:afterAutospacing="1"/>
        <w:jc w:val="both"/>
        <w:rPr>
          <w:rFonts w:ascii="Aptos" w:hAnsi="Aptos"/>
        </w:rPr>
      </w:pPr>
      <w:r w:rsidRPr="48F58A30">
        <w:rPr>
          <w:rStyle w:val="Strong"/>
          <w:rFonts w:ascii="Aptos" w:eastAsiaTheme="majorEastAsia" w:hAnsi="Aptos"/>
        </w:rPr>
        <w:lastRenderedPageBreak/>
        <w:t>User-Centric Design</w:t>
      </w:r>
      <w:r w:rsidRPr="48F58A30">
        <w:rPr>
          <w:rFonts w:ascii="Aptos" w:hAnsi="Aptos"/>
        </w:rPr>
        <w:t>: Terra Probe incorporates a dashboard/WebApp for advanced analytics, providing actionable insights to users in real time, an area entirely unaddressed by existing products.</w:t>
      </w:r>
    </w:p>
    <w:p w14:paraId="66AE93B1" w14:textId="77777777" w:rsidR="00142BB2" w:rsidRPr="00142BB2" w:rsidRDefault="00142BB2" w:rsidP="006878F9">
      <w:pPr>
        <w:spacing w:before="100" w:beforeAutospacing="1" w:after="100" w:afterAutospacing="1"/>
        <w:ind w:left="720"/>
        <w:jc w:val="both"/>
        <w:rPr>
          <w:rFonts w:ascii="Aptos" w:hAnsi="Aptos"/>
        </w:rPr>
      </w:pPr>
    </w:p>
    <w:p w14:paraId="3A71E73C" w14:textId="77EC2512" w:rsidR="7E4B68B6" w:rsidRDefault="00142BB2" w:rsidP="00C25C4E">
      <w:pPr>
        <w:pStyle w:val="NormalWeb"/>
        <w:numPr>
          <w:ilvl w:val="0"/>
          <w:numId w:val="19"/>
        </w:numPr>
        <w:jc w:val="both"/>
        <w:rPr>
          <w:rFonts w:ascii="Aptos" w:eastAsiaTheme="minorEastAsia" w:hAnsi="Aptos"/>
        </w:rPr>
      </w:pPr>
      <w:r w:rsidRPr="00BE6B76">
        <w:rPr>
          <w:rStyle w:val="Strong"/>
          <w:rFonts w:ascii="Aptos" w:eastAsiaTheme="majorEastAsia" w:hAnsi="Aptos"/>
        </w:rPr>
        <w:t>Summary</w:t>
      </w:r>
      <w:r w:rsidRPr="00BE6B76">
        <w:rPr>
          <w:rFonts w:ascii="Aptos" w:hAnsi="Aptos"/>
        </w:rPr>
        <w:t>: The Terra Probe addresses critical gaps in existing soil sampling solutions by combining portability, affordability, autonomous multi-depth sampling, and real-time data analytics in a single, compact design. This positions Terra Probe as a transformative tool for agricultural professionals, environmental researchers, and construction firms to make data-driven decisions efficiently and sustainably.</w:t>
      </w:r>
    </w:p>
    <w:p w14:paraId="3A4970FA" w14:textId="378C7138" w:rsidR="44E248EE" w:rsidRDefault="44E248EE" w:rsidP="00FC20C7">
      <w:pPr>
        <w:pStyle w:val="NormalWeb"/>
        <w:jc w:val="both"/>
        <w:rPr>
          <w:rFonts w:ascii="Aptos" w:eastAsiaTheme="minorEastAsia" w:hAnsi="Aptos"/>
          <w:b/>
          <w:bCs/>
        </w:rPr>
      </w:pPr>
      <w:r w:rsidRPr="7E4B68B6">
        <w:rPr>
          <w:rFonts w:ascii="Aptos" w:eastAsiaTheme="minorEastAsia" w:hAnsi="Aptos"/>
          <w:b/>
          <w:bCs/>
        </w:rPr>
        <w:t>Patent Research</w:t>
      </w:r>
    </w:p>
    <w:p w14:paraId="22A2DB90" w14:textId="39C56918" w:rsidR="1D384559" w:rsidRDefault="1D384559" w:rsidP="00FC20C7">
      <w:pPr>
        <w:pStyle w:val="NormalWeb"/>
        <w:ind w:firstLine="720"/>
        <w:jc w:val="both"/>
        <w:rPr>
          <w:rFonts w:ascii="Aptos" w:eastAsiaTheme="minorEastAsia" w:hAnsi="Aptos"/>
        </w:rPr>
      </w:pPr>
      <w:r w:rsidRPr="7E4B68B6">
        <w:rPr>
          <w:rFonts w:ascii="Aptos" w:eastAsiaTheme="minorEastAsia" w:hAnsi="Aptos"/>
        </w:rPr>
        <w:t>Below are four patents researched, each different than our original idea</w:t>
      </w:r>
      <w:r w:rsidR="2514475A" w:rsidRPr="7E4B68B6">
        <w:rPr>
          <w:rFonts w:ascii="Aptos" w:eastAsiaTheme="minorEastAsia" w:hAnsi="Aptos"/>
        </w:rPr>
        <w:t>:</w:t>
      </w:r>
      <w:r w:rsidRPr="7E4B68B6">
        <w:rPr>
          <w:rFonts w:ascii="Aptos" w:eastAsiaTheme="minorEastAsia" w:hAnsi="Aptos"/>
        </w:rPr>
        <w:t xml:space="preserve"> </w:t>
      </w:r>
    </w:p>
    <w:p w14:paraId="644B0C4D" w14:textId="3C294012" w:rsidR="1D384559" w:rsidRDefault="1D384559" w:rsidP="00FC20C7">
      <w:pPr>
        <w:pStyle w:val="NormalWeb"/>
        <w:ind w:firstLine="720"/>
        <w:jc w:val="both"/>
        <w:rPr>
          <w:rFonts w:ascii="Aptos" w:eastAsiaTheme="minorEastAsia" w:hAnsi="Aptos"/>
        </w:rPr>
      </w:pPr>
      <w:r w:rsidRPr="7E4B68B6">
        <w:rPr>
          <w:rFonts w:ascii="Aptos" w:eastAsiaTheme="minorEastAsia" w:hAnsi="Aptos"/>
        </w:rPr>
        <w:t xml:space="preserve">The first patent, </w:t>
      </w:r>
      <w:hyperlink r:id="rId41">
        <w:r w:rsidR="39A5720C" w:rsidRPr="7E4B68B6">
          <w:rPr>
            <w:rStyle w:val="Hyperlink"/>
            <w:rFonts w:ascii="Aptos" w:eastAsiaTheme="minorEastAsia" w:hAnsi="Aptos"/>
          </w:rPr>
          <w:t>US7827873B2,</w:t>
        </w:r>
      </w:hyperlink>
      <w:r w:rsidR="39A5720C" w:rsidRPr="7E4B68B6">
        <w:rPr>
          <w:rFonts w:ascii="Aptos" w:eastAsiaTheme="minorEastAsia" w:hAnsi="Aptos"/>
        </w:rPr>
        <w:t xml:space="preserve"> </w:t>
      </w:r>
      <w:r w:rsidR="29CFECFD" w:rsidRPr="7E4B68B6">
        <w:rPr>
          <w:rFonts w:ascii="Aptos" w:eastAsiaTheme="minorEastAsia" w:hAnsi="Aptos"/>
        </w:rPr>
        <w:t xml:space="preserve">is a soil sampling apparatus that also uses a punching method like the </w:t>
      </w:r>
      <w:proofErr w:type="spellStart"/>
      <w:r w:rsidR="29CFECFD" w:rsidRPr="7E4B68B6">
        <w:rPr>
          <w:rFonts w:ascii="Aptos" w:eastAsiaTheme="minorEastAsia" w:hAnsi="Aptos"/>
        </w:rPr>
        <w:t>TerraProbe</w:t>
      </w:r>
      <w:proofErr w:type="spellEnd"/>
      <w:r w:rsidR="29CFECFD" w:rsidRPr="7E4B68B6">
        <w:rPr>
          <w:rFonts w:ascii="Aptos" w:eastAsiaTheme="minorEastAsia" w:hAnsi="Aptos"/>
        </w:rPr>
        <w:t xml:space="preserve">, however, this patent is a device that is attached to a tractor. While this patent can collect several samples, it involves owning </w:t>
      </w:r>
      <w:r w:rsidR="7E848F0A" w:rsidRPr="7E4B68B6">
        <w:rPr>
          <w:rFonts w:ascii="Aptos" w:eastAsiaTheme="minorEastAsia" w:hAnsi="Aptos"/>
        </w:rPr>
        <w:t>heavy machinery already.</w:t>
      </w:r>
    </w:p>
    <w:p w14:paraId="165FA080" w14:textId="08223D3A" w:rsidR="0B9691D8" w:rsidRDefault="0B9691D8" w:rsidP="00FC20C7">
      <w:pPr>
        <w:pStyle w:val="NormalWeb"/>
        <w:ind w:firstLine="720"/>
        <w:jc w:val="both"/>
        <w:rPr>
          <w:rFonts w:ascii="Aptos" w:eastAsiaTheme="minorEastAsia" w:hAnsi="Aptos"/>
        </w:rPr>
      </w:pPr>
      <w:r w:rsidRPr="7E4B68B6">
        <w:rPr>
          <w:rFonts w:ascii="Aptos" w:eastAsiaTheme="minorEastAsia" w:hAnsi="Aptos"/>
        </w:rPr>
        <w:t xml:space="preserve">The second patent, </w:t>
      </w:r>
      <w:hyperlink r:id="rId42">
        <w:r w:rsidRPr="7E4B68B6">
          <w:rPr>
            <w:rStyle w:val="Hyperlink"/>
            <w:rFonts w:ascii="Aptos" w:eastAsiaTheme="minorEastAsia" w:hAnsi="Aptos"/>
          </w:rPr>
          <w:t>CN110470507B,</w:t>
        </w:r>
      </w:hyperlink>
      <w:r w:rsidRPr="7E4B68B6">
        <w:rPr>
          <w:rFonts w:ascii="Aptos" w:eastAsiaTheme="minorEastAsia" w:hAnsi="Aptos"/>
        </w:rPr>
        <w:t xml:space="preserve"> is </w:t>
      </w:r>
      <w:r w:rsidR="1F45CA38" w:rsidRPr="7E4B68B6">
        <w:rPr>
          <w:rFonts w:ascii="Aptos" w:eastAsiaTheme="minorEastAsia" w:hAnsi="Aptos"/>
        </w:rPr>
        <w:t xml:space="preserve">like the </w:t>
      </w:r>
      <w:proofErr w:type="spellStart"/>
      <w:r w:rsidR="1F45CA38" w:rsidRPr="7E4B68B6">
        <w:rPr>
          <w:rFonts w:ascii="Aptos" w:eastAsiaTheme="minorEastAsia" w:hAnsi="Aptos"/>
        </w:rPr>
        <w:t>WintexAgro</w:t>
      </w:r>
      <w:proofErr w:type="spellEnd"/>
      <w:r w:rsidR="1F45CA38" w:rsidRPr="7E4B68B6">
        <w:rPr>
          <w:rFonts w:ascii="Aptos" w:eastAsiaTheme="minorEastAsia" w:hAnsi="Aptos"/>
        </w:rPr>
        <w:t xml:space="preserve"> mentioned in the previous section, as a cart that collects soil</w:t>
      </w:r>
      <w:r w:rsidR="22440A5A" w:rsidRPr="7E4B68B6">
        <w:rPr>
          <w:rFonts w:ascii="Aptos" w:eastAsiaTheme="minorEastAsia" w:hAnsi="Aptos"/>
        </w:rPr>
        <w:t>. This patent aims to be able to collect soil samples while being mobile. This device uses wheels on a cart as a method of mobility, whereas our design uses its lightweight</w:t>
      </w:r>
      <w:r w:rsidR="39AE8C55" w:rsidRPr="7E4B68B6">
        <w:rPr>
          <w:rFonts w:ascii="Aptos" w:eastAsiaTheme="minorEastAsia" w:hAnsi="Aptos"/>
        </w:rPr>
        <w:t xml:space="preserve"> design to ensure mobility.</w:t>
      </w:r>
    </w:p>
    <w:p w14:paraId="301C76D9" w14:textId="6B135E35" w:rsidR="39AE8C55" w:rsidRDefault="39AE8C55" w:rsidP="00FC20C7">
      <w:pPr>
        <w:pStyle w:val="NormalWeb"/>
        <w:ind w:firstLine="720"/>
        <w:jc w:val="both"/>
        <w:rPr>
          <w:rFonts w:ascii="Aptos" w:eastAsiaTheme="minorEastAsia" w:hAnsi="Aptos"/>
        </w:rPr>
      </w:pPr>
      <w:r w:rsidRPr="7E4B68B6">
        <w:rPr>
          <w:rFonts w:ascii="Aptos" w:eastAsiaTheme="minorEastAsia" w:hAnsi="Aptos"/>
        </w:rPr>
        <w:t xml:space="preserve">The third patent, </w:t>
      </w:r>
      <w:hyperlink r:id="rId43">
        <w:r w:rsidRPr="7E4B68B6">
          <w:rPr>
            <w:rStyle w:val="Hyperlink"/>
            <w:rFonts w:ascii="Aptos" w:eastAsiaTheme="minorEastAsia" w:hAnsi="Aptos"/>
          </w:rPr>
          <w:t>EP1895090B1,</w:t>
        </w:r>
      </w:hyperlink>
      <w:r w:rsidRPr="7E4B68B6">
        <w:rPr>
          <w:rFonts w:ascii="Aptos" w:eastAsiaTheme="minorEastAsia" w:hAnsi="Aptos"/>
        </w:rPr>
        <w:t xml:space="preserve"> is a patent for a method for creating a hole in the ground. This patent </w:t>
      </w:r>
      <w:r w:rsidR="4D6DF98D" w:rsidRPr="7E4B68B6">
        <w:rPr>
          <w:rFonts w:ascii="Aptos" w:eastAsiaTheme="minorEastAsia" w:hAnsi="Aptos"/>
        </w:rPr>
        <w:t xml:space="preserve">uses a bore </w:t>
      </w:r>
      <w:proofErr w:type="gramStart"/>
      <w:r w:rsidR="4D6DF98D" w:rsidRPr="7E4B68B6">
        <w:rPr>
          <w:rFonts w:ascii="Aptos" w:eastAsiaTheme="minorEastAsia" w:hAnsi="Aptos"/>
        </w:rPr>
        <w:t>similar to</w:t>
      </w:r>
      <w:proofErr w:type="gramEnd"/>
      <w:r w:rsidR="4D6DF98D" w:rsidRPr="7E4B68B6">
        <w:rPr>
          <w:rFonts w:ascii="Aptos" w:eastAsiaTheme="minorEastAsia" w:hAnsi="Aptos"/>
        </w:rPr>
        <w:t xml:space="preserve"> an augur to drill, whereas our method used a rack and pinion system. </w:t>
      </w:r>
    </w:p>
    <w:p w14:paraId="05FEF1EC" w14:textId="30FCC4A4" w:rsidR="7E4B68B6" w:rsidRPr="001677FA" w:rsidRDefault="4D6DF98D" w:rsidP="00FC20C7">
      <w:pPr>
        <w:pStyle w:val="NormalWeb"/>
        <w:ind w:firstLine="720"/>
        <w:jc w:val="both"/>
        <w:rPr>
          <w:rFonts w:ascii="Aptos" w:eastAsiaTheme="minorEastAsia" w:hAnsi="Aptos"/>
        </w:rPr>
      </w:pPr>
      <w:r w:rsidRPr="7E4B68B6">
        <w:rPr>
          <w:rFonts w:ascii="Aptos" w:eastAsiaTheme="minorEastAsia" w:hAnsi="Aptos"/>
        </w:rPr>
        <w:t xml:space="preserve">Finally, patent </w:t>
      </w:r>
      <w:hyperlink r:id="rId44">
        <w:r w:rsidRPr="7E4B68B6">
          <w:rPr>
            <w:rStyle w:val="Hyperlink"/>
            <w:rFonts w:ascii="Aptos" w:eastAsiaTheme="minorEastAsia" w:hAnsi="Aptos"/>
          </w:rPr>
          <w:t>US11076525B2</w:t>
        </w:r>
      </w:hyperlink>
      <w:r w:rsidRPr="7E4B68B6">
        <w:rPr>
          <w:rFonts w:ascii="Aptos" w:eastAsiaTheme="minorEastAsia" w:hAnsi="Aptos"/>
        </w:rPr>
        <w:t xml:space="preserve"> is a self-propelled seed planter. This seed planter</w:t>
      </w:r>
      <w:r w:rsidR="7E0803B6" w:rsidRPr="7E4B68B6">
        <w:rPr>
          <w:rFonts w:ascii="Aptos" w:eastAsiaTheme="minorEastAsia" w:hAnsi="Aptos"/>
        </w:rPr>
        <w:t xml:space="preserve"> penetrates the ground using a spring. </w:t>
      </w:r>
      <w:r w:rsidR="5C6A98AC" w:rsidRPr="7E4B68B6">
        <w:rPr>
          <w:rFonts w:ascii="Aptos" w:eastAsiaTheme="minorEastAsia" w:hAnsi="Aptos"/>
        </w:rPr>
        <w:t xml:space="preserve">This seed planter also uses wheels for mobility like the second patent researched. The </w:t>
      </w:r>
      <w:proofErr w:type="spellStart"/>
      <w:r w:rsidR="5C6A98AC" w:rsidRPr="7E4B68B6">
        <w:rPr>
          <w:rFonts w:ascii="Aptos" w:eastAsiaTheme="minorEastAsia" w:hAnsi="Aptos"/>
        </w:rPr>
        <w:t>TerraProbe</w:t>
      </w:r>
      <w:proofErr w:type="spellEnd"/>
      <w:r w:rsidR="5C6A98AC" w:rsidRPr="7E4B68B6">
        <w:rPr>
          <w:rFonts w:ascii="Aptos" w:eastAsiaTheme="minorEastAsia" w:hAnsi="Aptos"/>
        </w:rPr>
        <w:t xml:space="preserve"> is different than this design in both ways by using a rack and pinion system and lightweight materials.</w:t>
      </w:r>
    </w:p>
    <w:p w14:paraId="4CCD54DD" w14:textId="210D89C2" w:rsidR="00B40FEE" w:rsidRDefault="002320C0" w:rsidP="00C25C4E">
      <w:pPr>
        <w:pStyle w:val="ListParagraph"/>
        <w:numPr>
          <w:ilvl w:val="0"/>
          <w:numId w:val="15"/>
        </w:numPr>
        <w:jc w:val="both"/>
        <w:rPr>
          <w:rFonts w:ascii="Aptos" w:hAnsi="Aptos"/>
          <w:b/>
          <w:bCs/>
          <w:color w:val="000000" w:themeColor="text1"/>
        </w:rPr>
      </w:pPr>
      <w:r>
        <w:rPr>
          <w:rFonts w:ascii="Aptos" w:hAnsi="Aptos"/>
          <w:b/>
          <w:bCs/>
          <w:color w:val="000000" w:themeColor="text1"/>
        </w:rPr>
        <w:t>Value Propositions</w:t>
      </w:r>
      <w:r w:rsidR="00997D89">
        <w:rPr>
          <w:rFonts w:ascii="Aptos" w:hAnsi="Aptos"/>
          <w:b/>
          <w:bCs/>
          <w:color w:val="000000" w:themeColor="text1"/>
        </w:rPr>
        <w:t xml:space="preserve"> &amp; Economic Analysis</w:t>
      </w:r>
    </w:p>
    <w:p w14:paraId="18C4B17F" w14:textId="77777777" w:rsidR="00C278E4" w:rsidRPr="00C278E4" w:rsidRDefault="00C278E4" w:rsidP="00C278E4">
      <w:pPr>
        <w:pStyle w:val="ListParagraph"/>
        <w:jc w:val="both"/>
        <w:rPr>
          <w:rFonts w:ascii="Aptos" w:hAnsi="Aptos"/>
          <w:b/>
          <w:bCs/>
          <w:color w:val="000000" w:themeColor="text1"/>
        </w:rPr>
      </w:pPr>
    </w:p>
    <w:p w14:paraId="7C3D84F6" w14:textId="10830661" w:rsidR="00B40FEE" w:rsidRDefault="00B40FEE" w:rsidP="00FC20C7">
      <w:pPr>
        <w:ind w:firstLine="720"/>
        <w:jc w:val="both"/>
        <w:rPr>
          <w:rFonts w:ascii="Aptos" w:hAnsi="Aptos"/>
          <w:color w:val="000000" w:themeColor="text1"/>
        </w:rPr>
      </w:pPr>
      <w:r w:rsidRPr="45F2640C">
        <w:rPr>
          <w:rFonts w:ascii="Aptos" w:hAnsi="Aptos"/>
          <w:color w:val="000000" w:themeColor="text1"/>
        </w:rPr>
        <w:t>The product's unique selling points center on several key innovations that address current market gaps. Its ability to collect data in real-time represents a significant advancement over traditional methods, while its autonomous operation capability reduces labor requirements and human error. The design emphasizes compactness and portability, making it easily transportable between locations and suitable for various field conditions. These features are offered at a lower price point than existing solutions, making advanced soil analysis more accessible to a broader range of users.</w:t>
      </w:r>
    </w:p>
    <w:p w14:paraId="067816BC" w14:textId="17CBF003" w:rsidR="00997D89" w:rsidRDefault="00997D89" w:rsidP="00FC20C7">
      <w:pPr>
        <w:ind w:firstLine="720"/>
        <w:jc w:val="both"/>
        <w:rPr>
          <w:rFonts w:ascii="Aptos" w:hAnsi="Aptos"/>
          <w:color w:val="000000" w:themeColor="text1"/>
        </w:rPr>
      </w:pPr>
    </w:p>
    <w:p w14:paraId="024AB380" w14:textId="77777777" w:rsidR="00A55200" w:rsidRDefault="00B40FEE" w:rsidP="00FC20C7">
      <w:pPr>
        <w:ind w:firstLine="720"/>
        <w:jc w:val="both"/>
        <w:rPr>
          <w:rFonts w:asciiTheme="minorHAnsi" w:eastAsiaTheme="minorEastAsia" w:hAnsiTheme="minorHAnsi" w:cstheme="minorBidi"/>
        </w:rPr>
      </w:pPr>
      <w:r w:rsidRPr="5CA2443A">
        <w:rPr>
          <w:rFonts w:asciiTheme="minorHAnsi" w:eastAsiaTheme="minorEastAsia" w:hAnsiTheme="minorHAnsi" w:cstheme="minorBidi"/>
        </w:rPr>
        <w:t xml:space="preserve">However, several potential challenges need to be carefully considered and addressed. The agricultural sector traditionally faces technology adoption barriers, particularly among established farming operations with existing methodologies. The development phase requires substantial initial investment to ensure product reliability and effectiveness. Additionally, navigating regulatory compliance across different markets presents complexity, particularly </w:t>
      </w:r>
      <w:r w:rsidR="00DC16D8" w:rsidRPr="5CA2443A">
        <w:rPr>
          <w:rFonts w:asciiTheme="minorHAnsi" w:eastAsiaTheme="minorEastAsia" w:hAnsiTheme="minorHAnsi" w:cstheme="minorBidi"/>
        </w:rPr>
        <w:t>regarding</w:t>
      </w:r>
      <w:r w:rsidRPr="5CA2443A">
        <w:rPr>
          <w:rFonts w:asciiTheme="minorHAnsi" w:eastAsiaTheme="minorEastAsia" w:hAnsiTheme="minorHAnsi" w:cstheme="minorBidi"/>
        </w:rPr>
        <w:t xml:space="preserve"> autonomous operation and data collection standards. The presence of established players in the market with strong brand recognition and existing customer relationships poses another significant challenge to market entry and adopti</w:t>
      </w:r>
      <w:r w:rsidR="00A55200">
        <w:rPr>
          <w:rFonts w:asciiTheme="minorHAnsi" w:eastAsiaTheme="minorEastAsia" w:hAnsiTheme="minorHAnsi" w:cstheme="minorBidi"/>
        </w:rPr>
        <w:t>on.</w:t>
      </w:r>
    </w:p>
    <w:p w14:paraId="163CFF79" w14:textId="77777777" w:rsidR="00C745D0" w:rsidRDefault="00C745D0" w:rsidP="00FC20C7">
      <w:pPr>
        <w:jc w:val="both"/>
        <w:rPr>
          <w:rFonts w:asciiTheme="minorHAnsi" w:eastAsiaTheme="minorEastAsia" w:hAnsiTheme="minorHAnsi" w:cstheme="minorBidi"/>
        </w:rPr>
      </w:pPr>
    </w:p>
    <w:p w14:paraId="73FC72D9" w14:textId="59C8E8B5" w:rsidR="00C745D0" w:rsidRDefault="00C745D0" w:rsidP="00FC20C7">
      <w:pPr>
        <w:ind w:firstLine="720"/>
        <w:jc w:val="both"/>
        <w:rPr>
          <w:rFonts w:asciiTheme="minorHAnsi" w:eastAsiaTheme="minorEastAsia" w:hAnsiTheme="minorHAnsi" w:cstheme="minorBidi"/>
        </w:rPr>
      </w:pPr>
      <w:r>
        <w:rPr>
          <w:rFonts w:asciiTheme="minorHAnsi" w:eastAsiaTheme="minorEastAsia" w:hAnsiTheme="minorHAnsi" w:cstheme="minorBidi"/>
        </w:rPr>
        <w:t xml:space="preserve">An economic analysis excel document is attached which </w:t>
      </w:r>
      <w:r w:rsidRPr="00C745D0">
        <w:rPr>
          <w:rFonts w:asciiTheme="minorHAnsi" w:eastAsiaTheme="minorEastAsia" w:hAnsiTheme="minorHAnsi" w:cstheme="minorBidi"/>
        </w:rPr>
        <w:t xml:space="preserve">provides a detailed economic analysis of </w:t>
      </w:r>
      <w:proofErr w:type="spellStart"/>
      <w:r w:rsidRPr="007A5DC4">
        <w:rPr>
          <w:rFonts w:asciiTheme="minorHAnsi" w:eastAsiaTheme="minorEastAsia" w:hAnsiTheme="minorHAnsi" w:cstheme="minorBidi"/>
        </w:rPr>
        <w:t>TerraProbe</w:t>
      </w:r>
      <w:proofErr w:type="spellEnd"/>
      <w:r w:rsidRPr="00C745D0">
        <w:rPr>
          <w:rFonts w:asciiTheme="minorHAnsi" w:eastAsiaTheme="minorEastAsia" w:hAnsiTheme="minorHAnsi" w:cstheme="minorBidi"/>
        </w:rPr>
        <w:t xml:space="preserve">, including cost breakdown, revenue projections, and return on investment (ROI). The findings highlight the financial feasibility and long-term benefits of implementing </w:t>
      </w:r>
      <w:proofErr w:type="spellStart"/>
      <w:r w:rsidRPr="00C745D0">
        <w:rPr>
          <w:rFonts w:asciiTheme="minorHAnsi" w:eastAsiaTheme="minorEastAsia" w:hAnsiTheme="minorHAnsi" w:cstheme="minorBidi"/>
        </w:rPr>
        <w:t>TerraProbe</w:t>
      </w:r>
      <w:proofErr w:type="spellEnd"/>
      <w:r w:rsidRPr="00C745D0">
        <w:rPr>
          <w:rFonts w:asciiTheme="minorHAnsi" w:eastAsiaTheme="minorEastAsia" w:hAnsiTheme="minorHAnsi" w:cstheme="minorBidi"/>
        </w:rPr>
        <w:t xml:space="preserve"> in real-time environmental data collection.</w:t>
      </w:r>
    </w:p>
    <w:p w14:paraId="67B51836" w14:textId="77777777" w:rsidR="00C745D0" w:rsidRPr="00C745D0" w:rsidRDefault="00C745D0" w:rsidP="00FC20C7">
      <w:pPr>
        <w:ind w:firstLine="720"/>
        <w:jc w:val="both"/>
        <w:rPr>
          <w:rFonts w:asciiTheme="minorHAnsi" w:eastAsiaTheme="minorEastAsia" w:hAnsiTheme="minorHAnsi" w:cstheme="minorBidi"/>
        </w:rPr>
      </w:pPr>
    </w:p>
    <w:p w14:paraId="55F377B7" w14:textId="77777777" w:rsidR="00C11D2F" w:rsidRPr="00902F24" w:rsidRDefault="00C745D0" w:rsidP="00C25C4E">
      <w:pPr>
        <w:pStyle w:val="ListParagraph"/>
        <w:numPr>
          <w:ilvl w:val="0"/>
          <w:numId w:val="17"/>
        </w:numPr>
        <w:jc w:val="both"/>
        <w:rPr>
          <w:rFonts w:asciiTheme="minorHAnsi" w:eastAsiaTheme="minorEastAsia" w:hAnsiTheme="minorHAnsi" w:cstheme="minorBidi"/>
        </w:rPr>
      </w:pPr>
      <w:r w:rsidRPr="00902F24">
        <w:rPr>
          <w:rFonts w:asciiTheme="minorHAnsi" w:eastAsiaTheme="minorEastAsia" w:hAnsiTheme="minorHAnsi" w:cstheme="minorBidi"/>
        </w:rPr>
        <w:t>Cost Breakdown</w:t>
      </w:r>
    </w:p>
    <w:p w14:paraId="3ACE60FF" w14:textId="78FB5A61" w:rsidR="00DB6640" w:rsidRPr="00902F24" w:rsidRDefault="00C745D0" w:rsidP="00C25C4E">
      <w:pPr>
        <w:pStyle w:val="ListParagraph"/>
        <w:numPr>
          <w:ilvl w:val="1"/>
          <w:numId w:val="17"/>
        </w:numPr>
        <w:jc w:val="both"/>
        <w:rPr>
          <w:rFonts w:asciiTheme="minorHAnsi" w:eastAsiaTheme="minorEastAsia" w:hAnsiTheme="minorHAnsi" w:cstheme="minorBidi"/>
        </w:rPr>
      </w:pPr>
      <w:r w:rsidRPr="00902F24">
        <w:rPr>
          <w:rFonts w:asciiTheme="minorHAnsi" w:eastAsiaTheme="minorEastAsia" w:hAnsiTheme="minorHAnsi" w:cstheme="minorBidi"/>
        </w:rPr>
        <w:t xml:space="preserve">The total development and operational costs for </w:t>
      </w:r>
      <w:proofErr w:type="spellStart"/>
      <w:r w:rsidRPr="00902F24">
        <w:rPr>
          <w:rFonts w:asciiTheme="minorHAnsi" w:eastAsiaTheme="minorEastAsia" w:hAnsiTheme="minorHAnsi" w:cstheme="minorBidi"/>
        </w:rPr>
        <w:t>TerraProbe</w:t>
      </w:r>
      <w:proofErr w:type="spellEnd"/>
      <w:r w:rsidRPr="00902F24">
        <w:rPr>
          <w:rFonts w:asciiTheme="minorHAnsi" w:eastAsiaTheme="minorEastAsia" w:hAnsiTheme="minorHAnsi" w:cstheme="minorBidi"/>
        </w:rPr>
        <w:t xml:space="preserve"> </w:t>
      </w:r>
      <w:r w:rsidR="00DB6640" w:rsidRPr="00902F24">
        <w:rPr>
          <w:rFonts w:asciiTheme="minorHAnsi" w:eastAsiaTheme="minorEastAsia" w:hAnsiTheme="minorHAnsi" w:cstheme="minorBidi"/>
        </w:rPr>
        <w:t>were</w:t>
      </w:r>
      <w:r w:rsidRPr="00902F24">
        <w:rPr>
          <w:rFonts w:asciiTheme="minorHAnsi" w:eastAsiaTheme="minorEastAsia" w:hAnsiTheme="minorHAnsi" w:cstheme="minorBidi"/>
        </w:rPr>
        <w:t xml:space="preserve"> estimated </w:t>
      </w:r>
      <w:r w:rsidR="00DB6640" w:rsidRPr="00902F24">
        <w:rPr>
          <w:rFonts w:asciiTheme="minorHAnsi" w:eastAsiaTheme="minorEastAsia" w:hAnsiTheme="minorHAnsi" w:cstheme="minorBidi"/>
        </w:rPr>
        <w:t>and</w:t>
      </w:r>
      <w:r w:rsidRPr="00902F24">
        <w:rPr>
          <w:rFonts w:asciiTheme="minorHAnsi" w:eastAsiaTheme="minorEastAsia" w:hAnsiTheme="minorHAnsi" w:cstheme="minorBidi"/>
        </w:rPr>
        <w:t xml:space="preserve"> distributed as follows</w:t>
      </w:r>
      <w:r w:rsidR="0015319F">
        <w:rPr>
          <w:rFonts w:asciiTheme="minorHAnsi" w:eastAsiaTheme="minorEastAsia" w:hAnsiTheme="minorHAnsi" w:cstheme="minorBidi"/>
        </w:rPr>
        <w:t xml:space="preserve"> </w:t>
      </w:r>
      <w:r w:rsidR="0015319F" w:rsidRPr="001C7E83">
        <w:rPr>
          <w:rFonts w:asciiTheme="minorHAnsi" w:eastAsiaTheme="minorEastAsia" w:hAnsiTheme="minorHAnsi" w:cstheme="minorBidi"/>
          <w:color w:val="FF0000"/>
        </w:rPr>
        <w:t>(Detailed breakdown and description of each part can be found on the attached file Economic_Analysis</w:t>
      </w:r>
      <w:r w:rsidR="001C7E83" w:rsidRPr="001C7E83">
        <w:rPr>
          <w:rFonts w:asciiTheme="minorHAnsi" w:eastAsiaTheme="minorEastAsia" w:hAnsiTheme="minorHAnsi" w:cstheme="minorBidi"/>
          <w:color w:val="FF0000"/>
        </w:rPr>
        <w:t>_CDR</w:t>
      </w:r>
      <w:r w:rsidR="0015319F" w:rsidRPr="001C7E83">
        <w:rPr>
          <w:rFonts w:asciiTheme="minorHAnsi" w:eastAsiaTheme="minorEastAsia" w:hAnsiTheme="minorHAnsi" w:cstheme="minorBidi"/>
          <w:color w:val="FF0000"/>
        </w:rPr>
        <w:t>.xlsx)</w:t>
      </w:r>
      <w:r w:rsidRPr="001C7E83">
        <w:rPr>
          <w:rFonts w:asciiTheme="minorHAnsi" w:eastAsiaTheme="minorEastAsia" w:hAnsiTheme="minorHAnsi" w:cstheme="minorBidi"/>
          <w:color w:val="FF0000"/>
        </w:rPr>
        <w:t>:</w:t>
      </w:r>
    </w:p>
    <w:p w14:paraId="59A37356" w14:textId="6DD589F2" w:rsidR="00DB6640" w:rsidRPr="00902F24" w:rsidRDefault="00C745D0" w:rsidP="00D30E15">
      <w:pPr>
        <w:pStyle w:val="ListParagraph"/>
        <w:numPr>
          <w:ilvl w:val="2"/>
          <w:numId w:val="17"/>
        </w:numPr>
        <w:rPr>
          <w:rFonts w:asciiTheme="minorHAnsi" w:eastAsiaTheme="minorEastAsia" w:hAnsiTheme="minorHAnsi" w:cstheme="minorBidi"/>
        </w:rPr>
      </w:pPr>
      <w:r w:rsidRPr="00902F24">
        <w:rPr>
          <w:rFonts w:asciiTheme="minorHAnsi" w:eastAsiaTheme="minorEastAsia" w:hAnsiTheme="minorHAnsi" w:cstheme="minorBidi"/>
        </w:rPr>
        <w:t xml:space="preserve">Hardware Costs: Approximately </w:t>
      </w:r>
      <w:r w:rsidRPr="00D31396">
        <w:rPr>
          <w:rFonts w:asciiTheme="minorHAnsi" w:eastAsiaTheme="minorEastAsia" w:hAnsiTheme="minorHAnsi" w:cstheme="minorBidi"/>
          <w:color w:val="FF0000"/>
        </w:rPr>
        <w:t>$</w:t>
      </w:r>
      <w:r w:rsidR="008F337E" w:rsidRPr="00D31396">
        <w:rPr>
          <w:rFonts w:asciiTheme="minorHAnsi" w:eastAsiaTheme="minorEastAsia" w:hAnsiTheme="minorHAnsi" w:cstheme="minorBidi"/>
          <w:color w:val="FF0000"/>
        </w:rPr>
        <w:t>832.93</w:t>
      </w:r>
      <w:r w:rsidRPr="00D31396">
        <w:rPr>
          <w:rFonts w:asciiTheme="minorHAnsi" w:eastAsiaTheme="minorEastAsia" w:hAnsiTheme="minorHAnsi" w:cstheme="minorBidi"/>
          <w:color w:val="FF0000"/>
        </w:rPr>
        <w:t xml:space="preserve"> per unit</w:t>
      </w:r>
      <w:r w:rsidRPr="00902F24">
        <w:rPr>
          <w:rFonts w:asciiTheme="minorHAnsi" w:eastAsiaTheme="minorEastAsia" w:hAnsiTheme="minorHAnsi" w:cstheme="minorBidi"/>
        </w:rPr>
        <w:t xml:space="preserve">, covering </w:t>
      </w:r>
      <w:r w:rsidR="008F337E">
        <w:rPr>
          <w:rFonts w:asciiTheme="minorHAnsi" w:eastAsiaTheme="minorEastAsia" w:hAnsiTheme="minorHAnsi" w:cstheme="minorBidi"/>
        </w:rPr>
        <w:t xml:space="preserve">mechanical components, </w:t>
      </w:r>
      <w:r w:rsidRPr="00902F24">
        <w:rPr>
          <w:rFonts w:asciiTheme="minorHAnsi" w:eastAsiaTheme="minorEastAsia" w:hAnsiTheme="minorHAnsi" w:cstheme="minorBidi"/>
        </w:rPr>
        <w:t>sensors, microcontrollers, and communication modules.</w:t>
      </w:r>
    </w:p>
    <w:p w14:paraId="21B61BBD" w14:textId="3A046121" w:rsidR="00DB6640" w:rsidRPr="00D31396" w:rsidRDefault="00C745D0" w:rsidP="00D30E15">
      <w:pPr>
        <w:pStyle w:val="ListParagraph"/>
        <w:numPr>
          <w:ilvl w:val="2"/>
          <w:numId w:val="17"/>
        </w:numPr>
        <w:rPr>
          <w:rFonts w:asciiTheme="minorHAnsi" w:eastAsiaTheme="minorEastAsia" w:hAnsiTheme="minorHAnsi" w:cstheme="minorBidi"/>
        </w:rPr>
      </w:pPr>
      <w:r w:rsidRPr="00D31396">
        <w:rPr>
          <w:rFonts w:asciiTheme="minorHAnsi" w:eastAsiaTheme="minorEastAsia" w:hAnsiTheme="minorHAnsi" w:cstheme="minorBidi"/>
        </w:rPr>
        <w:t xml:space="preserve">Manufacturing &amp; Assembly: </w:t>
      </w:r>
      <w:r w:rsidR="00D30E15" w:rsidRPr="00D31396">
        <w:rPr>
          <w:rFonts w:asciiTheme="minorHAnsi" w:eastAsiaTheme="minorEastAsia" w:hAnsiTheme="minorHAnsi" w:cstheme="minorBidi"/>
        </w:rPr>
        <w:t>Labor costs of $60/</w:t>
      </w:r>
      <w:proofErr w:type="spellStart"/>
      <w:r w:rsidR="00D30E15" w:rsidRPr="00D31396">
        <w:rPr>
          <w:rFonts w:asciiTheme="minorHAnsi" w:eastAsiaTheme="minorEastAsia" w:hAnsiTheme="minorHAnsi" w:cstheme="minorBidi"/>
        </w:rPr>
        <w:t>hr</w:t>
      </w:r>
      <w:proofErr w:type="spellEnd"/>
      <w:r w:rsidR="00D30E15" w:rsidRPr="00D31396">
        <w:rPr>
          <w:rFonts w:asciiTheme="minorHAnsi" w:eastAsiaTheme="minorEastAsia" w:hAnsiTheme="minorHAnsi" w:cstheme="minorBidi"/>
        </w:rPr>
        <w:t xml:space="preserve"> cover machining, cutting, and assembly. Overheads range from 8.5% to 35%, accounting for sourcing, supply chain, plant operations, and marketing.</w:t>
      </w:r>
    </w:p>
    <w:p w14:paraId="72C3CE6C" w14:textId="77777777" w:rsidR="00D31396" w:rsidRPr="00D31396" w:rsidRDefault="00C745D0" w:rsidP="00D31396">
      <w:pPr>
        <w:pStyle w:val="ListParagraph"/>
        <w:numPr>
          <w:ilvl w:val="2"/>
          <w:numId w:val="17"/>
        </w:numPr>
        <w:rPr>
          <w:rFonts w:asciiTheme="minorHAnsi" w:eastAsiaTheme="minorEastAsia" w:hAnsiTheme="minorHAnsi" w:cstheme="minorBidi"/>
          <w:color w:val="FF0000"/>
        </w:rPr>
      </w:pPr>
      <w:r w:rsidRPr="00D31396">
        <w:rPr>
          <w:rFonts w:asciiTheme="minorHAnsi" w:eastAsiaTheme="minorEastAsia" w:hAnsiTheme="minorHAnsi" w:cstheme="minorBidi"/>
          <w:color w:val="FF0000"/>
        </w:rPr>
        <w:t xml:space="preserve">Operational Expenses: </w:t>
      </w:r>
      <w:r w:rsidR="00D31396" w:rsidRPr="00D31396">
        <w:rPr>
          <w:rFonts w:asciiTheme="minorHAnsi" w:eastAsiaTheme="minorEastAsia" w:hAnsiTheme="minorHAnsi" w:cstheme="minorBidi"/>
          <w:color w:val="FF0000"/>
        </w:rPr>
        <w:t>Initial factory and R&amp;D setup costs are estimated at $10 million, with annual software maintenance expenses of $100,000.</w:t>
      </w:r>
    </w:p>
    <w:p w14:paraId="10A26DF4" w14:textId="5CD2ED32" w:rsidR="00C745D0" w:rsidRPr="00D31396" w:rsidRDefault="00C745D0" w:rsidP="00D31396">
      <w:pPr>
        <w:ind w:left="1980"/>
        <w:rPr>
          <w:rFonts w:asciiTheme="minorHAnsi" w:eastAsiaTheme="minorEastAsia" w:hAnsiTheme="minorHAnsi" w:cstheme="minorBidi"/>
        </w:rPr>
      </w:pPr>
    </w:p>
    <w:p w14:paraId="21DD63D8" w14:textId="77777777" w:rsidR="00DB6640" w:rsidRPr="0015319F" w:rsidRDefault="00DB6640" w:rsidP="00FC20C7">
      <w:pPr>
        <w:ind w:left="1980"/>
        <w:jc w:val="both"/>
        <w:rPr>
          <w:rFonts w:asciiTheme="minorHAnsi" w:eastAsiaTheme="minorEastAsia" w:hAnsiTheme="minorHAnsi" w:cstheme="minorBidi"/>
        </w:rPr>
      </w:pPr>
    </w:p>
    <w:p w14:paraId="6869DB78" w14:textId="77777777" w:rsidR="0015319F" w:rsidRDefault="00C745D0" w:rsidP="00C25C4E">
      <w:pPr>
        <w:pStyle w:val="ListParagraph"/>
        <w:numPr>
          <w:ilvl w:val="0"/>
          <w:numId w:val="17"/>
        </w:numPr>
        <w:jc w:val="both"/>
        <w:rPr>
          <w:rFonts w:asciiTheme="minorHAnsi" w:eastAsiaTheme="minorEastAsia" w:hAnsiTheme="minorHAnsi" w:cstheme="minorBidi"/>
        </w:rPr>
      </w:pPr>
      <w:r w:rsidRPr="0015319F">
        <w:rPr>
          <w:rFonts w:asciiTheme="minorHAnsi" w:eastAsiaTheme="minorEastAsia" w:hAnsiTheme="minorHAnsi" w:cstheme="minorBidi"/>
        </w:rPr>
        <w:t>Revenue Model &amp; Market Viability</w:t>
      </w:r>
    </w:p>
    <w:p w14:paraId="68169220" w14:textId="77777777" w:rsidR="00166216" w:rsidRPr="00166216" w:rsidRDefault="00166216" w:rsidP="00166216">
      <w:pPr>
        <w:pStyle w:val="ListParagraph"/>
        <w:numPr>
          <w:ilvl w:val="1"/>
          <w:numId w:val="17"/>
        </w:numPr>
        <w:jc w:val="both"/>
        <w:rPr>
          <w:rFonts w:asciiTheme="minorHAnsi" w:eastAsiaTheme="minorEastAsia" w:hAnsiTheme="minorHAnsi" w:cstheme="minorBidi"/>
          <w:color w:val="FF0000"/>
        </w:rPr>
      </w:pPr>
      <w:r w:rsidRPr="00166216">
        <w:rPr>
          <w:rFonts w:asciiTheme="minorHAnsi" w:eastAsiaTheme="minorEastAsia" w:hAnsiTheme="minorHAnsi" w:cstheme="minorBidi"/>
          <w:color w:val="FF0000"/>
        </w:rPr>
        <w:t xml:space="preserve">a. Based on market analysis and projected demand, </w:t>
      </w:r>
      <w:proofErr w:type="spellStart"/>
      <w:r w:rsidRPr="00166216">
        <w:rPr>
          <w:rFonts w:asciiTheme="minorHAnsi" w:eastAsiaTheme="minorEastAsia" w:hAnsiTheme="minorHAnsi" w:cstheme="minorBidi"/>
          <w:color w:val="FF0000"/>
        </w:rPr>
        <w:t>TerraProbe</w:t>
      </w:r>
      <w:proofErr w:type="spellEnd"/>
      <w:r w:rsidRPr="00166216">
        <w:rPr>
          <w:rFonts w:asciiTheme="minorHAnsi" w:eastAsiaTheme="minorEastAsia" w:hAnsiTheme="minorHAnsi" w:cstheme="minorBidi"/>
          <w:color w:val="FF0000"/>
        </w:rPr>
        <w:t xml:space="preserve"> is expected to generate revenue through multiple streams:</w:t>
      </w:r>
    </w:p>
    <w:p w14:paraId="44F0C3B2" w14:textId="77777777" w:rsidR="00166216" w:rsidRPr="00166216" w:rsidRDefault="00166216" w:rsidP="00166216">
      <w:pPr>
        <w:pStyle w:val="ListParagraph"/>
        <w:numPr>
          <w:ilvl w:val="2"/>
          <w:numId w:val="17"/>
        </w:numPr>
        <w:jc w:val="both"/>
        <w:rPr>
          <w:rFonts w:asciiTheme="minorHAnsi" w:eastAsiaTheme="minorEastAsia" w:hAnsiTheme="minorHAnsi" w:cstheme="minorBidi"/>
          <w:color w:val="FF0000"/>
        </w:rPr>
      </w:pPr>
      <w:r w:rsidRPr="00166216">
        <w:rPr>
          <w:rFonts w:asciiTheme="minorHAnsi" w:eastAsiaTheme="minorEastAsia" w:hAnsiTheme="minorHAnsi" w:cstheme="minorBidi"/>
          <w:color w:val="FF0000"/>
        </w:rPr>
        <w:t>Hardware Sales: Units will be sold at $1,050 per device with a 25% gross margin, keeping prices competitive to encourage adoption.</w:t>
      </w:r>
    </w:p>
    <w:p w14:paraId="639056FC" w14:textId="77777777" w:rsidR="00166216" w:rsidRPr="00166216" w:rsidRDefault="00166216" w:rsidP="00166216">
      <w:pPr>
        <w:pStyle w:val="ListParagraph"/>
        <w:numPr>
          <w:ilvl w:val="2"/>
          <w:numId w:val="17"/>
        </w:numPr>
        <w:jc w:val="both"/>
        <w:rPr>
          <w:rFonts w:asciiTheme="minorHAnsi" w:eastAsiaTheme="minorEastAsia" w:hAnsiTheme="minorHAnsi" w:cstheme="minorBidi"/>
          <w:color w:val="FF0000"/>
        </w:rPr>
      </w:pPr>
      <w:r w:rsidRPr="00166216">
        <w:rPr>
          <w:rFonts w:asciiTheme="minorHAnsi" w:eastAsiaTheme="minorEastAsia" w:hAnsiTheme="minorHAnsi" w:cstheme="minorBidi"/>
          <w:color w:val="FF0000"/>
        </w:rPr>
        <w:t>Consumable Inner Tubes: These replaceable soil storage units, costing $84.24 to produce, will be sold at $130 per unit with a 50% gross margin.</w:t>
      </w:r>
    </w:p>
    <w:p w14:paraId="3365DACA" w14:textId="77777777" w:rsidR="00166216" w:rsidRPr="00861345" w:rsidRDefault="00166216" w:rsidP="00166216">
      <w:pPr>
        <w:pStyle w:val="ListParagraph"/>
        <w:numPr>
          <w:ilvl w:val="2"/>
          <w:numId w:val="17"/>
        </w:numPr>
        <w:jc w:val="both"/>
        <w:rPr>
          <w:rFonts w:asciiTheme="minorHAnsi" w:eastAsiaTheme="minorEastAsia" w:hAnsiTheme="minorHAnsi" w:cstheme="minorBidi"/>
          <w:color w:val="FF0000"/>
        </w:rPr>
      </w:pPr>
      <w:r w:rsidRPr="00166216">
        <w:rPr>
          <w:rFonts w:asciiTheme="minorHAnsi" w:eastAsiaTheme="minorEastAsia" w:hAnsiTheme="minorHAnsi" w:cstheme="minorBidi"/>
          <w:color w:val="FF0000"/>
        </w:rPr>
        <w:t>Analytics Subscription: Farmers can access real-time soil health data for $12 per month, generating recurring revenue.</w:t>
      </w:r>
    </w:p>
    <w:p w14:paraId="69D80E4F" w14:textId="77777777" w:rsidR="00076ABE" w:rsidRPr="00166216" w:rsidRDefault="00076ABE" w:rsidP="00076ABE">
      <w:pPr>
        <w:pStyle w:val="ListParagraph"/>
        <w:jc w:val="both"/>
        <w:rPr>
          <w:rFonts w:asciiTheme="minorHAnsi" w:eastAsiaTheme="minorEastAsia" w:hAnsiTheme="minorHAnsi" w:cstheme="minorBidi"/>
        </w:rPr>
      </w:pPr>
    </w:p>
    <w:p w14:paraId="658737AB" w14:textId="77777777" w:rsidR="00166216" w:rsidRPr="00166216" w:rsidRDefault="00166216" w:rsidP="00166216">
      <w:pPr>
        <w:pStyle w:val="ListParagraph"/>
        <w:numPr>
          <w:ilvl w:val="1"/>
          <w:numId w:val="17"/>
        </w:numPr>
        <w:jc w:val="both"/>
        <w:rPr>
          <w:rFonts w:asciiTheme="minorHAnsi" w:eastAsiaTheme="minorEastAsia" w:hAnsiTheme="minorHAnsi" w:cstheme="minorBidi"/>
        </w:rPr>
      </w:pPr>
      <w:r w:rsidRPr="00166216">
        <w:rPr>
          <w:rFonts w:asciiTheme="minorHAnsi" w:eastAsiaTheme="minorEastAsia" w:hAnsiTheme="minorHAnsi" w:cstheme="minorBidi"/>
        </w:rPr>
        <w:t>b. Sales Growth &amp; Market Capture:</w:t>
      </w:r>
    </w:p>
    <w:p w14:paraId="0F6F957B" w14:textId="77777777" w:rsidR="00166216" w:rsidRPr="00166216" w:rsidRDefault="00166216" w:rsidP="007F2DFF">
      <w:pPr>
        <w:pStyle w:val="ListParagraph"/>
        <w:numPr>
          <w:ilvl w:val="2"/>
          <w:numId w:val="17"/>
        </w:numPr>
        <w:jc w:val="both"/>
        <w:rPr>
          <w:rFonts w:asciiTheme="minorHAnsi" w:eastAsiaTheme="minorEastAsia" w:hAnsiTheme="minorHAnsi" w:cstheme="minorBidi"/>
        </w:rPr>
      </w:pPr>
      <w:r w:rsidRPr="00166216">
        <w:rPr>
          <w:rFonts w:asciiTheme="minorHAnsi" w:eastAsiaTheme="minorEastAsia" w:hAnsiTheme="minorHAnsi" w:cstheme="minorBidi"/>
        </w:rPr>
        <w:lastRenderedPageBreak/>
        <w:t>The U.S. has 671,000 small to medium-sized farms. We aim to capture 20% of this market (134,200 units) over 10 years.</w:t>
      </w:r>
    </w:p>
    <w:p w14:paraId="46C65AE9" w14:textId="77777777" w:rsidR="00166216" w:rsidRPr="00166216" w:rsidRDefault="00166216" w:rsidP="007F2DFF">
      <w:pPr>
        <w:pStyle w:val="ListParagraph"/>
        <w:numPr>
          <w:ilvl w:val="2"/>
          <w:numId w:val="17"/>
        </w:numPr>
        <w:jc w:val="both"/>
        <w:rPr>
          <w:rFonts w:asciiTheme="minorHAnsi" w:eastAsiaTheme="minorEastAsia" w:hAnsiTheme="minorHAnsi" w:cstheme="minorBidi"/>
        </w:rPr>
      </w:pPr>
      <w:r w:rsidRPr="00166216">
        <w:rPr>
          <w:rFonts w:asciiTheme="minorHAnsi" w:eastAsiaTheme="minorEastAsia" w:hAnsiTheme="minorHAnsi" w:cstheme="minorBidi"/>
        </w:rPr>
        <w:t>No sales will occur in the first year due to setup and R&amp;D. In Year 2, 5,000 units will be sold, increasing incrementally to 35,000 units annually by Year 10.</w:t>
      </w:r>
    </w:p>
    <w:p w14:paraId="6AAC3A42" w14:textId="77777777" w:rsidR="007F2DFF" w:rsidRDefault="007F2DFF" w:rsidP="00166216">
      <w:pPr>
        <w:rPr>
          <w:rFonts w:asciiTheme="minorHAnsi" w:eastAsiaTheme="minorEastAsia" w:hAnsiTheme="minorHAnsi" w:cstheme="minorBidi"/>
          <w:b/>
          <w:bCs/>
        </w:rPr>
      </w:pPr>
    </w:p>
    <w:p w14:paraId="277DFE3A" w14:textId="5C48A28C" w:rsidR="00D647C1" w:rsidRDefault="005D3571" w:rsidP="00166216">
      <w:pPr>
        <w:rPr>
          <w:rFonts w:asciiTheme="minorHAnsi" w:eastAsiaTheme="minorEastAsia" w:hAnsiTheme="minorHAnsi" w:cstheme="minorBidi"/>
          <w:b/>
          <w:bCs/>
        </w:rPr>
      </w:pPr>
      <w:r w:rsidRPr="005D3571">
        <w:rPr>
          <w:rFonts w:asciiTheme="minorHAnsi" w:eastAsiaTheme="minorEastAsia" w:hAnsiTheme="minorHAnsi" w:cstheme="minorBidi"/>
          <w:b/>
          <w:bCs/>
          <w:noProof/>
        </w:rPr>
        <w:drawing>
          <wp:inline distT="0" distB="0" distL="0" distR="0" wp14:anchorId="6990B6F0" wp14:editId="7494E3FF">
            <wp:extent cx="5943600" cy="3194685"/>
            <wp:effectExtent l="0" t="0" r="0" b="5715"/>
            <wp:docPr id="200750201"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201" name="Picture 1" descr="A graph of blue and orange bars&#10;&#10;AI-generated content may be incorrect."/>
                    <pic:cNvPicPr/>
                  </pic:nvPicPr>
                  <pic:blipFill>
                    <a:blip r:embed="rId45"/>
                    <a:stretch>
                      <a:fillRect/>
                    </a:stretch>
                  </pic:blipFill>
                  <pic:spPr>
                    <a:xfrm>
                      <a:off x="0" y="0"/>
                      <a:ext cx="5943600" cy="3194685"/>
                    </a:xfrm>
                    <a:prstGeom prst="rect">
                      <a:avLst/>
                    </a:prstGeom>
                  </pic:spPr>
                </pic:pic>
              </a:graphicData>
            </a:graphic>
          </wp:inline>
        </w:drawing>
      </w:r>
    </w:p>
    <w:p w14:paraId="67F586AD" w14:textId="77777777" w:rsidR="005D3571" w:rsidRDefault="005D3571" w:rsidP="00166216">
      <w:pPr>
        <w:rPr>
          <w:rFonts w:asciiTheme="minorHAnsi" w:eastAsiaTheme="minorEastAsia" w:hAnsiTheme="minorHAnsi" w:cstheme="minorBidi"/>
          <w:b/>
          <w:bCs/>
        </w:rPr>
      </w:pPr>
    </w:p>
    <w:p w14:paraId="429A8492" w14:textId="0B9E0326" w:rsidR="00166216" w:rsidRPr="00B17833" w:rsidRDefault="00166216" w:rsidP="00D647C1">
      <w:pPr>
        <w:jc w:val="center"/>
        <w:rPr>
          <w:rFonts w:asciiTheme="minorHAnsi" w:eastAsiaTheme="minorEastAsia" w:hAnsiTheme="minorHAnsi" w:cstheme="minorBidi"/>
          <w:b/>
          <w:color w:val="FF0000"/>
        </w:rPr>
      </w:pPr>
      <w:r w:rsidRPr="00B17833">
        <w:rPr>
          <w:rFonts w:asciiTheme="minorHAnsi" w:eastAsiaTheme="minorEastAsia" w:hAnsiTheme="minorHAnsi" w:cstheme="minorBidi"/>
          <w:b/>
          <w:color w:val="FF0000"/>
        </w:rPr>
        <w:t xml:space="preserve">Figure </w:t>
      </w:r>
      <w:r w:rsidR="00B17833" w:rsidRPr="00B17833">
        <w:rPr>
          <w:rFonts w:asciiTheme="minorHAnsi" w:eastAsiaTheme="minorEastAsia" w:hAnsiTheme="minorHAnsi" w:cstheme="minorBidi"/>
          <w:b/>
          <w:bCs/>
          <w:color w:val="FF0000"/>
        </w:rPr>
        <w:t>18</w:t>
      </w:r>
      <w:r w:rsidRPr="00B17833">
        <w:rPr>
          <w:rFonts w:asciiTheme="minorHAnsi" w:eastAsiaTheme="minorEastAsia" w:hAnsiTheme="minorHAnsi" w:cstheme="minorBidi"/>
          <w:b/>
          <w:color w:val="FF0000"/>
        </w:rPr>
        <w:t>: 10-Year Projection of Units Sold</w:t>
      </w:r>
    </w:p>
    <w:p w14:paraId="71248909" w14:textId="77777777" w:rsidR="00D647C1" w:rsidRPr="00166216" w:rsidRDefault="00D647C1" w:rsidP="00D647C1">
      <w:pPr>
        <w:jc w:val="center"/>
        <w:rPr>
          <w:rFonts w:asciiTheme="minorHAnsi" w:eastAsiaTheme="minorEastAsia" w:hAnsiTheme="minorHAnsi" w:cstheme="minorBidi"/>
        </w:rPr>
      </w:pPr>
    </w:p>
    <w:p w14:paraId="3CDCAC68" w14:textId="001D3D47" w:rsidR="00166216" w:rsidRPr="00166216" w:rsidRDefault="00166216" w:rsidP="00557DA2">
      <w:pPr>
        <w:pStyle w:val="ListParagraph"/>
        <w:numPr>
          <w:ilvl w:val="1"/>
          <w:numId w:val="17"/>
        </w:numPr>
        <w:jc w:val="both"/>
        <w:rPr>
          <w:rFonts w:asciiTheme="minorHAnsi" w:eastAsiaTheme="minorEastAsia" w:hAnsiTheme="minorHAnsi" w:cstheme="minorBidi"/>
        </w:rPr>
      </w:pPr>
      <w:r w:rsidRPr="00166216">
        <w:rPr>
          <w:rFonts w:asciiTheme="minorHAnsi" w:eastAsiaTheme="minorEastAsia" w:hAnsiTheme="minorHAnsi" w:cstheme="minorBidi"/>
        </w:rPr>
        <w:t>Cost Savings &amp; Efficiency Gains:</w:t>
      </w:r>
    </w:p>
    <w:p w14:paraId="34015225" w14:textId="66F93833" w:rsidR="00166216" w:rsidRDefault="00166216" w:rsidP="00557DA2">
      <w:pPr>
        <w:pStyle w:val="ListParagraph"/>
        <w:numPr>
          <w:ilvl w:val="2"/>
          <w:numId w:val="17"/>
        </w:numPr>
        <w:jc w:val="both"/>
        <w:rPr>
          <w:rFonts w:asciiTheme="minorHAnsi" w:eastAsiaTheme="minorEastAsia" w:hAnsiTheme="minorHAnsi" w:cstheme="minorBidi"/>
        </w:rPr>
      </w:pPr>
      <w:r w:rsidRPr="00166216">
        <w:rPr>
          <w:rFonts w:asciiTheme="minorHAnsi" w:eastAsiaTheme="minorEastAsia" w:hAnsiTheme="minorHAnsi" w:cstheme="minorBidi"/>
        </w:rPr>
        <w:t>Bulk purchasing of components is expected to reduce costs by 10% over time</w:t>
      </w:r>
      <w:r w:rsidR="00557DA2">
        <w:rPr>
          <w:rFonts w:asciiTheme="minorHAnsi" w:eastAsiaTheme="minorEastAsia" w:hAnsiTheme="minorHAnsi" w:cstheme="minorBidi"/>
        </w:rPr>
        <w:t xml:space="preserve"> (</w:t>
      </w:r>
      <w:r w:rsidRPr="00557DA2">
        <w:rPr>
          <w:rFonts w:asciiTheme="minorHAnsi" w:eastAsiaTheme="minorEastAsia" w:hAnsiTheme="minorHAnsi" w:cstheme="minorBidi"/>
        </w:rPr>
        <w:t xml:space="preserve">The following figures </w:t>
      </w:r>
      <w:r w:rsidR="00557DA2">
        <w:rPr>
          <w:rFonts w:asciiTheme="minorHAnsi" w:eastAsiaTheme="minorEastAsia" w:hAnsiTheme="minorHAnsi" w:cstheme="minorBidi"/>
        </w:rPr>
        <w:t xml:space="preserve">below </w:t>
      </w:r>
      <w:r w:rsidRPr="00557DA2">
        <w:rPr>
          <w:rFonts w:asciiTheme="minorHAnsi" w:eastAsiaTheme="minorEastAsia" w:hAnsiTheme="minorHAnsi" w:cstheme="minorBidi"/>
        </w:rPr>
        <w:t>illustrate annual revenue, cost breakdowns, and expected profits</w:t>
      </w:r>
      <w:r w:rsidR="00557DA2">
        <w:rPr>
          <w:rFonts w:asciiTheme="minorHAnsi" w:eastAsiaTheme="minorEastAsia" w:hAnsiTheme="minorHAnsi" w:cstheme="minorBidi"/>
        </w:rPr>
        <w:t>)</w:t>
      </w:r>
    </w:p>
    <w:p w14:paraId="5A625FEC" w14:textId="071C637B" w:rsidR="00BF435C" w:rsidRDefault="00BF435C" w:rsidP="00BF435C">
      <w:pPr>
        <w:jc w:val="both"/>
        <w:rPr>
          <w:rFonts w:asciiTheme="minorHAnsi" w:eastAsiaTheme="minorEastAsia" w:hAnsiTheme="minorHAnsi" w:cstheme="minorBidi"/>
        </w:rPr>
      </w:pPr>
      <w:r w:rsidRPr="00BF435C">
        <w:rPr>
          <w:rFonts w:asciiTheme="minorHAnsi" w:eastAsiaTheme="minorEastAsia" w:hAnsiTheme="minorHAnsi" w:cstheme="minorBidi"/>
          <w:noProof/>
        </w:rPr>
        <w:lastRenderedPageBreak/>
        <w:drawing>
          <wp:inline distT="0" distB="0" distL="0" distR="0" wp14:anchorId="67210EE4" wp14:editId="699E8DC7">
            <wp:extent cx="5943600" cy="3032125"/>
            <wp:effectExtent l="0" t="0" r="0" b="0"/>
            <wp:docPr id="1565278133"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8133" name="Picture 1" descr="A graph of a bar chart&#10;&#10;AI-generated content may be incorrect."/>
                    <pic:cNvPicPr/>
                  </pic:nvPicPr>
                  <pic:blipFill>
                    <a:blip r:embed="rId46"/>
                    <a:stretch>
                      <a:fillRect/>
                    </a:stretch>
                  </pic:blipFill>
                  <pic:spPr>
                    <a:xfrm>
                      <a:off x="0" y="0"/>
                      <a:ext cx="5943600" cy="3032125"/>
                    </a:xfrm>
                    <a:prstGeom prst="rect">
                      <a:avLst/>
                    </a:prstGeom>
                  </pic:spPr>
                </pic:pic>
              </a:graphicData>
            </a:graphic>
          </wp:inline>
        </w:drawing>
      </w:r>
    </w:p>
    <w:p w14:paraId="0A54CF2B" w14:textId="77777777" w:rsidR="006E7EA0" w:rsidRDefault="006E7EA0" w:rsidP="00BF435C">
      <w:pPr>
        <w:jc w:val="both"/>
        <w:rPr>
          <w:rFonts w:asciiTheme="minorHAnsi" w:eastAsiaTheme="minorEastAsia" w:hAnsiTheme="minorHAnsi" w:cstheme="minorBidi"/>
        </w:rPr>
      </w:pPr>
    </w:p>
    <w:p w14:paraId="3DAF3F1D" w14:textId="69997348" w:rsidR="006E7EA0" w:rsidRPr="00FB713E" w:rsidRDefault="006E7EA0" w:rsidP="006E7EA0">
      <w:pPr>
        <w:jc w:val="center"/>
        <w:rPr>
          <w:rFonts w:asciiTheme="minorHAnsi" w:eastAsiaTheme="minorEastAsia" w:hAnsiTheme="minorHAnsi" w:cstheme="minorBidi"/>
          <w:b/>
          <w:color w:val="FF0000"/>
        </w:rPr>
      </w:pPr>
      <w:r w:rsidRPr="00FB713E">
        <w:rPr>
          <w:rFonts w:asciiTheme="minorHAnsi" w:eastAsiaTheme="minorEastAsia" w:hAnsiTheme="minorHAnsi" w:cstheme="minorBidi"/>
          <w:b/>
          <w:color w:val="FF0000"/>
        </w:rPr>
        <w:t xml:space="preserve">Figure </w:t>
      </w:r>
      <w:r w:rsidR="00B17833" w:rsidRPr="00FB713E">
        <w:rPr>
          <w:rFonts w:asciiTheme="minorHAnsi" w:eastAsiaTheme="minorEastAsia" w:hAnsiTheme="minorHAnsi" w:cstheme="minorBidi"/>
          <w:b/>
          <w:bCs/>
          <w:color w:val="FF0000"/>
        </w:rPr>
        <w:t>19</w:t>
      </w:r>
      <w:r w:rsidRPr="00FB713E">
        <w:rPr>
          <w:rFonts w:asciiTheme="minorHAnsi" w:eastAsiaTheme="minorEastAsia" w:hAnsiTheme="minorHAnsi" w:cstheme="minorBidi"/>
          <w:b/>
          <w:color w:val="FF0000"/>
        </w:rPr>
        <w:t>: 10-Year Projection of Total Revenue &amp; Cost</w:t>
      </w:r>
    </w:p>
    <w:p w14:paraId="00875A4F" w14:textId="77777777" w:rsidR="00BF435C" w:rsidRDefault="00BF435C" w:rsidP="00BF435C">
      <w:pPr>
        <w:jc w:val="both"/>
        <w:rPr>
          <w:rFonts w:asciiTheme="minorHAnsi" w:eastAsiaTheme="minorEastAsia" w:hAnsiTheme="minorHAnsi" w:cstheme="minorBidi"/>
        </w:rPr>
      </w:pPr>
    </w:p>
    <w:p w14:paraId="4F16DBC1" w14:textId="54AF9E14" w:rsidR="00BF435C" w:rsidRDefault="00D9688A" w:rsidP="00BF435C">
      <w:pPr>
        <w:jc w:val="both"/>
        <w:rPr>
          <w:rFonts w:asciiTheme="minorHAnsi" w:eastAsiaTheme="minorEastAsia" w:hAnsiTheme="minorHAnsi" w:cstheme="minorBidi"/>
        </w:rPr>
      </w:pPr>
      <w:r w:rsidRPr="00D9688A">
        <w:rPr>
          <w:rFonts w:asciiTheme="minorHAnsi" w:eastAsiaTheme="minorEastAsia" w:hAnsiTheme="minorHAnsi" w:cstheme="minorBidi"/>
          <w:noProof/>
        </w:rPr>
        <w:drawing>
          <wp:inline distT="0" distB="0" distL="0" distR="0" wp14:anchorId="7050391C" wp14:editId="6BFBECF7">
            <wp:extent cx="5943600" cy="3466465"/>
            <wp:effectExtent l="0" t="0" r="0" b="635"/>
            <wp:docPr id="165193453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4534" name="Picture 1" descr="A graph of blue bars&#10;&#10;AI-generated content may be incorrect."/>
                    <pic:cNvPicPr/>
                  </pic:nvPicPr>
                  <pic:blipFill>
                    <a:blip r:embed="rId47"/>
                    <a:stretch>
                      <a:fillRect/>
                    </a:stretch>
                  </pic:blipFill>
                  <pic:spPr>
                    <a:xfrm>
                      <a:off x="0" y="0"/>
                      <a:ext cx="5943600" cy="3466465"/>
                    </a:xfrm>
                    <a:prstGeom prst="rect">
                      <a:avLst/>
                    </a:prstGeom>
                  </pic:spPr>
                </pic:pic>
              </a:graphicData>
            </a:graphic>
          </wp:inline>
        </w:drawing>
      </w:r>
    </w:p>
    <w:p w14:paraId="021F504D" w14:textId="77777777" w:rsidR="006E7EA0" w:rsidRDefault="006E7EA0" w:rsidP="00BF435C">
      <w:pPr>
        <w:jc w:val="both"/>
        <w:rPr>
          <w:rFonts w:asciiTheme="minorHAnsi" w:eastAsiaTheme="minorEastAsia" w:hAnsiTheme="minorHAnsi" w:cstheme="minorBidi"/>
        </w:rPr>
      </w:pPr>
    </w:p>
    <w:p w14:paraId="05FF528A" w14:textId="78F1866B" w:rsidR="006E7EA0" w:rsidRPr="00FB713E" w:rsidRDefault="006E7EA0" w:rsidP="006E7EA0">
      <w:pPr>
        <w:jc w:val="center"/>
        <w:rPr>
          <w:rFonts w:asciiTheme="minorHAnsi" w:eastAsiaTheme="minorEastAsia" w:hAnsiTheme="minorHAnsi" w:cstheme="minorBidi"/>
          <w:b/>
          <w:color w:val="FF0000"/>
        </w:rPr>
      </w:pPr>
      <w:r w:rsidRPr="00FB713E">
        <w:rPr>
          <w:rFonts w:asciiTheme="minorHAnsi" w:eastAsiaTheme="minorEastAsia" w:hAnsiTheme="minorHAnsi" w:cstheme="minorBidi"/>
          <w:b/>
          <w:color w:val="FF0000"/>
        </w:rPr>
        <w:t xml:space="preserve">Figure </w:t>
      </w:r>
      <w:r w:rsidR="00B17833" w:rsidRPr="00FB713E">
        <w:rPr>
          <w:rFonts w:asciiTheme="minorHAnsi" w:eastAsiaTheme="minorEastAsia" w:hAnsiTheme="minorHAnsi" w:cstheme="minorBidi"/>
          <w:b/>
          <w:bCs/>
          <w:color w:val="FF0000"/>
        </w:rPr>
        <w:t>20</w:t>
      </w:r>
      <w:r w:rsidRPr="00FB713E">
        <w:rPr>
          <w:rFonts w:asciiTheme="minorHAnsi" w:eastAsiaTheme="minorEastAsia" w:hAnsiTheme="minorHAnsi" w:cstheme="minorBidi"/>
          <w:b/>
          <w:color w:val="FF0000"/>
        </w:rPr>
        <w:t>: 10-Year Projection of Yearly Profit</w:t>
      </w:r>
    </w:p>
    <w:p w14:paraId="02A33D59" w14:textId="77777777" w:rsidR="006E7EA0" w:rsidRDefault="006E7EA0" w:rsidP="00BF435C">
      <w:pPr>
        <w:jc w:val="both"/>
        <w:rPr>
          <w:rFonts w:asciiTheme="minorHAnsi" w:eastAsiaTheme="minorEastAsia" w:hAnsiTheme="minorHAnsi" w:cstheme="minorBidi"/>
        </w:rPr>
      </w:pPr>
    </w:p>
    <w:p w14:paraId="55455780" w14:textId="282CE99C" w:rsidR="0045593B" w:rsidRPr="005D0B96" w:rsidRDefault="0045593B" w:rsidP="0045593B">
      <w:pPr>
        <w:pStyle w:val="ListParagraph"/>
        <w:numPr>
          <w:ilvl w:val="0"/>
          <w:numId w:val="17"/>
        </w:numPr>
        <w:jc w:val="both"/>
        <w:rPr>
          <w:rFonts w:asciiTheme="minorHAnsi" w:eastAsiaTheme="minorEastAsia" w:hAnsiTheme="minorHAnsi" w:cstheme="minorBidi"/>
          <w:color w:val="FF0000"/>
        </w:rPr>
      </w:pPr>
      <w:r w:rsidRPr="0045593B">
        <w:rPr>
          <w:rFonts w:asciiTheme="minorHAnsi" w:eastAsiaTheme="minorEastAsia" w:hAnsiTheme="minorHAnsi" w:cstheme="minorBidi"/>
          <w:color w:val="FF0000"/>
        </w:rPr>
        <w:t>Return on Investment (ROI) &amp; Payback Period</w:t>
      </w:r>
    </w:p>
    <w:p w14:paraId="1D436134" w14:textId="77777777" w:rsidR="0045593B" w:rsidRPr="005D0B96" w:rsidRDefault="0045593B" w:rsidP="0045593B">
      <w:pPr>
        <w:pStyle w:val="ListParagraph"/>
        <w:numPr>
          <w:ilvl w:val="1"/>
          <w:numId w:val="17"/>
        </w:numPr>
        <w:rPr>
          <w:rFonts w:asciiTheme="minorHAnsi" w:eastAsiaTheme="minorEastAsia" w:hAnsiTheme="minorHAnsi" w:cstheme="minorBidi"/>
          <w:color w:val="FF0000"/>
        </w:rPr>
      </w:pPr>
      <w:r w:rsidRPr="005D0B96">
        <w:rPr>
          <w:rFonts w:asciiTheme="minorHAnsi" w:eastAsiaTheme="minorEastAsia" w:hAnsiTheme="minorHAnsi" w:cstheme="minorBidi"/>
          <w:color w:val="FF0000"/>
        </w:rPr>
        <w:t>Breakeven Time: We estimate a breakeven point between Years 4 and 5, where revenue offsets the initial $10 million investment.</w:t>
      </w:r>
    </w:p>
    <w:p w14:paraId="27C0681F" w14:textId="0269508A" w:rsidR="0045593B" w:rsidRPr="005D0B96" w:rsidRDefault="0045593B" w:rsidP="0045593B">
      <w:pPr>
        <w:pStyle w:val="ListParagraph"/>
        <w:numPr>
          <w:ilvl w:val="1"/>
          <w:numId w:val="17"/>
        </w:numPr>
        <w:rPr>
          <w:rFonts w:asciiTheme="minorHAnsi" w:eastAsiaTheme="minorEastAsia" w:hAnsiTheme="minorHAnsi" w:cstheme="minorBidi"/>
          <w:color w:val="FF0000"/>
        </w:rPr>
      </w:pPr>
      <w:r w:rsidRPr="005D0B96">
        <w:rPr>
          <w:rFonts w:asciiTheme="minorHAnsi" w:eastAsiaTheme="minorEastAsia" w:hAnsiTheme="minorHAnsi" w:cstheme="minorBidi"/>
          <w:color w:val="FF0000"/>
        </w:rPr>
        <w:lastRenderedPageBreak/>
        <w:t>Projected ROI: By Year 10, the return on investment is expected to reach 33%, with recurring revenue from consumables and subscriptions playing a crucial role in long-term profitability.</w:t>
      </w:r>
    </w:p>
    <w:p w14:paraId="008B4038" w14:textId="3ACB63CC" w:rsidR="0045593B" w:rsidRPr="005D0B96" w:rsidRDefault="0045593B" w:rsidP="0045593B">
      <w:pPr>
        <w:pStyle w:val="ListParagraph"/>
        <w:numPr>
          <w:ilvl w:val="1"/>
          <w:numId w:val="17"/>
        </w:numPr>
        <w:rPr>
          <w:rFonts w:asciiTheme="minorHAnsi" w:eastAsiaTheme="minorEastAsia" w:hAnsiTheme="minorHAnsi" w:cstheme="minorBidi"/>
          <w:color w:val="FF0000"/>
        </w:rPr>
      </w:pPr>
      <w:r w:rsidRPr="005D0B96">
        <w:rPr>
          <w:rFonts w:asciiTheme="minorHAnsi" w:eastAsiaTheme="minorEastAsia" w:hAnsiTheme="minorHAnsi" w:cstheme="minorBidi"/>
          <w:color w:val="FF0000"/>
        </w:rPr>
        <w:t>This model, based on conservative estimates, presents strong financial sustainability with additional potential for market expansion beyond the projected 134,200 units.</w:t>
      </w:r>
    </w:p>
    <w:p w14:paraId="13D06D4F" w14:textId="77777777" w:rsidR="0045593B" w:rsidRDefault="0045593B" w:rsidP="0045593B">
      <w:pPr>
        <w:rPr>
          <w:rFonts w:asciiTheme="minorHAnsi" w:eastAsiaTheme="minorEastAsia" w:hAnsiTheme="minorHAnsi" w:cstheme="minorBidi"/>
        </w:rPr>
      </w:pPr>
    </w:p>
    <w:p w14:paraId="09414749" w14:textId="02A90306" w:rsidR="0045593B" w:rsidRPr="0045593B" w:rsidRDefault="00EC270B" w:rsidP="0045593B">
      <w:pPr>
        <w:rPr>
          <w:rFonts w:asciiTheme="minorHAnsi" w:eastAsiaTheme="minorEastAsia" w:hAnsiTheme="minorHAnsi" w:cstheme="minorBidi"/>
        </w:rPr>
      </w:pPr>
      <w:r w:rsidRPr="00EC270B">
        <w:rPr>
          <w:rFonts w:asciiTheme="minorHAnsi" w:eastAsiaTheme="minorEastAsia" w:hAnsiTheme="minorHAnsi" w:cstheme="minorBidi"/>
          <w:noProof/>
        </w:rPr>
        <w:drawing>
          <wp:inline distT="0" distB="0" distL="0" distR="0" wp14:anchorId="28E5AE42" wp14:editId="09A7B1C8">
            <wp:extent cx="5943600" cy="2862580"/>
            <wp:effectExtent l="0" t="0" r="0" b="0"/>
            <wp:docPr id="4455659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5921" name="Picture 1" descr="A graph with a line&#10;&#10;AI-generated content may be incorrect."/>
                    <pic:cNvPicPr/>
                  </pic:nvPicPr>
                  <pic:blipFill>
                    <a:blip r:embed="rId48"/>
                    <a:stretch>
                      <a:fillRect/>
                    </a:stretch>
                  </pic:blipFill>
                  <pic:spPr>
                    <a:xfrm>
                      <a:off x="0" y="0"/>
                      <a:ext cx="5943600" cy="2862580"/>
                    </a:xfrm>
                    <a:prstGeom prst="rect">
                      <a:avLst/>
                    </a:prstGeom>
                  </pic:spPr>
                </pic:pic>
              </a:graphicData>
            </a:graphic>
          </wp:inline>
        </w:drawing>
      </w:r>
    </w:p>
    <w:p w14:paraId="5C1D00C9" w14:textId="77777777" w:rsidR="00EC270B" w:rsidRDefault="00EC270B" w:rsidP="00EC270B">
      <w:pPr>
        <w:jc w:val="center"/>
        <w:rPr>
          <w:rFonts w:asciiTheme="minorHAnsi" w:eastAsiaTheme="minorEastAsia" w:hAnsiTheme="minorHAnsi" w:cstheme="minorBidi"/>
          <w:b/>
          <w:bCs/>
        </w:rPr>
      </w:pPr>
    </w:p>
    <w:p w14:paraId="45F3901E" w14:textId="77EAA608" w:rsidR="00EC270B" w:rsidRPr="00FB713E" w:rsidRDefault="00EC270B" w:rsidP="00EC270B">
      <w:pPr>
        <w:jc w:val="center"/>
        <w:rPr>
          <w:rFonts w:asciiTheme="minorHAnsi" w:eastAsiaTheme="minorEastAsia" w:hAnsiTheme="minorHAnsi" w:cstheme="minorBidi"/>
          <w:b/>
          <w:color w:val="FF0000"/>
        </w:rPr>
      </w:pPr>
      <w:r w:rsidRPr="00FB713E">
        <w:rPr>
          <w:rFonts w:asciiTheme="minorHAnsi" w:eastAsiaTheme="minorEastAsia" w:hAnsiTheme="minorHAnsi" w:cstheme="minorBidi"/>
          <w:b/>
          <w:color w:val="FF0000"/>
        </w:rPr>
        <w:t xml:space="preserve">Figure </w:t>
      </w:r>
      <w:r w:rsidR="00B17833" w:rsidRPr="00FB713E">
        <w:rPr>
          <w:rFonts w:asciiTheme="minorHAnsi" w:eastAsiaTheme="minorEastAsia" w:hAnsiTheme="minorHAnsi" w:cstheme="minorBidi"/>
          <w:b/>
          <w:bCs/>
          <w:color w:val="FF0000"/>
        </w:rPr>
        <w:t>21</w:t>
      </w:r>
      <w:r w:rsidRPr="00FB713E">
        <w:rPr>
          <w:rFonts w:asciiTheme="minorHAnsi" w:eastAsiaTheme="minorEastAsia" w:hAnsiTheme="minorHAnsi" w:cstheme="minorBidi"/>
          <w:b/>
          <w:color w:val="FF0000"/>
        </w:rPr>
        <w:t>: 10-Year Projection of Return-on-Investment (ROI)</w:t>
      </w:r>
    </w:p>
    <w:p w14:paraId="12D3423E" w14:textId="711C815F" w:rsidR="0045593B" w:rsidRPr="00BF435C" w:rsidRDefault="00926F31" w:rsidP="00926F31">
      <w:pPr>
        <w:spacing w:after="160" w:line="279" w:lineRule="auto"/>
        <w:rPr>
          <w:rFonts w:asciiTheme="minorHAnsi" w:eastAsiaTheme="minorEastAsia" w:hAnsiTheme="minorHAnsi" w:cstheme="minorBidi"/>
        </w:rPr>
      </w:pPr>
      <w:r>
        <w:rPr>
          <w:rFonts w:asciiTheme="minorHAnsi" w:eastAsiaTheme="minorEastAsia" w:hAnsiTheme="minorHAnsi" w:cstheme="minorBidi"/>
        </w:rPr>
        <w:br w:type="page"/>
      </w:r>
    </w:p>
    <w:p w14:paraId="2AE4A7F5" w14:textId="30CE0CDB" w:rsidR="00112C02" w:rsidRDefault="00112C02" w:rsidP="00112C02">
      <w:pPr>
        <w:pStyle w:val="Heading1"/>
        <w:rPr>
          <w:b/>
          <w:bCs/>
          <w:color w:val="auto"/>
          <w:sz w:val="32"/>
          <w:szCs w:val="32"/>
        </w:rPr>
      </w:pPr>
      <w:bookmarkStart w:id="19" w:name="_Toc192194184"/>
      <w:r w:rsidRPr="00720D6C">
        <w:rPr>
          <w:b/>
          <w:bCs/>
          <w:color w:val="auto"/>
          <w:sz w:val="32"/>
          <w:szCs w:val="32"/>
        </w:rPr>
        <w:lastRenderedPageBreak/>
        <w:t>A.</w:t>
      </w:r>
      <w:r>
        <w:rPr>
          <w:b/>
          <w:bCs/>
          <w:color w:val="auto"/>
          <w:sz w:val="32"/>
          <w:szCs w:val="32"/>
        </w:rPr>
        <w:t>3</w:t>
      </w:r>
      <w:r w:rsidR="0061167F">
        <w:rPr>
          <w:b/>
          <w:bCs/>
          <w:color w:val="auto"/>
          <w:sz w:val="32"/>
          <w:szCs w:val="32"/>
        </w:rPr>
        <w:t xml:space="preserve"> – Design Process</w:t>
      </w:r>
      <w:bookmarkEnd w:id="19"/>
    </w:p>
    <w:p w14:paraId="7B325871" w14:textId="7185ECD2" w:rsidR="00D24258" w:rsidRDefault="00D24258" w:rsidP="0061167F">
      <w:pPr>
        <w:jc w:val="both"/>
        <w:rPr>
          <w:rFonts w:ascii="Aptos" w:hAnsi="Aptos"/>
          <w:b/>
          <w:bCs/>
          <w:color w:val="000000" w:themeColor="text1"/>
          <w:sz w:val="32"/>
          <w:szCs w:val="32"/>
        </w:rPr>
      </w:pPr>
    </w:p>
    <w:p w14:paraId="7559AA10" w14:textId="6E1FFB8F" w:rsidR="00D24258" w:rsidRDefault="00A6620C" w:rsidP="00C25C4E">
      <w:pPr>
        <w:pStyle w:val="ListParagraph"/>
        <w:numPr>
          <w:ilvl w:val="0"/>
          <w:numId w:val="15"/>
        </w:numPr>
        <w:jc w:val="both"/>
        <w:rPr>
          <w:rFonts w:asciiTheme="minorHAnsi" w:eastAsiaTheme="minorEastAsia" w:hAnsiTheme="minorHAnsi" w:cstheme="minorBidi"/>
          <w:b/>
        </w:rPr>
      </w:pPr>
      <w:r w:rsidRPr="00116459">
        <w:rPr>
          <w:rFonts w:asciiTheme="minorHAnsi" w:eastAsiaTheme="minorEastAsia" w:hAnsiTheme="minorHAnsi" w:cstheme="minorBidi"/>
          <w:b/>
        </w:rPr>
        <w:t>Engineering Requirements &amp; Constrains</w:t>
      </w:r>
    </w:p>
    <w:p w14:paraId="07A21814" w14:textId="2AE4F8F7" w:rsidR="00997D89" w:rsidRDefault="00997D89" w:rsidP="48F58A30">
      <w:pPr>
        <w:jc w:val="both"/>
        <w:rPr>
          <w:rFonts w:asciiTheme="minorHAnsi" w:eastAsiaTheme="minorEastAsia" w:hAnsiTheme="minorHAnsi" w:cstheme="minorBidi"/>
          <w:b/>
          <w:bCs/>
        </w:rPr>
      </w:pPr>
    </w:p>
    <w:p w14:paraId="442CE63A" w14:textId="26A046C5" w:rsidR="00997D89" w:rsidRPr="00DD6FE5" w:rsidRDefault="00997D89" w:rsidP="00FC20C7">
      <w:pPr>
        <w:pStyle w:val="paragraph"/>
        <w:spacing w:before="0" w:beforeAutospacing="0" w:after="0" w:afterAutospacing="0"/>
        <w:jc w:val="both"/>
        <w:textAlignment w:val="baseline"/>
        <w:rPr>
          <w:rFonts w:ascii="Aptos" w:hAnsi="Aptos"/>
        </w:rPr>
      </w:pPr>
      <w:r w:rsidRPr="48F58A30">
        <w:rPr>
          <w:rStyle w:val="normaltextrun"/>
          <w:rFonts w:ascii="Aptos" w:eastAsiaTheme="majorEastAsia" w:hAnsi="Aptos"/>
          <w:b/>
          <w:bCs/>
        </w:rPr>
        <w:t>Product Goals:</w:t>
      </w:r>
      <w:r w:rsidRPr="48F58A30">
        <w:rPr>
          <w:rStyle w:val="eop"/>
          <w:rFonts w:ascii="Aptos" w:eastAsiaTheme="majorEastAsia" w:hAnsi="Aptos"/>
        </w:rPr>
        <w:t> </w:t>
      </w:r>
    </w:p>
    <w:p w14:paraId="098908BA" w14:textId="7C4600E0" w:rsidR="00997D89" w:rsidRPr="00DD6FE5" w:rsidRDefault="00997D89" w:rsidP="00FC20C7">
      <w:pPr>
        <w:pStyle w:val="paragraph"/>
        <w:numPr>
          <w:ilvl w:val="0"/>
          <w:numId w:val="1"/>
        </w:numPr>
        <w:tabs>
          <w:tab w:val="clear" w:pos="720"/>
          <w:tab w:val="num" w:pos="36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Deployment: Carried and placed at the desired location. </w:t>
      </w:r>
    </w:p>
    <w:p w14:paraId="69209040" w14:textId="7BB38642"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Operation: Burrows autonomously to target depths, collects samples, and analyzes properties in real time. </w:t>
      </w:r>
    </w:p>
    <w:p w14:paraId="214AC86F" w14:textId="697CD1DD"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Output: Provides instant soil condition reports via an integrated app or display. </w:t>
      </w:r>
    </w:p>
    <w:p w14:paraId="4CF8145A" w14:textId="7FCB25DA" w:rsidR="00997D89" w:rsidRPr="00DD6FE5" w:rsidRDefault="00997D89" w:rsidP="00FC20C7">
      <w:pPr>
        <w:pStyle w:val="paragraph"/>
        <w:spacing w:before="0" w:beforeAutospacing="0" w:after="0" w:afterAutospacing="0"/>
        <w:jc w:val="both"/>
        <w:textAlignment w:val="baseline"/>
        <w:rPr>
          <w:rFonts w:ascii="Aptos" w:hAnsi="Aptos"/>
        </w:rPr>
      </w:pPr>
      <w:r w:rsidRPr="48F58A30">
        <w:rPr>
          <w:rStyle w:val="eop"/>
          <w:rFonts w:ascii="Aptos" w:eastAsiaTheme="majorEastAsia" w:hAnsi="Aptos"/>
        </w:rPr>
        <w:t> </w:t>
      </w:r>
    </w:p>
    <w:p w14:paraId="6431AC37" w14:textId="5993C49E" w:rsidR="00997D89" w:rsidRPr="00DD6FE5" w:rsidRDefault="00997D89" w:rsidP="00FC20C7">
      <w:pPr>
        <w:pStyle w:val="paragraph"/>
        <w:spacing w:before="0" w:beforeAutospacing="0" w:after="0" w:afterAutospacing="0"/>
        <w:jc w:val="both"/>
        <w:textAlignment w:val="baseline"/>
        <w:rPr>
          <w:rFonts w:ascii="Aptos" w:hAnsi="Aptos"/>
        </w:rPr>
      </w:pPr>
      <w:r w:rsidRPr="48F58A30">
        <w:rPr>
          <w:rStyle w:val="normaltextrun"/>
          <w:rFonts w:ascii="Aptos" w:eastAsiaTheme="majorEastAsia" w:hAnsi="Aptos"/>
          <w:b/>
          <w:bCs/>
        </w:rPr>
        <w:t>Customer Requirements (CRs):</w:t>
      </w:r>
      <w:r w:rsidRPr="48F58A30">
        <w:rPr>
          <w:rStyle w:val="eop"/>
          <w:rFonts w:ascii="Aptos" w:eastAsiaTheme="majorEastAsia" w:hAnsi="Aptos"/>
        </w:rPr>
        <w:t> </w:t>
      </w:r>
    </w:p>
    <w:p w14:paraId="60A8ACEB" w14:textId="69B475A0"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Portable and lightweight design  </w:t>
      </w:r>
    </w:p>
    <w:p w14:paraId="41FEA5A3" w14:textId="76BFF98D"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Operates autonomously with minimal supervision. </w:t>
      </w:r>
    </w:p>
    <w:p w14:paraId="61253821" w14:textId="2027E97F"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Accurate multi-depth soil sampling. </w:t>
      </w:r>
    </w:p>
    <w:p w14:paraId="6BE722A0" w14:textId="4DAAB136"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Integrated real-time data analysis: Moisture, Salinity, Temperature sensors</w:t>
      </w:r>
    </w:p>
    <w:p w14:paraId="1D284FC2" w14:textId="36FC7FB7"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Cost-effective and affordable</w:t>
      </w:r>
    </w:p>
    <w:p w14:paraId="2E88943A" w14:textId="0E22CEEB"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Durable for diverse environments (terrestrial and extraterrestrial).</w:t>
      </w:r>
    </w:p>
    <w:p w14:paraId="48AB4B3D" w14:textId="2741B43F"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Low Maintenance (cleaning and storage features)</w:t>
      </w:r>
    </w:p>
    <w:p w14:paraId="6E7238A7" w14:textId="0BCB8746"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Access 1 meter in depth</w:t>
      </w:r>
    </w:p>
    <w:p w14:paraId="2EF4422D" w14:textId="646E4A92"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Differentiate between multiple soil depths (at least 3 intervals)</w:t>
      </w:r>
    </w:p>
    <w:p w14:paraId="6B9B7437" w14:textId="64A77216"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Dashboard or WebApp for Advanced Analytics</w:t>
      </w:r>
    </w:p>
    <w:p w14:paraId="61B25072" w14:textId="78C96962" w:rsidR="00997D89" w:rsidRPr="00DD6FE5"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48F58A30">
        <w:rPr>
          <w:rStyle w:val="normaltextrun"/>
          <w:rFonts w:ascii="Aptos" w:eastAsiaTheme="majorEastAsia" w:hAnsi="Aptos"/>
        </w:rPr>
        <w:t>Autonomous operation</w:t>
      </w:r>
    </w:p>
    <w:p w14:paraId="10C5052D" w14:textId="73F0A7AC"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p>
    <w:p w14:paraId="71644811" w14:textId="269E0E64" w:rsidR="00997D89" w:rsidRPr="00DD6FE5" w:rsidRDefault="00997D89" w:rsidP="00FC20C7">
      <w:pPr>
        <w:pStyle w:val="paragraph"/>
        <w:spacing w:before="0" w:beforeAutospacing="0" w:after="0" w:afterAutospacing="0"/>
        <w:jc w:val="both"/>
        <w:textAlignment w:val="baseline"/>
        <w:rPr>
          <w:rFonts w:ascii="Aptos" w:hAnsi="Aptos"/>
        </w:rPr>
      </w:pPr>
      <w:r w:rsidRPr="48F58A30">
        <w:rPr>
          <w:rStyle w:val="normaltextrun"/>
          <w:rFonts w:ascii="Aptos" w:eastAsiaTheme="majorEastAsia" w:hAnsi="Aptos"/>
          <w:b/>
          <w:bCs/>
        </w:rPr>
        <w:t>Engineering Requirements (ERs):</w:t>
      </w:r>
      <w:r w:rsidRPr="48F58A30">
        <w:rPr>
          <w:rStyle w:val="eop"/>
          <w:rFonts w:ascii="Aptos" w:eastAsiaTheme="majorEastAsia" w:hAnsi="Aptos"/>
        </w:rPr>
        <w:t> </w:t>
      </w:r>
    </w:p>
    <w:p w14:paraId="2F2DA146" w14:textId="7E532656"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b/>
          <w:bCs/>
        </w:rPr>
      </w:pPr>
    </w:p>
    <w:p w14:paraId="0490BFE4" w14:textId="6AD45C64"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1) Portability and Lightweight Design:</w:t>
      </w:r>
    </w:p>
    <w:p w14:paraId="401E4FEA" w14:textId="08233C3A" w:rsidR="00997D89" w:rsidRPr="00DD6FE5" w:rsidRDefault="00997D89" w:rsidP="00C25C4E">
      <w:pPr>
        <w:pStyle w:val="paragraph"/>
        <w:numPr>
          <w:ilvl w:val="0"/>
          <w:numId w:val="4"/>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Total weight ≤ 25 kg to ensure portability and ease of handling.</w:t>
      </w:r>
    </w:p>
    <w:p w14:paraId="65ECA5CA" w14:textId="154EABF0" w:rsidR="00997D89" w:rsidRPr="00DD6FE5" w:rsidRDefault="00997D89" w:rsidP="00C25C4E">
      <w:pPr>
        <w:pStyle w:val="paragraph"/>
        <w:numPr>
          <w:ilvl w:val="0"/>
          <w:numId w:val="4"/>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Dimensions not exceeding 23” W x 20” D x 14” H for easy transport and storage.</w:t>
      </w:r>
    </w:p>
    <w:p w14:paraId="42A111CC" w14:textId="6914C3E9"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2) Autonomous Operation:</w:t>
      </w:r>
    </w:p>
    <w:p w14:paraId="383489AA" w14:textId="64306231" w:rsidR="00997D89" w:rsidRPr="00DD6FE5" w:rsidRDefault="00997D89" w:rsidP="00C25C4E">
      <w:pPr>
        <w:pStyle w:val="paragraph"/>
        <w:numPr>
          <w:ilvl w:val="0"/>
          <w:numId w:val="5"/>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Capable of operating autonomously with minimal human intervention for at least 2 hours of continuous operation.</w:t>
      </w:r>
    </w:p>
    <w:p w14:paraId="52920E55" w14:textId="2E0E3146"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3) Accurate Multi-Depth Soil Sampling:</w:t>
      </w:r>
    </w:p>
    <w:p w14:paraId="483CA8F9" w14:textId="74C4DFE8" w:rsidR="00997D89" w:rsidRPr="00DD6FE5" w:rsidRDefault="00997D89" w:rsidP="00C25C4E">
      <w:pPr>
        <w:pStyle w:val="paragraph"/>
        <w:numPr>
          <w:ilvl w:val="0"/>
          <w:numId w:val="5"/>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 xml:space="preserve">Ability to burrow and collect soil samples up to a depth of </w:t>
      </w:r>
      <w:r w:rsidR="00CE3AAA">
        <w:rPr>
          <w:rStyle w:val="normaltextrun"/>
          <w:rFonts w:ascii="Aptos" w:eastAsiaTheme="majorEastAsia" w:hAnsi="Aptos"/>
        </w:rPr>
        <w:t>0.5</w:t>
      </w:r>
      <w:r w:rsidRPr="48F58A30">
        <w:rPr>
          <w:rStyle w:val="normaltextrun"/>
          <w:rFonts w:ascii="Aptos" w:eastAsiaTheme="majorEastAsia" w:hAnsi="Aptos"/>
        </w:rPr>
        <w:t xml:space="preserve"> meter ± 0.05 m.</w:t>
      </w:r>
    </w:p>
    <w:p w14:paraId="5A2B26FB" w14:textId="3BEB666E" w:rsidR="00997D89" w:rsidRPr="00DD6FE5" w:rsidRDefault="00997D89" w:rsidP="00C25C4E">
      <w:pPr>
        <w:pStyle w:val="paragraph"/>
        <w:numPr>
          <w:ilvl w:val="0"/>
          <w:numId w:val="5"/>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Sampling accuracy of ≥ 85% for soil retrieval across different depths.</w:t>
      </w:r>
    </w:p>
    <w:p w14:paraId="448352CF" w14:textId="54E4E49C"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4) Integrated Real-Time Data Analysis:</w:t>
      </w:r>
    </w:p>
    <w:p w14:paraId="7D0CB10D" w14:textId="674F8F10" w:rsidR="00997D89" w:rsidRPr="00DD6FE5" w:rsidRDefault="00997D89" w:rsidP="00C25C4E">
      <w:pPr>
        <w:pStyle w:val="paragraph"/>
        <w:numPr>
          <w:ilvl w:val="0"/>
          <w:numId w:val="6"/>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Sensors capable of measuring:</w:t>
      </w:r>
    </w:p>
    <w:p w14:paraId="6AF14877" w14:textId="6BC4ECB1" w:rsidR="00997D89" w:rsidRPr="00DD6FE5"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Moisture: Accuracy of ±5%.</w:t>
      </w:r>
    </w:p>
    <w:p w14:paraId="4575EA1A" w14:textId="1BA4432F" w:rsidR="00997D89" w:rsidRPr="00DD6FE5"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Salinity: Accuracy of ±5%.</w:t>
      </w:r>
    </w:p>
    <w:p w14:paraId="57A2BE70" w14:textId="01A54DE4" w:rsidR="00997D89" w:rsidRPr="00DD6FE5"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Temperature: Accuracy of ±1°C.</w:t>
      </w:r>
    </w:p>
    <w:p w14:paraId="1970A41C" w14:textId="487BE5A5" w:rsidR="00997D89" w:rsidRPr="00DD6FE5" w:rsidRDefault="00997D89" w:rsidP="00FC20C7">
      <w:pPr>
        <w:pStyle w:val="paragraph"/>
        <w:numPr>
          <w:ilvl w:val="0"/>
          <w:numId w:val="1"/>
        </w:numPr>
        <w:tabs>
          <w:tab w:val="clear" w:pos="720"/>
        </w:tabs>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Data processing and visualization in under 30 seconds via integrated software.</w:t>
      </w:r>
    </w:p>
    <w:p w14:paraId="11547C59" w14:textId="1B6962A6"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5) Cost-Effectiveness and Affordability:</w:t>
      </w:r>
    </w:p>
    <w:p w14:paraId="71332251" w14:textId="47EEE92A" w:rsidR="00997D89" w:rsidRPr="00DD6FE5" w:rsidRDefault="00997D89" w:rsidP="00C25C4E">
      <w:pPr>
        <w:pStyle w:val="paragraph"/>
        <w:numPr>
          <w:ilvl w:val="0"/>
          <w:numId w:val="6"/>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Prototype development cost not exceeding $600 per unit.</w:t>
      </w:r>
    </w:p>
    <w:p w14:paraId="51B88246" w14:textId="2AD4A6ED" w:rsidR="00997D89" w:rsidRPr="00DD6FE5" w:rsidRDefault="00997D89" w:rsidP="00C25C4E">
      <w:pPr>
        <w:pStyle w:val="paragraph"/>
        <w:numPr>
          <w:ilvl w:val="0"/>
          <w:numId w:val="6"/>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lastRenderedPageBreak/>
        <w:t>Operational cost of &lt;$1 per sample collected.</w:t>
      </w:r>
    </w:p>
    <w:p w14:paraId="2E6A9338" w14:textId="3A817DB0"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6) Durability for Diverse Environments:</w:t>
      </w:r>
    </w:p>
    <w:p w14:paraId="499E9260" w14:textId="6D8EA2FB" w:rsidR="00997D89" w:rsidRPr="00DD6FE5" w:rsidRDefault="00997D89" w:rsidP="00C25C4E">
      <w:pPr>
        <w:pStyle w:val="paragraph"/>
        <w:numPr>
          <w:ilvl w:val="0"/>
          <w:numId w:val="7"/>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Operable in temperatures ranging from 0°C to 50°C.</w:t>
      </w:r>
    </w:p>
    <w:p w14:paraId="63624E34" w14:textId="108B8561" w:rsidR="00997D89" w:rsidRPr="00DD6FE5" w:rsidRDefault="00997D89" w:rsidP="00C25C4E">
      <w:pPr>
        <w:pStyle w:val="paragraph"/>
        <w:numPr>
          <w:ilvl w:val="0"/>
          <w:numId w:val="7"/>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Water-resistant and capable of functioning in soils with varying moisture levels (0-100% saturation).</w:t>
      </w:r>
    </w:p>
    <w:p w14:paraId="4D5F1F38" w14:textId="168E66C1"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7) Low Maintenance:</w:t>
      </w:r>
    </w:p>
    <w:p w14:paraId="553D8A9F" w14:textId="3FE5AA74" w:rsidR="00997D89" w:rsidRPr="00DD6FE5" w:rsidRDefault="00997D89" w:rsidP="00C25C4E">
      <w:pPr>
        <w:pStyle w:val="paragraph"/>
        <w:numPr>
          <w:ilvl w:val="0"/>
          <w:numId w:val="8"/>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Designed for easy cleaning, with removable and washable parts.</w:t>
      </w:r>
    </w:p>
    <w:p w14:paraId="34FBE974" w14:textId="7A53F4A6" w:rsidR="00997D89" w:rsidRPr="00DD6FE5" w:rsidRDefault="00997D89" w:rsidP="00C25C4E">
      <w:pPr>
        <w:pStyle w:val="paragraph"/>
        <w:numPr>
          <w:ilvl w:val="0"/>
          <w:numId w:val="8"/>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Minimal storage requirements, with maintenance intervals &gt;100 hours of operation.</w:t>
      </w:r>
    </w:p>
    <w:p w14:paraId="3F37CC00" w14:textId="3941A0FA"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8) Depth Accessibility:</w:t>
      </w:r>
    </w:p>
    <w:p w14:paraId="5A99F311" w14:textId="1D6467BD" w:rsidR="00997D89" w:rsidRPr="00DD6FE5" w:rsidRDefault="00997D89" w:rsidP="00C25C4E">
      <w:pPr>
        <w:pStyle w:val="paragraph"/>
        <w:numPr>
          <w:ilvl w:val="0"/>
          <w:numId w:val="9"/>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Ability to distinguish between and collect samples from at least three distinct depths (e.g., 0-30 cm, 30-70 cm, 70-100 cm).</w:t>
      </w:r>
    </w:p>
    <w:p w14:paraId="5F0EAF90" w14:textId="2740E307"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9) Dashboard or WebApp for Advanced Analytics:</w:t>
      </w:r>
    </w:p>
    <w:p w14:paraId="5171FFBA" w14:textId="74F0E99D" w:rsidR="00997D89" w:rsidRPr="00DD6FE5" w:rsidRDefault="00997D89" w:rsidP="00C25C4E">
      <w:pPr>
        <w:pStyle w:val="paragraph"/>
        <w:numPr>
          <w:ilvl w:val="0"/>
          <w:numId w:val="9"/>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Provides a user-friendly interface for viewing real-time and historical data.</w:t>
      </w:r>
    </w:p>
    <w:p w14:paraId="1D6C694D" w14:textId="199A0F95" w:rsidR="00997D89" w:rsidRPr="00DD6FE5" w:rsidRDefault="00997D89" w:rsidP="00C25C4E">
      <w:pPr>
        <w:pStyle w:val="paragraph"/>
        <w:numPr>
          <w:ilvl w:val="0"/>
          <w:numId w:val="9"/>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Compatibility with mobile and desktop devices using industry-standard software protocols.</w:t>
      </w:r>
    </w:p>
    <w:p w14:paraId="63106392" w14:textId="6C1EC303"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10) Differentiated Soil Depth Sampling:</w:t>
      </w:r>
    </w:p>
    <w:p w14:paraId="06C8C583" w14:textId="2357A2AE" w:rsidR="00997D89" w:rsidRPr="00DD6FE5" w:rsidRDefault="00997D89" w:rsidP="00C25C4E">
      <w:pPr>
        <w:pStyle w:val="paragraph"/>
        <w:numPr>
          <w:ilvl w:val="0"/>
          <w:numId w:val="10"/>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Mechanism to analyze and record soil properties (moisture, salinity, temperature) for individual depth intervals with ≤10% error in differentiation.</w:t>
      </w:r>
    </w:p>
    <w:p w14:paraId="5F4DF486" w14:textId="2E3DF5C3" w:rsidR="00997D89" w:rsidRPr="00DD6FE5"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11) Autonomous Operation:</w:t>
      </w:r>
    </w:p>
    <w:p w14:paraId="4CAAB2E3" w14:textId="15603C30" w:rsidR="00997D89" w:rsidRPr="00DD6FE5" w:rsidRDefault="00997D89" w:rsidP="00C25C4E">
      <w:pPr>
        <w:pStyle w:val="paragraph"/>
        <w:numPr>
          <w:ilvl w:val="0"/>
          <w:numId w:val="10"/>
        </w:numPr>
        <w:spacing w:before="0" w:beforeAutospacing="0" w:after="0" w:afterAutospacing="0"/>
        <w:jc w:val="both"/>
        <w:textAlignment w:val="baseline"/>
        <w:rPr>
          <w:rStyle w:val="normaltextrun"/>
          <w:rFonts w:ascii="Aptos" w:eastAsiaTheme="majorEastAsia" w:hAnsi="Aptos"/>
        </w:rPr>
      </w:pPr>
      <w:r w:rsidRPr="48F58A30">
        <w:rPr>
          <w:rStyle w:val="normaltextrun"/>
          <w:rFonts w:ascii="Aptos" w:eastAsiaTheme="majorEastAsia" w:hAnsi="Aptos"/>
        </w:rPr>
        <w:t>Fully automated navigation, sampling, and data transmission, requiring no more than 5 minutes of setup time.</w:t>
      </w:r>
    </w:p>
    <w:p w14:paraId="4FD89DDC" w14:textId="6D1E7BAC" w:rsidR="00997D89" w:rsidRPr="00997D89" w:rsidRDefault="00997D89" w:rsidP="48F58A30">
      <w:pPr>
        <w:jc w:val="both"/>
        <w:rPr>
          <w:rFonts w:asciiTheme="minorHAnsi" w:eastAsiaTheme="minorEastAsia" w:hAnsiTheme="minorHAnsi" w:cstheme="minorBidi"/>
          <w:b/>
          <w:bCs/>
        </w:rPr>
      </w:pPr>
    </w:p>
    <w:p w14:paraId="489C19E8" w14:textId="5170029A" w:rsidR="001F36AC" w:rsidRDefault="001F36AC">
      <w:pPr>
        <w:spacing w:after="160" w:line="279" w:lineRule="auto"/>
        <w:rPr>
          <w:rFonts w:ascii="Aptos" w:hAnsi="Aptos"/>
          <w:b/>
          <w:bCs/>
          <w:color w:val="000000" w:themeColor="text1"/>
        </w:rPr>
      </w:pPr>
      <w:r>
        <w:rPr>
          <w:rFonts w:ascii="Aptos" w:hAnsi="Aptos"/>
          <w:b/>
          <w:bCs/>
          <w:color w:val="000000" w:themeColor="text1"/>
        </w:rPr>
        <w:br w:type="page"/>
      </w:r>
    </w:p>
    <w:p w14:paraId="2B2402E7" w14:textId="0F5C0C62" w:rsidR="00A6620C" w:rsidRDefault="003A6DE5" w:rsidP="00C25C4E">
      <w:pPr>
        <w:pStyle w:val="ListParagraph"/>
        <w:numPr>
          <w:ilvl w:val="0"/>
          <w:numId w:val="15"/>
        </w:numPr>
        <w:jc w:val="both"/>
        <w:rPr>
          <w:rFonts w:ascii="Aptos" w:eastAsiaTheme="minorEastAsia" w:hAnsi="Aptos"/>
          <w:b/>
          <w:color w:val="000000" w:themeColor="text1"/>
        </w:rPr>
      </w:pPr>
      <w:r>
        <w:rPr>
          <w:rFonts w:ascii="Aptos" w:hAnsi="Aptos"/>
          <w:b/>
          <w:bCs/>
          <w:color w:val="000000" w:themeColor="text1"/>
        </w:rPr>
        <w:lastRenderedPageBreak/>
        <w:t>CAD</w:t>
      </w:r>
    </w:p>
    <w:p w14:paraId="7C7117D2" w14:textId="77777777" w:rsidR="0026407C" w:rsidRDefault="0026407C" w:rsidP="00FB713E">
      <w:pPr>
        <w:pStyle w:val="ListParagraph"/>
        <w:jc w:val="both"/>
        <w:rPr>
          <w:rFonts w:ascii="Aptos" w:eastAsiaTheme="minorEastAsia" w:hAnsi="Aptos"/>
          <w:b/>
          <w:color w:val="000000" w:themeColor="text1"/>
        </w:rPr>
      </w:pPr>
    </w:p>
    <w:p w14:paraId="6ED4E66A" w14:textId="77777777" w:rsidR="00FB713E" w:rsidRDefault="62AE1693" w:rsidP="69917D59">
      <w:pPr>
        <w:jc w:val="center"/>
        <w:rPr>
          <w:rFonts w:asciiTheme="minorHAnsi" w:eastAsiaTheme="minorEastAsia" w:hAnsiTheme="minorHAnsi" w:cstheme="minorBidi"/>
          <w:b/>
          <w:color w:val="FF0000"/>
        </w:rPr>
      </w:pPr>
      <w:r>
        <w:rPr>
          <w:noProof/>
        </w:rPr>
        <w:drawing>
          <wp:inline distT="0" distB="0" distL="0" distR="0" wp14:anchorId="5974575A" wp14:editId="3D959D1C">
            <wp:extent cx="3458817" cy="2948862"/>
            <wp:effectExtent l="0" t="0" r="8890" b="4445"/>
            <wp:docPr id="1539488791" name="Picture 14007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798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1611" cy="2959770"/>
                    </a:xfrm>
                    <a:prstGeom prst="rect">
                      <a:avLst/>
                    </a:prstGeom>
                  </pic:spPr>
                </pic:pic>
              </a:graphicData>
            </a:graphic>
          </wp:inline>
        </w:drawing>
      </w:r>
    </w:p>
    <w:p w14:paraId="0B766473" w14:textId="77777777" w:rsidR="00FB713E" w:rsidRDefault="00FB713E" w:rsidP="69917D59">
      <w:pPr>
        <w:jc w:val="center"/>
        <w:rPr>
          <w:rFonts w:asciiTheme="minorHAnsi" w:eastAsiaTheme="minorEastAsia" w:hAnsiTheme="minorHAnsi" w:cstheme="minorBidi"/>
          <w:b/>
          <w:color w:val="FF0000"/>
        </w:rPr>
      </w:pPr>
    </w:p>
    <w:p w14:paraId="7DE1F134" w14:textId="7A4D02FC" w:rsidR="62AE1693" w:rsidRDefault="62AE1693" w:rsidP="69917D59">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22</w:t>
      </w:r>
      <w:r w:rsidRPr="760746B1">
        <w:rPr>
          <w:rFonts w:asciiTheme="minorHAnsi" w:eastAsiaTheme="minorEastAsia" w:hAnsiTheme="minorHAnsi" w:cstheme="minorBidi"/>
          <w:b/>
          <w:color w:val="FF0000"/>
        </w:rPr>
        <w:t>: TerraProbe Isometric View</w:t>
      </w:r>
    </w:p>
    <w:p w14:paraId="42C23096" w14:textId="67DF0A11" w:rsidR="5E144533" w:rsidRDefault="5E144533" w:rsidP="5E144533">
      <w:pPr>
        <w:jc w:val="center"/>
        <w:rPr>
          <w:rFonts w:asciiTheme="minorHAnsi" w:eastAsiaTheme="minorEastAsia" w:hAnsiTheme="minorHAnsi" w:cstheme="minorBidi"/>
          <w:b/>
          <w:color w:val="FF0000"/>
        </w:rPr>
      </w:pPr>
    </w:p>
    <w:p w14:paraId="61B7005D" w14:textId="77777777" w:rsidR="00FB713E" w:rsidRDefault="62AE1693" w:rsidP="5E144533">
      <w:pPr>
        <w:jc w:val="center"/>
        <w:rPr>
          <w:rFonts w:asciiTheme="minorHAnsi" w:eastAsiaTheme="minorEastAsia" w:hAnsiTheme="minorHAnsi" w:cstheme="minorBidi"/>
          <w:b/>
          <w:color w:val="FF0000"/>
        </w:rPr>
      </w:pPr>
      <w:r>
        <w:rPr>
          <w:noProof/>
        </w:rPr>
        <w:drawing>
          <wp:inline distT="0" distB="0" distL="0" distR="0" wp14:anchorId="1DE195D7" wp14:editId="7D18DAFA">
            <wp:extent cx="3424830" cy="3101008"/>
            <wp:effectExtent l="0" t="0" r="4445" b="4445"/>
            <wp:docPr id="1834146611" name="Picture 23698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856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4474" cy="3109740"/>
                    </a:xfrm>
                    <a:prstGeom prst="rect">
                      <a:avLst/>
                    </a:prstGeom>
                  </pic:spPr>
                </pic:pic>
              </a:graphicData>
            </a:graphic>
          </wp:inline>
        </w:drawing>
      </w:r>
    </w:p>
    <w:p w14:paraId="44672E23" w14:textId="77777777" w:rsidR="00FB713E" w:rsidRDefault="00FB713E" w:rsidP="5E144533">
      <w:pPr>
        <w:jc w:val="center"/>
        <w:rPr>
          <w:rFonts w:asciiTheme="minorHAnsi" w:eastAsiaTheme="minorEastAsia" w:hAnsiTheme="minorHAnsi" w:cstheme="minorBidi"/>
          <w:b/>
          <w:color w:val="FF0000"/>
        </w:rPr>
      </w:pPr>
    </w:p>
    <w:p w14:paraId="1F92FCBC" w14:textId="571EC136" w:rsidR="62AE1693" w:rsidRDefault="62AE1693" w:rsidP="5E144533">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23</w:t>
      </w:r>
      <w:r w:rsidRPr="760746B1">
        <w:rPr>
          <w:rFonts w:asciiTheme="minorHAnsi" w:eastAsiaTheme="minorEastAsia" w:hAnsiTheme="minorHAnsi" w:cstheme="minorBidi"/>
          <w:b/>
          <w:color w:val="FF0000"/>
        </w:rPr>
        <w:t>: TerraProbe Front View</w:t>
      </w:r>
    </w:p>
    <w:p w14:paraId="2DD3C5DB" w14:textId="790B55D9" w:rsidR="5E144533" w:rsidRDefault="5E144533" w:rsidP="5E144533">
      <w:pPr>
        <w:jc w:val="center"/>
        <w:rPr>
          <w:rFonts w:asciiTheme="minorHAnsi" w:eastAsiaTheme="minorEastAsia" w:hAnsiTheme="minorHAnsi" w:cstheme="minorBidi"/>
          <w:b/>
          <w:color w:val="FF0000"/>
        </w:rPr>
      </w:pPr>
    </w:p>
    <w:p w14:paraId="06A983DE" w14:textId="361896BD" w:rsidR="37B2B0F3" w:rsidRDefault="37B2B0F3" w:rsidP="69917D59">
      <w:pPr>
        <w:jc w:val="both"/>
        <w:rPr>
          <w:rFonts w:ascii="Aptos" w:hAnsi="Aptos"/>
          <w:b/>
          <w:bCs/>
          <w:color w:val="000000" w:themeColor="text1"/>
        </w:rPr>
      </w:pPr>
    </w:p>
    <w:p w14:paraId="777617B5" w14:textId="47E3FD03" w:rsidR="12BED756" w:rsidRDefault="12BED756" w:rsidP="024C7CA2">
      <w:pPr>
        <w:jc w:val="both"/>
        <w:rPr>
          <w:color w:val="FF0000"/>
        </w:rPr>
      </w:pPr>
    </w:p>
    <w:p w14:paraId="11736B25" w14:textId="37C02225" w:rsidR="004F6CB7" w:rsidRPr="00926F31" w:rsidRDefault="5F8F5B6B" w:rsidP="568FF7AE">
      <w:pPr>
        <w:jc w:val="center"/>
        <w:rPr>
          <w:rFonts w:asciiTheme="minorHAnsi" w:eastAsiaTheme="minorEastAsia" w:hAnsiTheme="minorHAnsi" w:cstheme="minorBidi"/>
          <w:b/>
          <w:color w:val="FF0000"/>
        </w:rPr>
      </w:pPr>
      <w:r>
        <w:rPr>
          <w:noProof/>
        </w:rPr>
        <w:lastRenderedPageBreak/>
        <w:drawing>
          <wp:inline distT="0" distB="0" distL="0" distR="0" wp14:anchorId="3B607F88" wp14:editId="00EC1CC8">
            <wp:extent cx="4387453" cy="3220278"/>
            <wp:effectExtent l="0" t="0" r="0" b="0"/>
            <wp:docPr id="45601103" name="Picture 456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011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1239" cy="3230397"/>
                    </a:xfrm>
                    <a:prstGeom prst="rect">
                      <a:avLst/>
                    </a:prstGeom>
                  </pic:spPr>
                </pic:pic>
              </a:graphicData>
            </a:graphic>
          </wp:inline>
        </w:drawing>
      </w:r>
    </w:p>
    <w:p w14:paraId="2F3A7DF3" w14:textId="77777777" w:rsidR="00FB713E" w:rsidRDefault="00FB713E" w:rsidP="24E0076D">
      <w:pPr>
        <w:jc w:val="center"/>
        <w:rPr>
          <w:rFonts w:asciiTheme="minorHAnsi" w:eastAsiaTheme="minorEastAsia" w:hAnsiTheme="minorHAnsi" w:cstheme="minorBidi"/>
          <w:b/>
          <w:color w:val="FF0000"/>
        </w:rPr>
      </w:pPr>
    </w:p>
    <w:p w14:paraId="228EF72F" w14:textId="10561453" w:rsidR="004F6CB7" w:rsidRPr="00926F31" w:rsidRDefault="4C5DA159" w:rsidP="24E0076D">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24</w:t>
      </w:r>
      <w:r w:rsidRPr="760746B1">
        <w:rPr>
          <w:rFonts w:asciiTheme="minorHAnsi" w:eastAsiaTheme="minorEastAsia" w:hAnsiTheme="minorHAnsi" w:cstheme="minorBidi"/>
          <w:b/>
          <w:color w:val="FF0000"/>
        </w:rPr>
        <w:t>: TerraProbe Full Assembly Cross Section</w:t>
      </w:r>
    </w:p>
    <w:p w14:paraId="0BE4A684" w14:textId="7ACAF2CF" w:rsidR="004F6CB7" w:rsidRPr="00926F31" w:rsidRDefault="004F6CB7" w:rsidP="7A730707">
      <w:pPr>
        <w:jc w:val="both"/>
        <w:rPr>
          <w:rFonts w:ascii="Aptos" w:hAnsi="Aptos"/>
          <w:b/>
          <w:bCs/>
          <w:color w:val="000000" w:themeColor="text1"/>
        </w:rPr>
      </w:pPr>
    </w:p>
    <w:p w14:paraId="0F7FE135" w14:textId="05028097" w:rsidR="004F6CB7" w:rsidRPr="00926F31" w:rsidRDefault="5F8F5B6B" w:rsidP="00FB713E">
      <w:pPr>
        <w:jc w:val="center"/>
        <w:rPr>
          <w:rFonts w:asciiTheme="minorHAnsi" w:eastAsiaTheme="minorEastAsia" w:hAnsiTheme="minorHAnsi" w:cstheme="minorBidi"/>
          <w:b/>
          <w:color w:val="FF0000"/>
        </w:rPr>
      </w:pPr>
      <w:r>
        <w:rPr>
          <w:noProof/>
        </w:rPr>
        <w:drawing>
          <wp:inline distT="0" distB="0" distL="0" distR="0" wp14:anchorId="44B54F8C" wp14:editId="6E4FA7FA">
            <wp:extent cx="4386021" cy="3029447"/>
            <wp:effectExtent l="0" t="0" r="0" b="0"/>
            <wp:docPr id="2059919994" name="Picture 205991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9199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00048" cy="3039136"/>
                    </a:xfrm>
                    <a:prstGeom prst="rect">
                      <a:avLst/>
                    </a:prstGeom>
                  </pic:spPr>
                </pic:pic>
              </a:graphicData>
            </a:graphic>
          </wp:inline>
        </w:drawing>
      </w:r>
    </w:p>
    <w:p w14:paraId="3EBA3470" w14:textId="77777777" w:rsidR="00FB713E" w:rsidRDefault="00FB713E" w:rsidP="568FF7AE">
      <w:pPr>
        <w:jc w:val="center"/>
        <w:rPr>
          <w:rFonts w:asciiTheme="minorHAnsi" w:eastAsiaTheme="minorEastAsia" w:hAnsiTheme="minorHAnsi" w:cstheme="minorBidi"/>
          <w:b/>
          <w:color w:val="FF0000"/>
        </w:rPr>
      </w:pPr>
    </w:p>
    <w:p w14:paraId="14077051" w14:textId="7C10583A" w:rsidR="004F6CB7" w:rsidRPr="00926F31" w:rsidRDefault="6D0D0B31" w:rsidP="568FF7AE">
      <w:pPr>
        <w:jc w:val="center"/>
        <w:rPr>
          <w:rFonts w:ascii="Aptos" w:eastAsiaTheme="minorEastAsia" w:hAnsi="Aptos"/>
          <w:b/>
          <w:color w:val="000000" w:themeColor="text1"/>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25</w:t>
      </w:r>
      <w:r w:rsidRPr="760746B1">
        <w:rPr>
          <w:rFonts w:asciiTheme="minorHAnsi" w:eastAsiaTheme="minorEastAsia" w:hAnsiTheme="minorHAnsi" w:cstheme="minorBidi"/>
          <w:b/>
          <w:color w:val="FF0000"/>
        </w:rPr>
        <w:t>: TerraProbe Travel Mode</w:t>
      </w:r>
    </w:p>
    <w:p w14:paraId="15F9702B" w14:textId="3C33DAB3" w:rsidR="004F6CB7" w:rsidRPr="00926F31" w:rsidRDefault="004F6CB7" w:rsidP="0443449F">
      <w:pPr>
        <w:jc w:val="center"/>
        <w:rPr>
          <w:color w:val="FF0000"/>
        </w:rPr>
      </w:pPr>
    </w:p>
    <w:p w14:paraId="32FAB8BE" w14:textId="7A4036D0" w:rsidR="004F6CB7" w:rsidRPr="00926F31" w:rsidRDefault="5F8F5B6B" w:rsidP="0443449F">
      <w:pPr>
        <w:jc w:val="center"/>
        <w:rPr>
          <w:rFonts w:ascii="Aptos" w:hAnsi="Aptos"/>
          <w:b/>
          <w:bCs/>
          <w:color w:val="000000" w:themeColor="text1"/>
        </w:rPr>
      </w:pPr>
      <w:r>
        <w:rPr>
          <w:noProof/>
        </w:rPr>
        <w:lastRenderedPageBreak/>
        <w:drawing>
          <wp:inline distT="0" distB="0" distL="0" distR="0" wp14:anchorId="11AD845A" wp14:editId="07F77D05">
            <wp:extent cx="5107566" cy="6854024"/>
            <wp:effectExtent l="0" t="0" r="0" b="4445"/>
            <wp:docPr id="488849014" name="Picture 48884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849014"/>
                    <pic:cNvPicPr/>
                  </pic:nvPicPr>
                  <pic:blipFill>
                    <a:blip r:embed="rId53">
                      <a:extLst>
                        <a:ext uri="{28A0092B-C50C-407E-A947-70E740481C1C}">
                          <a14:useLocalDpi xmlns:a14="http://schemas.microsoft.com/office/drawing/2010/main" val="0"/>
                        </a:ext>
                      </a:extLst>
                    </a:blip>
                    <a:stretch>
                      <a:fillRect/>
                    </a:stretch>
                  </pic:blipFill>
                  <pic:spPr>
                    <a:xfrm>
                      <a:off x="0" y="0"/>
                      <a:ext cx="5112816" cy="6861069"/>
                    </a:xfrm>
                    <a:prstGeom prst="rect">
                      <a:avLst/>
                    </a:prstGeom>
                  </pic:spPr>
                </pic:pic>
              </a:graphicData>
            </a:graphic>
          </wp:inline>
        </w:drawing>
      </w:r>
    </w:p>
    <w:p w14:paraId="28C6C502" w14:textId="77777777" w:rsidR="00FB713E" w:rsidRDefault="00FB713E" w:rsidP="407A0721">
      <w:pPr>
        <w:jc w:val="center"/>
        <w:rPr>
          <w:rFonts w:asciiTheme="minorHAnsi" w:eastAsiaTheme="minorEastAsia" w:hAnsiTheme="minorHAnsi" w:cstheme="minorBidi"/>
          <w:b/>
          <w:color w:val="FF0000"/>
        </w:rPr>
      </w:pPr>
    </w:p>
    <w:p w14:paraId="5D8FBA2F" w14:textId="477BB64C" w:rsidR="3AE2B11D" w:rsidRDefault="3AE2B11D" w:rsidP="407A0721">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26</w:t>
      </w:r>
      <w:r w:rsidRPr="760746B1">
        <w:rPr>
          <w:rFonts w:asciiTheme="minorHAnsi" w:eastAsiaTheme="minorEastAsia" w:hAnsiTheme="minorHAnsi" w:cstheme="minorBidi"/>
          <w:b/>
          <w:color w:val="FF0000"/>
        </w:rPr>
        <w:t>: TerraProbe Semi-Exploded Model</w:t>
      </w:r>
    </w:p>
    <w:p w14:paraId="054936A9" w14:textId="18F19EB6" w:rsidR="5D0C7CE5" w:rsidRDefault="5D0C7CE5" w:rsidP="5D0C7CE5">
      <w:pPr>
        <w:jc w:val="center"/>
        <w:rPr>
          <w:color w:val="FF0000"/>
        </w:rPr>
      </w:pPr>
    </w:p>
    <w:p w14:paraId="4AE1C34E" w14:textId="77777777" w:rsidR="00FB713E" w:rsidRDefault="5F8F5B6B" w:rsidP="5D0C7CE5">
      <w:pPr>
        <w:jc w:val="center"/>
        <w:rPr>
          <w:rFonts w:asciiTheme="minorHAnsi" w:eastAsiaTheme="minorEastAsia" w:hAnsiTheme="minorHAnsi" w:cstheme="minorBidi"/>
          <w:b/>
          <w:color w:val="FF0000"/>
        </w:rPr>
      </w:pPr>
      <w:r>
        <w:rPr>
          <w:noProof/>
        </w:rPr>
        <w:lastRenderedPageBreak/>
        <w:drawing>
          <wp:inline distT="0" distB="0" distL="0" distR="0" wp14:anchorId="4E804B81" wp14:editId="60E789AE">
            <wp:extent cx="5943600" cy="3867150"/>
            <wp:effectExtent l="0" t="0" r="0" b="0"/>
            <wp:docPr id="1799670314" name="Picture 179967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6703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0AE121F9" w14:textId="77777777" w:rsidR="00FB713E" w:rsidRDefault="00FB713E" w:rsidP="5D0C7CE5">
      <w:pPr>
        <w:jc w:val="center"/>
        <w:rPr>
          <w:rFonts w:asciiTheme="minorHAnsi" w:eastAsiaTheme="minorEastAsia" w:hAnsiTheme="minorHAnsi" w:cstheme="minorBidi"/>
          <w:b/>
          <w:color w:val="FF0000"/>
        </w:rPr>
      </w:pPr>
    </w:p>
    <w:p w14:paraId="27B00516" w14:textId="298275CF" w:rsidR="004F6CB7" w:rsidRPr="00926F31" w:rsidRDefault="150D6ECF" w:rsidP="5D0C7CE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27</w:t>
      </w:r>
      <w:r w:rsidRPr="760746B1">
        <w:rPr>
          <w:rFonts w:asciiTheme="minorHAnsi" w:eastAsiaTheme="minorEastAsia" w:hAnsiTheme="minorHAnsi" w:cstheme="minorBidi"/>
          <w:b/>
          <w:color w:val="FF0000"/>
        </w:rPr>
        <w:t>: TerraProbe Underside View</w:t>
      </w:r>
    </w:p>
    <w:p w14:paraId="1786F770" w14:textId="340C8419" w:rsidR="004F6CB7" w:rsidRPr="00926F31" w:rsidRDefault="5F8F5B6B" w:rsidP="0443449F">
      <w:pPr>
        <w:jc w:val="center"/>
        <w:rPr>
          <w:rFonts w:ascii="Aptos" w:hAnsi="Aptos"/>
          <w:b/>
          <w:bCs/>
          <w:color w:val="000000" w:themeColor="text1"/>
        </w:rPr>
      </w:pPr>
      <w:r>
        <w:rPr>
          <w:noProof/>
        </w:rPr>
        <w:lastRenderedPageBreak/>
        <w:drawing>
          <wp:inline distT="0" distB="0" distL="0" distR="0" wp14:anchorId="29A507A1" wp14:editId="0FEC10DD">
            <wp:extent cx="2864827" cy="4572000"/>
            <wp:effectExtent l="0" t="0" r="0" b="0"/>
            <wp:docPr id="1790884301" name="Picture 17908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8430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7708" cy="4576598"/>
                    </a:xfrm>
                    <a:prstGeom prst="rect">
                      <a:avLst/>
                    </a:prstGeom>
                  </pic:spPr>
                </pic:pic>
              </a:graphicData>
            </a:graphic>
          </wp:inline>
        </w:drawing>
      </w:r>
    </w:p>
    <w:p w14:paraId="2FFB5067" w14:textId="77777777" w:rsidR="00FB713E" w:rsidRDefault="00FB713E" w:rsidP="0443449F">
      <w:pPr>
        <w:jc w:val="center"/>
        <w:rPr>
          <w:rFonts w:asciiTheme="minorHAnsi" w:eastAsiaTheme="minorEastAsia" w:hAnsiTheme="minorHAnsi" w:cstheme="minorBidi"/>
          <w:b/>
          <w:color w:val="FF0000"/>
        </w:rPr>
      </w:pPr>
    </w:p>
    <w:p w14:paraId="515159CB" w14:textId="3C3AA072" w:rsidR="004F6CB7" w:rsidRPr="00926F31" w:rsidRDefault="6C5CA7C7" w:rsidP="0443449F">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28</w:t>
      </w:r>
      <w:r w:rsidRPr="760746B1">
        <w:rPr>
          <w:rFonts w:asciiTheme="minorHAnsi" w:eastAsiaTheme="minorEastAsia" w:hAnsiTheme="minorHAnsi" w:cstheme="minorBidi"/>
          <w:b/>
          <w:color w:val="FF0000"/>
        </w:rPr>
        <w:t>: Payload Chamber</w:t>
      </w:r>
    </w:p>
    <w:p w14:paraId="0A71152A" w14:textId="68077148" w:rsidR="5AB3BE09" w:rsidRDefault="5AB3BE09" w:rsidP="5AB3BE09">
      <w:pPr>
        <w:jc w:val="center"/>
        <w:rPr>
          <w:rFonts w:asciiTheme="minorHAnsi" w:eastAsiaTheme="minorEastAsia" w:hAnsiTheme="minorHAnsi" w:cstheme="minorBidi"/>
          <w:b/>
          <w:bCs/>
          <w:color w:val="FF0000"/>
        </w:rPr>
      </w:pPr>
    </w:p>
    <w:p w14:paraId="3EDB6560" w14:textId="26489644" w:rsidR="004F6CB7" w:rsidRPr="00926F31" w:rsidRDefault="5F8F5B6B" w:rsidP="33B70C3E">
      <w:pPr>
        <w:jc w:val="center"/>
        <w:rPr>
          <w:rFonts w:asciiTheme="minorHAnsi" w:eastAsiaTheme="minorEastAsia" w:hAnsiTheme="minorHAnsi" w:cstheme="minorBidi"/>
          <w:b/>
          <w:bCs/>
          <w:color w:val="FF0000"/>
        </w:rPr>
      </w:pPr>
      <w:r>
        <w:rPr>
          <w:noProof/>
        </w:rPr>
        <w:drawing>
          <wp:inline distT="0" distB="0" distL="0" distR="0" wp14:anchorId="21EDFA4C" wp14:editId="60283178">
            <wp:extent cx="5048250" cy="2354232"/>
            <wp:effectExtent l="0" t="0" r="0" b="0"/>
            <wp:docPr id="1133862857" name="Picture 11338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862857"/>
                    <pic:cNvPicPr/>
                  </pic:nvPicPr>
                  <pic:blipFill>
                    <a:blip r:embed="rId56">
                      <a:extLst>
                        <a:ext uri="{28A0092B-C50C-407E-A947-70E740481C1C}">
                          <a14:useLocalDpi xmlns:a14="http://schemas.microsoft.com/office/drawing/2010/main" val="0"/>
                        </a:ext>
                      </a:extLst>
                    </a:blip>
                    <a:stretch>
                      <a:fillRect/>
                    </a:stretch>
                  </pic:blipFill>
                  <pic:spPr>
                    <a:xfrm>
                      <a:off x="0" y="0"/>
                      <a:ext cx="5048250" cy="2354232"/>
                    </a:xfrm>
                    <a:prstGeom prst="rect">
                      <a:avLst/>
                    </a:prstGeom>
                  </pic:spPr>
                </pic:pic>
              </a:graphicData>
            </a:graphic>
          </wp:inline>
        </w:drawing>
      </w:r>
    </w:p>
    <w:p w14:paraId="55BEB59D" w14:textId="77777777" w:rsidR="00FB713E" w:rsidRDefault="00FB713E" w:rsidP="5D0C7CE5">
      <w:pPr>
        <w:jc w:val="center"/>
        <w:rPr>
          <w:rFonts w:asciiTheme="minorHAnsi" w:eastAsiaTheme="minorEastAsia" w:hAnsiTheme="minorHAnsi" w:cstheme="minorBidi"/>
          <w:b/>
          <w:color w:val="FF0000"/>
        </w:rPr>
      </w:pPr>
    </w:p>
    <w:p w14:paraId="3DA3A60A" w14:textId="13F34C68" w:rsidR="004F6CB7" w:rsidRPr="00926F31" w:rsidRDefault="5F17EB4A" w:rsidP="5D0C7CE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29</w:t>
      </w:r>
      <w:r w:rsidRPr="760746B1">
        <w:rPr>
          <w:rFonts w:asciiTheme="minorHAnsi" w:eastAsiaTheme="minorEastAsia" w:hAnsiTheme="minorHAnsi" w:cstheme="minorBidi"/>
          <w:b/>
          <w:color w:val="FF0000"/>
        </w:rPr>
        <w:t>: Shell and Racks Close-Up Cross Section</w:t>
      </w:r>
    </w:p>
    <w:p w14:paraId="1B70E668" w14:textId="036AFD84" w:rsidR="004F6CB7" w:rsidRPr="00926F31" w:rsidRDefault="5F8F5B6B" w:rsidP="0E8B3F0D">
      <w:pPr>
        <w:jc w:val="center"/>
        <w:rPr>
          <w:rFonts w:ascii="Aptos" w:hAnsi="Aptos"/>
          <w:b/>
          <w:bCs/>
          <w:color w:val="000000" w:themeColor="text1"/>
        </w:rPr>
      </w:pPr>
      <w:r>
        <w:rPr>
          <w:noProof/>
        </w:rPr>
        <w:lastRenderedPageBreak/>
        <w:drawing>
          <wp:inline distT="0" distB="0" distL="0" distR="0" wp14:anchorId="163F0795" wp14:editId="4E5D0076">
            <wp:extent cx="3295650" cy="5943600"/>
            <wp:effectExtent l="0" t="0" r="0" b="0"/>
            <wp:docPr id="1337070264" name="Picture 13370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0702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5650" cy="5943600"/>
                    </a:xfrm>
                    <a:prstGeom prst="rect">
                      <a:avLst/>
                    </a:prstGeom>
                  </pic:spPr>
                </pic:pic>
              </a:graphicData>
            </a:graphic>
          </wp:inline>
        </w:drawing>
      </w:r>
    </w:p>
    <w:p w14:paraId="27CB3ED1" w14:textId="77777777" w:rsidR="00FB713E" w:rsidRDefault="00FB713E" w:rsidP="0E8B3F0D">
      <w:pPr>
        <w:jc w:val="center"/>
        <w:rPr>
          <w:rFonts w:asciiTheme="minorHAnsi" w:eastAsiaTheme="minorEastAsia" w:hAnsiTheme="minorHAnsi" w:cstheme="minorBidi"/>
          <w:b/>
          <w:color w:val="FF0000"/>
        </w:rPr>
      </w:pPr>
    </w:p>
    <w:p w14:paraId="45742EA2" w14:textId="0757CAB3" w:rsidR="004F6CB7" w:rsidRPr="00926F31" w:rsidRDefault="1C4EE6A6" w:rsidP="0E8B3F0D">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30:</w:t>
      </w:r>
      <w:r w:rsidRPr="760746B1">
        <w:rPr>
          <w:rFonts w:asciiTheme="minorHAnsi" w:eastAsiaTheme="minorEastAsia" w:hAnsiTheme="minorHAnsi" w:cstheme="minorBidi"/>
          <w:b/>
          <w:color w:val="FF0000"/>
        </w:rPr>
        <w:t xml:space="preserve"> Shell and Racks Sub-Assembly</w:t>
      </w:r>
    </w:p>
    <w:p w14:paraId="784C2518" w14:textId="6246BA8C" w:rsidR="004F6CB7" w:rsidRPr="00926F31" w:rsidRDefault="5F8F5B6B" w:rsidP="5110B5B2">
      <w:pPr>
        <w:jc w:val="center"/>
        <w:rPr>
          <w:rFonts w:asciiTheme="minorHAnsi" w:eastAsiaTheme="minorEastAsia" w:hAnsiTheme="minorHAnsi" w:cstheme="minorBidi"/>
          <w:b/>
          <w:bCs/>
          <w:color w:val="FF0000"/>
        </w:rPr>
      </w:pPr>
      <w:r>
        <w:rPr>
          <w:noProof/>
        </w:rPr>
        <w:lastRenderedPageBreak/>
        <w:drawing>
          <wp:inline distT="0" distB="0" distL="0" distR="0" wp14:anchorId="12EC8E43" wp14:editId="0DC80B0F">
            <wp:extent cx="5156612" cy="3784821"/>
            <wp:effectExtent l="0" t="0" r="6350" b="6350"/>
            <wp:docPr id="1202310480" name="Picture 12023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3104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59296" cy="3786791"/>
                    </a:xfrm>
                    <a:prstGeom prst="rect">
                      <a:avLst/>
                    </a:prstGeom>
                  </pic:spPr>
                </pic:pic>
              </a:graphicData>
            </a:graphic>
          </wp:inline>
        </w:drawing>
      </w:r>
    </w:p>
    <w:p w14:paraId="20A8EBF3" w14:textId="77777777" w:rsidR="00FB713E" w:rsidRDefault="00FB713E" w:rsidP="0C9D0573">
      <w:pPr>
        <w:jc w:val="center"/>
        <w:rPr>
          <w:rFonts w:asciiTheme="minorHAnsi" w:eastAsiaTheme="minorEastAsia" w:hAnsiTheme="minorHAnsi" w:cstheme="minorBidi"/>
          <w:b/>
          <w:color w:val="FF0000"/>
        </w:rPr>
      </w:pPr>
    </w:p>
    <w:p w14:paraId="3C704593" w14:textId="3C68B01B" w:rsidR="004F6CB7" w:rsidRPr="00926F31" w:rsidRDefault="7BC947F7" w:rsidP="0C9D0573">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31</w:t>
      </w:r>
      <w:r w:rsidRPr="760746B1">
        <w:rPr>
          <w:rFonts w:asciiTheme="minorHAnsi" w:eastAsiaTheme="minorEastAsia" w:hAnsiTheme="minorHAnsi" w:cstheme="minorBidi"/>
          <w:b/>
          <w:color w:val="FF0000"/>
        </w:rPr>
        <w:t>: TerraProbe Top View (Lid Off)</w:t>
      </w:r>
    </w:p>
    <w:p w14:paraId="34706BCD" w14:textId="761E4B48" w:rsidR="5110B5B2" w:rsidRDefault="5110B5B2" w:rsidP="5110B5B2">
      <w:pPr>
        <w:jc w:val="center"/>
        <w:rPr>
          <w:rFonts w:asciiTheme="minorHAnsi" w:eastAsiaTheme="minorEastAsia" w:hAnsiTheme="minorHAnsi" w:cstheme="minorBidi"/>
          <w:b/>
          <w:bCs/>
          <w:color w:val="FF0000"/>
        </w:rPr>
      </w:pPr>
    </w:p>
    <w:p w14:paraId="0AA1E86E" w14:textId="3EEC02EF" w:rsidR="004F6CB7" w:rsidRPr="00926F31" w:rsidRDefault="5F8F5B6B" w:rsidP="0CEA99C6">
      <w:pPr>
        <w:jc w:val="center"/>
        <w:rPr>
          <w:rFonts w:asciiTheme="minorHAnsi" w:eastAsiaTheme="minorEastAsia" w:hAnsiTheme="minorHAnsi" w:cstheme="minorBidi"/>
          <w:b/>
          <w:bCs/>
          <w:color w:val="FF0000"/>
        </w:rPr>
      </w:pPr>
      <w:r>
        <w:rPr>
          <w:noProof/>
        </w:rPr>
        <w:drawing>
          <wp:inline distT="0" distB="0" distL="0" distR="0" wp14:anchorId="60BE072D" wp14:editId="7873CE8E">
            <wp:extent cx="5153072" cy="3352800"/>
            <wp:effectExtent l="0" t="0" r="0" b="0"/>
            <wp:docPr id="62271209" name="Picture 6227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712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53072" cy="3352800"/>
                    </a:xfrm>
                    <a:prstGeom prst="rect">
                      <a:avLst/>
                    </a:prstGeom>
                  </pic:spPr>
                </pic:pic>
              </a:graphicData>
            </a:graphic>
          </wp:inline>
        </w:drawing>
      </w:r>
    </w:p>
    <w:p w14:paraId="7C24924F" w14:textId="77777777" w:rsidR="00FB713E" w:rsidRDefault="00FB713E" w:rsidP="2865A77B">
      <w:pPr>
        <w:jc w:val="center"/>
        <w:rPr>
          <w:rFonts w:asciiTheme="minorHAnsi" w:eastAsiaTheme="minorEastAsia" w:hAnsiTheme="minorHAnsi" w:cstheme="minorBidi"/>
          <w:b/>
          <w:color w:val="FF0000"/>
        </w:rPr>
      </w:pPr>
    </w:p>
    <w:p w14:paraId="7EC6EA7B" w14:textId="49166B70" w:rsidR="004F6CB7" w:rsidRPr="00926F31" w:rsidRDefault="4DEBEC5B" w:rsidP="2865A77B">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32</w:t>
      </w:r>
      <w:r w:rsidRPr="760746B1">
        <w:rPr>
          <w:rFonts w:asciiTheme="minorHAnsi" w:eastAsiaTheme="minorEastAsia" w:hAnsiTheme="minorHAnsi" w:cstheme="minorBidi"/>
          <w:b/>
          <w:color w:val="FF0000"/>
        </w:rPr>
        <w:t>: TerraProbe Top View (Lid On)</w:t>
      </w:r>
    </w:p>
    <w:p w14:paraId="613CAF30" w14:textId="77777777" w:rsidR="00FB713E" w:rsidRDefault="5F8F5B6B" w:rsidP="5D0C7CE5">
      <w:pPr>
        <w:jc w:val="center"/>
        <w:rPr>
          <w:rFonts w:asciiTheme="minorHAnsi" w:eastAsiaTheme="minorEastAsia" w:hAnsiTheme="minorHAnsi" w:cstheme="minorBidi"/>
          <w:b/>
          <w:color w:val="FF0000"/>
        </w:rPr>
      </w:pPr>
      <w:r>
        <w:rPr>
          <w:noProof/>
        </w:rPr>
        <w:lastRenderedPageBreak/>
        <w:drawing>
          <wp:inline distT="0" distB="0" distL="0" distR="0" wp14:anchorId="6E1661C1" wp14:editId="24695879">
            <wp:extent cx="4871893" cy="4317558"/>
            <wp:effectExtent l="0" t="0" r="5080" b="6985"/>
            <wp:docPr id="827620798" name="Picture 82762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2079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0311" cy="4325018"/>
                    </a:xfrm>
                    <a:prstGeom prst="rect">
                      <a:avLst/>
                    </a:prstGeom>
                  </pic:spPr>
                </pic:pic>
              </a:graphicData>
            </a:graphic>
          </wp:inline>
        </w:drawing>
      </w:r>
    </w:p>
    <w:p w14:paraId="265A879B" w14:textId="77777777" w:rsidR="00FB713E" w:rsidRDefault="00FB713E" w:rsidP="5D0C7CE5">
      <w:pPr>
        <w:jc w:val="center"/>
        <w:rPr>
          <w:rFonts w:asciiTheme="minorHAnsi" w:eastAsiaTheme="minorEastAsia" w:hAnsiTheme="minorHAnsi" w:cstheme="minorBidi"/>
          <w:b/>
          <w:color w:val="FF0000"/>
        </w:rPr>
      </w:pPr>
    </w:p>
    <w:p w14:paraId="386A8579" w14:textId="5884DCAB" w:rsidR="004F6CB7" w:rsidRDefault="2CF4D5AF" w:rsidP="5D0C7CE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33</w:t>
      </w:r>
      <w:r w:rsidRPr="760746B1">
        <w:rPr>
          <w:rFonts w:asciiTheme="minorHAnsi" w:eastAsiaTheme="minorEastAsia" w:hAnsiTheme="minorHAnsi" w:cstheme="minorBidi"/>
          <w:b/>
          <w:color w:val="FF0000"/>
        </w:rPr>
        <w:t>: Shaft, Key, and Pinion Close-Up</w:t>
      </w:r>
    </w:p>
    <w:p w14:paraId="6C81B623" w14:textId="77777777" w:rsidR="00FB713E" w:rsidRPr="00926F31" w:rsidRDefault="00FB713E" w:rsidP="5D0C7CE5">
      <w:pPr>
        <w:jc w:val="center"/>
        <w:rPr>
          <w:rFonts w:asciiTheme="minorHAnsi" w:eastAsiaTheme="minorEastAsia" w:hAnsiTheme="minorHAnsi" w:cstheme="minorBidi"/>
          <w:b/>
          <w:color w:val="FF0000"/>
        </w:rPr>
      </w:pPr>
    </w:p>
    <w:p w14:paraId="2D3689CC" w14:textId="77777777" w:rsidR="00FB713E" w:rsidRDefault="5F8F5B6B" w:rsidP="7063319A">
      <w:pPr>
        <w:jc w:val="center"/>
        <w:rPr>
          <w:rFonts w:asciiTheme="minorHAnsi" w:eastAsiaTheme="minorEastAsia" w:hAnsiTheme="minorHAnsi" w:cstheme="minorBidi"/>
          <w:b/>
          <w:color w:val="FF0000"/>
        </w:rPr>
      </w:pPr>
      <w:r>
        <w:rPr>
          <w:noProof/>
        </w:rPr>
        <w:drawing>
          <wp:inline distT="0" distB="0" distL="0" distR="0" wp14:anchorId="76C9C58D" wp14:editId="48A6509D">
            <wp:extent cx="5943600" cy="2886075"/>
            <wp:effectExtent l="0" t="0" r="0" b="0"/>
            <wp:docPr id="419201664" name="Picture 4192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01664"/>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62E44D92" w14:textId="77777777" w:rsidR="00FB713E" w:rsidRDefault="00FB713E" w:rsidP="7063319A">
      <w:pPr>
        <w:jc w:val="center"/>
        <w:rPr>
          <w:rFonts w:asciiTheme="minorHAnsi" w:eastAsiaTheme="minorEastAsia" w:hAnsiTheme="minorHAnsi" w:cstheme="minorBidi"/>
          <w:b/>
          <w:color w:val="FF0000"/>
        </w:rPr>
      </w:pPr>
    </w:p>
    <w:p w14:paraId="76F13804" w14:textId="51D44E25" w:rsidR="004F6CB7" w:rsidRPr="00926F31" w:rsidRDefault="39C17251" w:rsidP="7063319A">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34</w:t>
      </w:r>
      <w:r w:rsidRPr="760746B1">
        <w:rPr>
          <w:rFonts w:asciiTheme="minorHAnsi" w:eastAsiaTheme="minorEastAsia" w:hAnsiTheme="minorHAnsi" w:cstheme="minorBidi"/>
          <w:b/>
          <w:color w:val="FF0000"/>
        </w:rPr>
        <w:t>: TerraProbe Side View Cross Section</w:t>
      </w:r>
    </w:p>
    <w:p w14:paraId="11955361" w14:textId="7A1BB84D" w:rsidR="004F6CB7" w:rsidRPr="00926F31" w:rsidRDefault="004F6CB7" w:rsidP="7063319A">
      <w:pPr>
        <w:jc w:val="center"/>
        <w:rPr>
          <w:rFonts w:ascii="Aptos" w:hAnsi="Aptos"/>
          <w:b/>
          <w:bCs/>
          <w:color w:val="000000" w:themeColor="text1"/>
        </w:rPr>
      </w:pPr>
    </w:p>
    <w:p w14:paraId="5CB217D1" w14:textId="77777777" w:rsidR="00FB713E" w:rsidRDefault="5F8F5B6B" w:rsidP="5D0C7CE5">
      <w:pPr>
        <w:jc w:val="center"/>
        <w:rPr>
          <w:rFonts w:asciiTheme="minorHAnsi" w:eastAsiaTheme="minorEastAsia" w:hAnsiTheme="minorHAnsi" w:cstheme="minorBidi"/>
          <w:b/>
          <w:color w:val="FF0000"/>
        </w:rPr>
      </w:pPr>
      <w:r>
        <w:rPr>
          <w:noProof/>
        </w:rPr>
        <w:drawing>
          <wp:inline distT="0" distB="0" distL="0" distR="0" wp14:anchorId="32029ECF" wp14:editId="05EE1D85">
            <wp:extent cx="4184493" cy="3339548"/>
            <wp:effectExtent l="0" t="0" r="6985" b="0"/>
            <wp:docPr id="1631421051" name="Picture 163142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4210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94100" cy="3347215"/>
                    </a:xfrm>
                    <a:prstGeom prst="rect">
                      <a:avLst/>
                    </a:prstGeom>
                  </pic:spPr>
                </pic:pic>
              </a:graphicData>
            </a:graphic>
          </wp:inline>
        </w:drawing>
      </w:r>
    </w:p>
    <w:p w14:paraId="758931CF" w14:textId="77777777" w:rsidR="00FB713E" w:rsidRDefault="00FB713E" w:rsidP="5D0C7CE5">
      <w:pPr>
        <w:jc w:val="center"/>
        <w:rPr>
          <w:rFonts w:asciiTheme="minorHAnsi" w:eastAsiaTheme="minorEastAsia" w:hAnsiTheme="minorHAnsi" w:cstheme="minorBidi"/>
          <w:b/>
          <w:color w:val="FF0000"/>
        </w:rPr>
      </w:pPr>
    </w:p>
    <w:p w14:paraId="0ED959B1" w14:textId="28BDE8BA" w:rsidR="004F6CB7" w:rsidRPr="00926F31" w:rsidRDefault="32BA1776" w:rsidP="5D0C7CE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35</w:t>
      </w:r>
      <w:r w:rsidRPr="760746B1">
        <w:rPr>
          <w:rFonts w:asciiTheme="minorHAnsi" w:eastAsiaTheme="minorEastAsia" w:hAnsiTheme="minorHAnsi" w:cstheme="minorBidi"/>
          <w:b/>
          <w:color w:val="FF0000"/>
        </w:rPr>
        <w:t>: TerraProbe Angled View (Front Panel Removed)</w:t>
      </w:r>
    </w:p>
    <w:p w14:paraId="366D71A2" w14:textId="15C778B5" w:rsidR="004F6CB7" w:rsidRPr="00926F31" w:rsidRDefault="004F6CB7" w:rsidP="0443449F">
      <w:pPr>
        <w:jc w:val="center"/>
        <w:rPr>
          <w:color w:val="FF0000"/>
        </w:rPr>
      </w:pPr>
    </w:p>
    <w:p w14:paraId="13D0241F" w14:textId="1A90C2D7" w:rsidR="004F6CB7" w:rsidRPr="00926F31" w:rsidRDefault="5F8F5B6B" w:rsidP="5D2AE36D">
      <w:pPr>
        <w:jc w:val="center"/>
        <w:rPr>
          <w:rFonts w:asciiTheme="minorHAnsi" w:eastAsiaTheme="minorEastAsia" w:hAnsiTheme="minorHAnsi" w:cstheme="minorBidi"/>
          <w:b/>
          <w:bCs/>
          <w:color w:val="FF0000"/>
        </w:rPr>
      </w:pPr>
      <w:r>
        <w:rPr>
          <w:noProof/>
        </w:rPr>
        <w:drawing>
          <wp:inline distT="0" distB="0" distL="0" distR="0" wp14:anchorId="5428159C" wp14:editId="667DDF58">
            <wp:extent cx="4444779" cy="3376322"/>
            <wp:effectExtent l="0" t="0" r="0" b="0"/>
            <wp:docPr id="434001" name="Picture 43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0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49818" cy="3380150"/>
                    </a:xfrm>
                    <a:prstGeom prst="rect">
                      <a:avLst/>
                    </a:prstGeom>
                  </pic:spPr>
                </pic:pic>
              </a:graphicData>
            </a:graphic>
          </wp:inline>
        </w:drawing>
      </w:r>
    </w:p>
    <w:p w14:paraId="499FDB6E" w14:textId="77777777" w:rsidR="00FB713E" w:rsidRDefault="00FB713E" w:rsidP="72807575">
      <w:pPr>
        <w:jc w:val="center"/>
        <w:rPr>
          <w:rFonts w:asciiTheme="minorHAnsi" w:eastAsiaTheme="minorEastAsia" w:hAnsiTheme="minorHAnsi" w:cstheme="minorBidi"/>
          <w:b/>
          <w:color w:val="FF0000"/>
        </w:rPr>
      </w:pPr>
    </w:p>
    <w:p w14:paraId="45CF6106" w14:textId="15A199CD" w:rsidR="004F6CB7" w:rsidRPr="00926F31" w:rsidRDefault="7D99C08C" w:rsidP="7280757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36</w:t>
      </w:r>
      <w:r w:rsidRPr="760746B1">
        <w:rPr>
          <w:rFonts w:asciiTheme="minorHAnsi" w:eastAsiaTheme="minorEastAsia" w:hAnsiTheme="minorHAnsi" w:cstheme="minorBidi"/>
          <w:b/>
          <w:color w:val="FF0000"/>
        </w:rPr>
        <w:t>: TerraProbe Front View Cross Section</w:t>
      </w:r>
    </w:p>
    <w:p w14:paraId="19EC9EBF" w14:textId="259804EA" w:rsidR="5D2AE36D" w:rsidRDefault="5D2AE36D" w:rsidP="5D2AE36D">
      <w:pPr>
        <w:jc w:val="center"/>
        <w:rPr>
          <w:rFonts w:asciiTheme="minorHAnsi" w:eastAsiaTheme="minorEastAsia" w:hAnsiTheme="minorHAnsi" w:cstheme="minorBidi"/>
          <w:b/>
          <w:bCs/>
          <w:color w:val="FF0000"/>
        </w:rPr>
      </w:pPr>
    </w:p>
    <w:p w14:paraId="38E16A06" w14:textId="1953CDA4" w:rsidR="004F6CB7" w:rsidRPr="00926F31" w:rsidRDefault="5F8F5B6B" w:rsidP="6B7EF3C7">
      <w:pPr>
        <w:jc w:val="center"/>
        <w:rPr>
          <w:rFonts w:asciiTheme="minorHAnsi" w:eastAsiaTheme="minorEastAsia" w:hAnsiTheme="minorHAnsi" w:cstheme="minorBidi"/>
          <w:b/>
          <w:bCs/>
          <w:color w:val="FF0000"/>
        </w:rPr>
      </w:pPr>
      <w:r>
        <w:rPr>
          <w:noProof/>
        </w:rPr>
        <w:lastRenderedPageBreak/>
        <w:drawing>
          <wp:inline distT="0" distB="0" distL="0" distR="0" wp14:anchorId="7F32FBBF" wp14:editId="093308D3">
            <wp:extent cx="5305750" cy="3486150"/>
            <wp:effectExtent l="0" t="0" r="0" b="0"/>
            <wp:docPr id="107647695" name="Picture 10764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476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5750" cy="3486150"/>
                    </a:xfrm>
                    <a:prstGeom prst="rect">
                      <a:avLst/>
                    </a:prstGeom>
                  </pic:spPr>
                </pic:pic>
              </a:graphicData>
            </a:graphic>
          </wp:inline>
        </w:drawing>
      </w:r>
    </w:p>
    <w:p w14:paraId="5F38DEB8" w14:textId="77777777" w:rsidR="00FB713E" w:rsidRDefault="00FB713E" w:rsidP="343E9A49">
      <w:pPr>
        <w:jc w:val="center"/>
        <w:rPr>
          <w:rFonts w:asciiTheme="minorHAnsi" w:eastAsiaTheme="minorEastAsia" w:hAnsiTheme="minorHAnsi" w:cstheme="minorBidi"/>
          <w:b/>
          <w:color w:val="FF0000"/>
        </w:rPr>
      </w:pPr>
    </w:p>
    <w:p w14:paraId="34D9CD7C" w14:textId="120AFB7B" w:rsidR="004F6CB7" w:rsidRDefault="1B2EEDD3" w:rsidP="343E9A49">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37</w:t>
      </w:r>
      <w:r w:rsidRPr="760746B1">
        <w:rPr>
          <w:rFonts w:asciiTheme="minorHAnsi" w:eastAsiaTheme="minorEastAsia" w:hAnsiTheme="minorHAnsi" w:cstheme="minorBidi"/>
          <w:b/>
          <w:color w:val="FF0000"/>
        </w:rPr>
        <w:t>: Gear, Rack, and Pinion Close-Up</w:t>
      </w:r>
    </w:p>
    <w:p w14:paraId="59B16E2A" w14:textId="77777777" w:rsidR="009C6081" w:rsidRDefault="009C6081" w:rsidP="343E9A49">
      <w:pPr>
        <w:jc w:val="center"/>
        <w:rPr>
          <w:rFonts w:asciiTheme="minorHAnsi" w:eastAsiaTheme="minorEastAsia" w:hAnsiTheme="minorHAnsi" w:cstheme="minorBidi"/>
          <w:b/>
          <w:color w:val="FF0000"/>
        </w:rPr>
      </w:pPr>
    </w:p>
    <w:p w14:paraId="4461A741" w14:textId="715A4AD7" w:rsidR="009C6081" w:rsidRDefault="009C6081" w:rsidP="343E9A49">
      <w:pPr>
        <w:jc w:val="center"/>
        <w:rPr>
          <w:rFonts w:asciiTheme="minorHAnsi" w:eastAsiaTheme="minorEastAsia" w:hAnsiTheme="minorHAnsi" w:cstheme="minorBidi"/>
          <w:b/>
          <w:color w:val="FF0000"/>
        </w:rPr>
      </w:pPr>
      <w:r w:rsidRPr="00897F3E">
        <w:rPr>
          <w:noProof/>
          <w:color w:val="FF0000"/>
        </w:rPr>
        <w:drawing>
          <wp:inline distT="0" distB="0" distL="0" distR="0" wp14:anchorId="2FF61F54" wp14:editId="101CB1DC">
            <wp:extent cx="3524250" cy="3270098"/>
            <wp:effectExtent l="0" t="0" r="0" b="6985"/>
            <wp:docPr id="510513036" name="Picture 5105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526875" cy="3272533"/>
                    </a:xfrm>
                    <a:prstGeom prst="rect">
                      <a:avLst/>
                    </a:prstGeom>
                  </pic:spPr>
                </pic:pic>
              </a:graphicData>
            </a:graphic>
          </wp:inline>
        </w:drawing>
      </w:r>
    </w:p>
    <w:p w14:paraId="25E02F0B" w14:textId="77777777" w:rsidR="009C6081" w:rsidRDefault="009C6081" w:rsidP="343E9A49">
      <w:pPr>
        <w:jc w:val="center"/>
        <w:rPr>
          <w:rFonts w:asciiTheme="minorHAnsi" w:eastAsiaTheme="minorEastAsia" w:hAnsiTheme="minorHAnsi" w:cstheme="minorBidi"/>
          <w:b/>
          <w:color w:val="FF0000"/>
        </w:rPr>
      </w:pPr>
    </w:p>
    <w:p w14:paraId="7160D758" w14:textId="463CDCCF" w:rsidR="009C6081" w:rsidRDefault="009C6081" w:rsidP="009C6081">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Pr>
          <w:rFonts w:asciiTheme="minorHAnsi" w:eastAsiaTheme="minorEastAsia" w:hAnsiTheme="minorHAnsi" w:cstheme="minorBidi"/>
          <w:b/>
          <w:color w:val="FF0000"/>
        </w:rPr>
        <w:t>38</w:t>
      </w:r>
      <w:r w:rsidRPr="760746B1">
        <w:rPr>
          <w:rFonts w:asciiTheme="minorHAnsi" w:eastAsiaTheme="minorEastAsia" w:hAnsiTheme="minorHAnsi" w:cstheme="minorBidi"/>
          <w:b/>
          <w:color w:val="FF0000"/>
        </w:rPr>
        <w:t xml:space="preserve">: </w:t>
      </w:r>
      <w:r>
        <w:rPr>
          <w:rFonts w:asciiTheme="minorHAnsi" w:eastAsiaTheme="minorEastAsia" w:hAnsiTheme="minorHAnsi" w:cstheme="minorBidi"/>
          <w:b/>
          <w:color w:val="FF0000"/>
        </w:rPr>
        <w:t>Soil Testing Probe (NPK &amp; Moisture)</w:t>
      </w:r>
    </w:p>
    <w:p w14:paraId="616B6DD1" w14:textId="77777777" w:rsidR="009C6081" w:rsidRPr="00926F31" w:rsidRDefault="009C6081" w:rsidP="343E9A49">
      <w:pPr>
        <w:jc w:val="center"/>
        <w:rPr>
          <w:rFonts w:asciiTheme="minorHAnsi" w:eastAsiaTheme="minorEastAsia" w:hAnsiTheme="minorHAnsi" w:cstheme="minorBidi"/>
          <w:b/>
          <w:color w:val="FF0000"/>
        </w:rPr>
      </w:pPr>
    </w:p>
    <w:p w14:paraId="72227758" w14:textId="77777777" w:rsidR="004F6CB7" w:rsidRPr="00926F31" w:rsidRDefault="5F8F5B6B" w:rsidP="0443449F">
      <w:pPr>
        <w:jc w:val="center"/>
        <w:rPr>
          <w:rFonts w:ascii="Aptos" w:hAnsi="Aptos"/>
          <w:b/>
          <w:bCs/>
          <w:color w:val="000000" w:themeColor="text1"/>
        </w:rPr>
      </w:pPr>
      <w:r>
        <w:rPr>
          <w:noProof/>
        </w:rPr>
        <w:lastRenderedPageBreak/>
        <w:drawing>
          <wp:inline distT="0" distB="0" distL="0" distR="0" wp14:anchorId="7EF47EF5" wp14:editId="58768948">
            <wp:extent cx="3042954" cy="7219784"/>
            <wp:effectExtent l="0" t="0" r="5080" b="635"/>
            <wp:docPr id="1846617453" name="Picture 18466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617453"/>
                    <pic:cNvPicPr/>
                  </pic:nvPicPr>
                  <pic:blipFill>
                    <a:blip r:embed="rId65">
                      <a:extLst>
                        <a:ext uri="{28A0092B-C50C-407E-A947-70E740481C1C}">
                          <a14:useLocalDpi xmlns:a14="http://schemas.microsoft.com/office/drawing/2010/main" val="0"/>
                        </a:ext>
                      </a:extLst>
                    </a:blip>
                    <a:stretch>
                      <a:fillRect/>
                    </a:stretch>
                  </pic:blipFill>
                  <pic:spPr>
                    <a:xfrm>
                      <a:off x="0" y="0"/>
                      <a:ext cx="3051293" cy="7239568"/>
                    </a:xfrm>
                    <a:prstGeom prst="rect">
                      <a:avLst/>
                    </a:prstGeom>
                  </pic:spPr>
                </pic:pic>
              </a:graphicData>
            </a:graphic>
          </wp:inline>
        </w:drawing>
      </w:r>
    </w:p>
    <w:p w14:paraId="20CF32E3" w14:textId="77777777" w:rsidR="00FB713E" w:rsidRDefault="00FB713E" w:rsidP="068384B5">
      <w:pPr>
        <w:jc w:val="center"/>
        <w:rPr>
          <w:rFonts w:asciiTheme="minorHAnsi" w:eastAsiaTheme="minorEastAsia" w:hAnsiTheme="minorHAnsi" w:cstheme="minorBidi"/>
          <w:b/>
          <w:color w:val="FF0000"/>
        </w:rPr>
      </w:pPr>
    </w:p>
    <w:p w14:paraId="619A4C0E" w14:textId="08B01763" w:rsidR="068384B5" w:rsidRDefault="234DA548" w:rsidP="068384B5">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sidR="00FB713E">
        <w:rPr>
          <w:rFonts w:asciiTheme="minorHAnsi" w:eastAsiaTheme="minorEastAsia" w:hAnsiTheme="minorHAnsi" w:cstheme="minorBidi"/>
          <w:b/>
          <w:color w:val="FF0000"/>
        </w:rPr>
        <w:t>38</w:t>
      </w:r>
      <w:r w:rsidRPr="760746B1">
        <w:rPr>
          <w:rFonts w:asciiTheme="minorHAnsi" w:eastAsiaTheme="minorEastAsia" w:hAnsiTheme="minorHAnsi" w:cstheme="minorBidi"/>
          <w:b/>
          <w:color w:val="FF0000"/>
        </w:rPr>
        <w:t>: Shell and Rack Sub-Assembly Cross Section</w:t>
      </w:r>
    </w:p>
    <w:p w14:paraId="4ED0B2BE" w14:textId="287EC3FD" w:rsidR="0443449F" w:rsidRDefault="0443449F" w:rsidP="0443449F">
      <w:pPr>
        <w:jc w:val="both"/>
        <w:rPr>
          <w:rFonts w:ascii="Aptos" w:hAnsi="Aptos"/>
          <w:b/>
          <w:bCs/>
          <w:color w:val="000000" w:themeColor="text1"/>
        </w:rPr>
      </w:pPr>
    </w:p>
    <w:p w14:paraId="3A1C69D7" w14:textId="77777777" w:rsidR="00614BE0" w:rsidRDefault="00614BE0" w:rsidP="0443449F">
      <w:pPr>
        <w:jc w:val="both"/>
        <w:rPr>
          <w:rFonts w:ascii="Aptos" w:hAnsi="Aptos"/>
          <w:b/>
          <w:bCs/>
          <w:color w:val="000000" w:themeColor="text1"/>
        </w:rPr>
      </w:pPr>
    </w:p>
    <w:p w14:paraId="1C934BF5" w14:textId="77777777" w:rsidR="00614BE0" w:rsidRDefault="00614BE0" w:rsidP="0443449F">
      <w:pPr>
        <w:jc w:val="both"/>
        <w:rPr>
          <w:rFonts w:ascii="Aptos" w:hAnsi="Aptos"/>
          <w:b/>
          <w:bCs/>
          <w:color w:val="000000" w:themeColor="text1"/>
        </w:rPr>
      </w:pPr>
    </w:p>
    <w:p w14:paraId="45B346CD" w14:textId="34AA890D" w:rsidR="00614BE0" w:rsidRDefault="00614BE0" w:rsidP="00614BE0">
      <w:pPr>
        <w:jc w:val="center"/>
        <w:rPr>
          <w:rFonts w:ascii="Aptos" w:hAnsi="Aptos"/>
          <w:b/>
          <w:bCs/>
          <w:color w:val="000000" w:themeColor="text1"/>
        </w:rPr>
      </w:pPr>
      <w:r w:rsidRPr="00897F3E">
        <w:rPr>
          <w:rFonts w:ascii="Aptos" w:hAnsi="Aptos"/>
          <w:b/>
          <w:noProof/>
          <w:color w:val="FF0000"/>
        </w:rPr>
        <w:lastRenderedPageBreak/>
        <w:drawing>
          <wp:inline distT="0" distB="0" distL="0" distR="0" wp14:anchorId="0D587D2F" wp14:editId="7508B5C8">
            <wp:extent cx="4723695" cy="3609892"/>
            <wp:effectExtent l="0" t="0" r="1270" b="0"/>
            <wp:docPr id="186255642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6366" name="Picture 1" descr="A diagram of a circuit board&#10;&#10;AI-generated content may be incorrect."/>
                    <pic:cNvPicPr/>
                  </pic:nvPicPr>
                  <pic:blipFill>
                    <a:blip r:embed="rId20"/>
                    <a:stretch>
                      <a:fillRect/>
                    </a:stretch>
                  </pic:blipFill>
                  <pic:spPr>
                    <a:xfrm>
                      <a:off x="0" y="0"/>
                      <a:ext cx="4735203" cy="3618686"/>
                    </a:xfrm>
                    <a:prstGeom prst="rect">
                      <a:avLst/>
                    </a:prstGeom>
                  </pic:spPr>
                </pic:pic>
              </a:graphicData>
            </a:graphic>
          </wp:inline>
        </w:drawing>
      </w:r>
    </w:p>
    <w:p w14:paraId="4015BB73" w14:textId="72BF11F4" w:rsidR="0443449F" w:rsidRDefault="0443449F" w:rsidP="0443449F">
      <w:pPr>
        <w:jc w:val="both"/>
        <w:rPr>
          <w:rFonts w:ascii="Aptos" w:hAnsi="Aptos"/>
          <w:b/>
          <w:bCs/>
          <w:color w:val="000000" w:themeColor="text1"/>
        </w:rPr>
      </w:pPr>
    </w:p>
    <w:p w14:paraId="4D029176" w14:textId="044086E7" w:rsidR="00614BE0" w:rsidRDefault="00614BE0" w:rsidP="00614BE0">
      <w:pPr>
        <w:jc w:val="center"/>
        <w:rPr>
          <w:rFonts w:asciiTheme="minorHAnsi" w:eastAsiaTheme="minorEastAsia" w:hAnsiTheme="minorHAnsi" w:cstheme="minorBidi"/>
          <w:b/>
          <w:color w:val="FF0000"/>
        </w:rPr>
      </w:pPr>
      <w:r w:rsidRPr="760746B1">
        <w:rPr>
          <w:rFonts w:asciiTheme="minorHAnsi" w:eastAsiaTheme="minorEastAsia" w:hAnsiTheme="minorHAnsi" w:cstheme="minorBidi"/>
          <w:b/>
          <w:color w:val="FF0000"/>
        </w:rPr>
        <w:t xml:space="preserve">Figure </w:t>
      </w:r>
      <w:r>
        <w:rPr>
          <w:rFonts w:asciiTheme="minorHAnsi" w:eastAsiaTheme="minorEastAsia" w:hAnsiTheme="minorHAnsi" w:cstheme="minorBidi"/>
          <w:b/>
          <w:color w:val="FF0000"/>
        </w:rPr>
        <w:t>39</w:t>
      </w:r>
      <w:r w:rsidRPr="760746B1">
        <w:rPr>
          <w:rFonts w:asciiTheme="minorHAnsi" w:eastAsiaTheme="minorEastAsia" w:hAnsiTheme="minorHAnsi" w:cstheme="minorBidi"/>
          <w:b/>
          <w:color w:val="FF0000"/>
        </w:rPr>
        <w:t xml:space="preserve">: </w:t>
      </w:r>
      <w:r>
        <w:rPr>
          <w:rFonts w:asciiTheme="minorHAnsi" w:eastAsiaTheme="minorEastAsia" w:hAnsiTheme="minorHAnsi" w:cstheme="minorBidi"/>
          <w:b/>
          <w:color w:val="FF0000"/>
        </w:rPr>
        <w:t>Electrical Diagram of Motor Controller System</w:t>
      </w:r>
    </w:p>
    <w:p w14:paraId="2669F878" w14:textId="77777777" w:rsidR="00614BE0" w:rsidRDefault="00614BE0" w:rsidP="50104449">
      <w:pPr>
        <w:jc w:val="both"/>
        <w:rPr>
          <w:rFonts w:ascii="Aptos" w:eastAsiaTheme="majorEastAsia" w:hAnsi="Aptos"/>
          <w:b/>
          <w:color w:val="000000" w:themeColor="text1"/>
        </w:rPr>
      </w:pPr>
    </w:p>
    <w:p w14:paraId="61908004" w14:textId="77777777" w:rsidR="00614BE0" w:rsidRDefault="00614BE0" w:rsidP="00614BE0">
      <w:pPr>
        <w:jc w:val="center"/>
        <w:rPr>
          <w:rFonts w:ascii="Aptos" w:eastAsiaTheme="majorEastAsia" w:hAnsi="Aptos"/>
          <w:b/>
          <w:color w:val="000000" w:themeColor="text1"/>
        </w:rPr>
      </w:pPr>
      <w:r>
        <w:rPr>
          <w:noProof/>
        </w:rPr>
        <w:drawing>
          <wp:inline distT="0" distB="0" distL="0" distR="0" wp14:anchorId="7285F7AC" wp14:editId="3DB02B9A">
            <wp:extent cx="4369440" cy="3381375"/>
            <wp:effectExtent l="0" t="0" r="0" b="0"/>
            <wp:docPr id="808676689" name="Picture 808676689" descr="A diagram of a sensor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76689" name="Picture 808676689" descr="A diagram of a sensor control syste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377236" cy="3387408"/>
                    </a:xfrm>
                    <a:prstGeom prst="rect">
                      <a:avLst/>
                    </a:prstGeom>
                  </pic:spPr>
                </pic:pic>
              </a:graphicData>
            </a:graphic>
          </wp:inline>
        </w:drawing>
      </w:r>
    </w:p>
    <w:p w14:paraId="3F2C43A9" w14:textId="77777777" w:rsidR="00614BE0" w:rsidRDefault="00614BE0" w:rsidP="00614BE0">
      <w:pPr>
        <w:rPr>
          <w:rFonts w:ascii="Aptos" w:eastAsiaTheme="majorEastAsia" w:hAnsi="Aptos"/>
          <w:b/>
          <w:color w:val="000000" w:themeColor="text1"/>
        </w:rPr>
      </w:pPr>
    </w:p>
    <w:p w14:paraId="7CD3F5EF" w14:textId="77777777" w:rsidR="00614BE0" w:rsidRDefault="00614BE0" w:rsidP="00614BE0">
      <w:pPr>
        <w:jc w:val="center"/>
        <w:rPr>
          <w:rFonts w:ascii="Aptos" w:eastAsiaTheme="majorEastAsia" w:hAnsi="Aptos"/>
          <w:b/>
          <w:color w:val="FF0000"/>
        </w:rPr>
      </w:pPr>
      <w:r w:rsidRPr="00614BE0">
        <w:rPr>
          <w:rFonts w:ascii="Aptos" w:eastAsiaTheme="majorEastAsia" w:hAnsi="Aptos"/>
          <w:b/>
          <w:color w:val="FF0000"/>
        </w:rPr>
        <w:t>Figure 40: Electrical Diagram of Soil Testing Probe (Data Acquisition System)</w:t>
      </w:r>
    </w:p>
    <w:p w14:paraId="0583780E" w14:textId="77777777" w:rsidR="00614BE0" w:rsidRDefault="00614BE0" w:rsidP="00614BE0">
      <w:pPr>
        <w:jc w:val="center"/>
        <w:rPr>
          <w:rFonts w:ascii="Aptos" w:eastAsiaTheme="majorEastAsia" w:hAnsi="Aptos"/>
          <w:b/>
          <w:color w:val="FF0000"/>
        </w:rPr>
      </w:pPr>
    </w:p>
    <w:p w14:paraId="0B14F716" w14:textId="77777777" w:rsidR="00614BE0" w:rsidRDefault="00614BE0" w:rsidP="00614BE0">
      <w:pPr>
        <w:jc w:val="center"/>
        <w:rPr>
          <w:rFonts w:ascii="Aptos" w:eastAsiaTheme="majorEastAsia" w:hAnsi="Aptos"/>
          <w:b/>
          <w:color w:val="FF0000"/>
        </w:rPr>
      </w:pPr>
    </w:p>
    <w:p w14:paraId="4D285772" w14:textId="77777777" w:rsidR="00614BE0" w:rsidRDefault="00614BE0" w:rsidP="00614BE0">
      <w:pPr>
        <w:jc w:val="center"/>
        <w:rPr>
          <w:rFonts w:ascii="Aptos" w:eastAsiaTheme="majorEastAsia" w:hAnsi="Aptos"/>
          <w:b/>
          <w:color w:val="FF0000"/>
        </w:rPr>
      </w:pPr>
      <w:r w:rsidRPr="00897F3E">
        <w:rPr>
          <w:rFonts w:ascii="Aptos" w:hAnsi="Aptos"/>
          <w:b/>
          <w:bCs/>
          <w:noProof/>
          <w:color w:val="FF0000"/>
        </w:rPr>
        <w:drawing>
          <wp:inline distT="0" distB="0" distL="0" distR="0" wp14:anchorId="478234CA" wp14:editId="69300E3C">
            <wp:extent cx="5918200" cy="3326458"/>
            <wp:effectExtent l="0" t="0" r="0" b="1270"/>
            <wp:docPr id="1631033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7496" name="Picture 1" descr="A screenshot of a computer screen&#10;&#10;AI-generated content may be incorrect."/>
                    <pic:cNvPicPr/>
                  </pic:nvPicPr>
                  <pic:blipFill>
                    <a:blip r:embed="rId23"/>
                    <a:stretch>
                      <a:fillRect/>
                    </a:stretch>
                  </pic:blipFill>
                  <pic:spPr>
                    <a:xfrm>
                      <a:off x="0" y="0"/>
                      <a:ext cx="5944850" cy="3341437"/>
                    </a:xfrm>
                    <a:prstGeom prst="rect">
                      <a:avLst/>
                    </a:prstGeom>
                  </pic:spPr>
                </pic:pic>
              </a:graphicData>
            </a:graphic>
          </wp:inline>
        </w:drawing>
      </w:r>
    </w:p>
    <w:p w14:paraId="40D9B075" w14:textId="77777777" w:rsidR="00614BE0" w:rsidRDefault="00614BE0" w:rsidP="00614BE0">
      <w:pPr>
        <w:rPr>
          <w:rFonts w:ascii="Aptos" w:eastAsiaTheme="majorEastAsia" w:hAnsi="Aptos"/>
          <w:b/>
          <w:color w:val="FF0000"/>
        </w:rPr>
      </w:pPr>
    </w:p>
    <w:p w14:paraId="181DA875" w14:textId="77777777" w:rsidR="00614BE0" w:rsidRDefault="00614BE0" w:rsidP="003F7FA7">
      <w:pPr>
        <w:jc w:val="center"/>
        <w:rPr>
          <w:rFonts w:ascii="Aptos" w:eastAsiaTheme="majorEastAsia" w:hAnsi="Aptos"/>
          <w:b/>
          <w:color w:val="FF0000"/>
        </w:rPr>
      </w:pPr>
      <w:r w:rsidRPr="00614BE0">
        <w:rPr>
          <w:rFonts w:ascii="Aptos" w:eastAsiaTheme="majorEastAsia" w:hAnsi="Aptos"/>
          <w:b/>
          <w:color w:val="FF0000"/>
        </w:rPr>
        <w:t>Figure 4</w:t>
      </w:r>
      <w:r>
        <w:rPr>
          <w:rFonts w:ascii="Aptos" w:eastAsiaTheme="majorEastAsia" w:hAnsi="Aptos"/>
          <w:b/>
          <w:color w:val="FF0000"/>
        </w:rPr>
        <w:t>1</w:t>
      </w:r>
      <w:r w:rsidRPr="00614BE0">
        <w:rPr>
          <w:rFonts w:ascii="Aptos" w:eastAsiaTheme="majorEastAsia" w:hAnsi="Aptos"/>
          <w:b/>
          <w:color w:val="FF0000"/>
        </w:rPr>
        <w:t xml:space="preserve">: </w:t>
      </w:r>
      <w:r>
        <w:rPr>
          <w:rFonts w:ascii="Aptos" w:eastAsiaTheme="majorEastAsia" w:hAnsi="Aptos"/>
          <w:b/>
          <w:color w:val="FF0000"/>
        </w:rPr>
        <w:t>Design of Sample Dashboard Set-Up</w:t>
      </w:r>
    </w:p>
    <w:p w14:paraId="41890831" w14:textId="77777777" w:rsidR="00DF4CB3" w:rsidRDefault="00DF4CB3" w:rsidP="00DF4CB3">
      <w:pPr>
        <w:rPr>
          <w:rFonts w:ascii="Aptos" w:eastAsiaTheme="majorEastAsia" w:hAnsi="Aptos"/>
          <w:b/>
          <w:color w:val="FF0000"/>
        </w:rPr>
      </w:pPr>
    </w:p>
    <w:p w14:paraId="410C215C" w14:textId="40019A21" w:rsidR="00DF4CB3" w:rsidRPr="003F3FDD" w:rsidRDefault="00DF4CB3" w:rsidP="00DF4CB3">
      <w:pPr>
        <w:pStyle w:val="NormalWeb"/>
        <w:jc w:val="center"/>
        <w:rPr>
          <w:rFonts w:asciiTheme="minorHAnsi" w:hAnsiTheme="minorHAnsi"/>
          <w:b/>
          <w:bCs/>
          <w:color w:val="FF0000"/>
        </w:rPr>
      </w:pPr>
      <w:r w:rsidRPr="003F3FDD">
        <w:rPr>
          <w:rFonts w:asciiTheme="minorHAnsi" w:hAnsiTheme="minorHAnsi"/>
          <w:b/>
          <w:bCs/>
          <w:color w:val="FF0000"/>
        </w:rPr>
        <w:t xml:space="preserve">Table </w:t>
      </w:r>
      <w:r w:rsidR="0075447F">
        <w:rPr>
          <w:rFonts w:asciiTheme="minorHAnsi" w:hAnsiTheme="minorHAnsi"/>
          <w:b/>
          <w:bCs/>
          <w:color w:val="FF0000"/>
        </w:rPr>
        <w:t>4</w:t>
      </w:r>
      <w:r w:rsidRPr="003F3FDD">
        <w:rPr>
          <w:rFonts w:asciiTheme="minorHAnsi" w:hAnsiTheme="minorHAnsi"/>
          <w:b/>
          <w:bCs/>
          <w:color w:val="FF0000"/>
        </w:rPr>
        <w:t xml:space="preserve">. Make or Buy Table with </w:t>
      </w:r>
      <w:r>
        <w:rPr>
          <w:rFonts w:asciiTheme="minorHAnsi" w:hAnsiTheme="minorHAnsi"/>
          <w:b/>
          <w:bCs/>
          <w:color w:val="FF0000"/>
        </w:rPr>
        <w:t>J</w:t>
      </w:r>
      <w:r w:rsidRPr="003F3FDD">
        <w:rPr>
          <w:rFonts w:asciiTheme="minorHAnsi" w:hAnsiTheme="minorHAnsi"/>
          <w:b/>
          <w:bCs/>
          <w:color w:val="FF0000"/>
        </w:rPr>
        <w:t>ustifications</w:t>
      </w:r>
    </w:p>
    <w:tbl>
      <w:tblPr>
        <w:tblStyle w:val="TableGrid"/>
        <w:tblW w:w="0" w:type="auto"/>
        <w:tblLook w:val="04A0" w:firstRow="1" w:lastRow="0" w:firstColumn="1" w:lastColumn="0" w:noHBand="0" w:noVBand="1"/>
      </w:tblPr>
      <w:tblGrid>
        <w:gridCol w:w="2161"/>
        <w:gridCol w:w="1307"/>
        <w:gridCol w:w="5882"/>
      </w:tblGrid>
      <w:tr w:rsidR="00DF4CB3" w:rsidRPr="006F5BD4" w14:paraId="2ABCE099" w14:textId="77777777" w:rsidTr="006E7E80">
        <w:tc>
          <w:tcPr>
            <w:tcW w:w="0" w:type="auto"/>
            <w:hideMark/>
          </w:tcPr>
          <w:p w14:paraId="09688CEF" w14:textId="77777777" w:rsidR="00DF4CB3" w:rsidRPr="006F5BD4" w:rsidRDefault="00DF4CB3" w:rsidP="006E7E80">
            <w:pPr>
              <w:pStyle w:val="NormalWeb"/>
              <w:rPr>
                <w:rFonts w:asciiTheme="minorHAnsi" w:hAnsiTheme="minorHAnsi"/>
                <w:b/>
                <w:bCs/>
                <w:color w:val="FF0000"/>
              </w:rPr>
            </w:pPr>
            <w:r w:rsidRPr="006F5BD4">
              <w:rPr>
                <w:rFonts w:asciiTheme="minorHAnsi" w:hAnsiTheme="minorHAnsi"/>
                <w:b/>
                <w:bCs/>
                <w:color w:val="FF0000"/>
              </w:rPr>
              <w:t>Component</w:t>
            </w:r>
          </w:p>
        </w:tc>
        <w:tc>
          <w:tcPr>
            <w:tcW w:w="0" w:type="auto"/>
            <w:hideMark/>
          </w:tcPr>
          <w:p w14:paraId="0AF35D62" w14:textId="77777777" w:rsidR="00DF4CB3" w:rsidRPr="006F5BD4" w:rsidRDefault="00DF4CB3" w:rsidP="006E7E80">
            <w:pPr>
              <w:pStyle w:val="NormalWeb"/>
              <w:rPr>
                <w:rFonts w:asciiTheme="minorHAnsi" w:hAnsiTheme="minorHAnsi"/>
                <w:b/>
                <w:bCs/>
                <w:color w:val="FF0000"/>
              </w:rPr>
            </w:pPr>
            <w:r w:rsidRPr="006F5BD4">
              <w:rPr>
                <w:rFonts w:asciiTheme="minorHAnsi" w:hAnsiTheme="minorHAnsi"/>
                <w:b/>
                <w:bCs/>
                <w:color w:val="FF0000"/>
              </w:rPr>
              <w:t>Make/Buy</w:t>
            </w:r>
          </w:p>
        </w:tc>
        <w:tc>
          <w:tcPr>
            <w:tcW w:w="0" w:type="auto"/>
            <w:hideMark/>
          </w:tcPr>
          <w:p w14:paraId="355220B0" w14:textId="77777777" w:rsidR="00DF4CB3" w:rsidRPr="006F5BD4" w:rsidRDefault="00DF4CB3" w:rsidP="006E7E80">
            <w:pPr>
              <w:pStyle w:val="NormalWeb"/>
              <w:rPr>
                <w:rFonts w:asciiTheme="minorHAnsi" w:hAnsiTheme="minorHAnsi"/>
                <w:b/>
                <w:bCs/>
                <w:color w:val="FF0000"/>
              </w:rPr>
            </w:pPr>
            <w:r w:rsidRPr="006F5BD4">
              <w:rPr>
                <w:rFonts w:asciiTheme="minorHAnsi" w:hAnsiTheme="minorHAnsi"/>
                <w:b/>
                <w:bCs/>
                <w:color w:val="FF0000"/>
              </w:rPr>
              <w:t>Justification</w:t>
            </w:r>
          </w:p>
        </w:tc>
      </w:tr>
      <w:tr w:rsidR="00DF4CB3" w:rsidRPr="006F5BD4" w14:paraId="1FADB9BE" w14:textId="77777777" w:rsidTr="006E7E80">
        <w:tc>
          <w:tcPr>
            <w:tcW w:w="0" w:type="auto"/>
            <w:hideMark/>
          </w:tcPr>
          <w:p w14:paraId="2B010D33"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Inner Payload</w:t>
            </w:r>
          </w:p>
        </w:tc>
        <w:tc>
          <w:tcPr>
            <w:tcW w:w="0" w:type="auto"/>
            <w:hideMark/>
          </w:tcPr>
          <w:p w14:paraId="6264192B"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352676F1"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Requires specific shapes that are best controlled in-house.</w:t>
            </w:r>
          </w:p>
        </w:tc>
      </w:tr>
      <w:tr w:rsidR="00DF4CB3" w:rsidRPr="006F5BD4" w14:paraId="1EC4522E" w14:textId="77777777" w:rsidTr="006E7E80">
        <w:tc>
          <w:tcPr>
            <w:tcW w:w="0" w:type="auto"/>
            <w:hideMark/>
          </w:tcPr>
          <w:p w14:paraId="66BB7EB8"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Outer Payload</w:t>
            </w:r>
          </w:p>
        </w:tc>
        <w:tc>
          <w:tcPr>
            <w:tcW w:w="0" w:type="auto"/>
            <w:hideMark/>
          </w:tcPr>
          <w:p w14:paraId="41F94ABC"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13B4EBBC"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Custom design requirements make in-house production preferable.</w:t>
            </w:r>
          </w:p>
        </w:tc>
      </w:tr>
      <w:tr w:rsidR="00DF4CB3" w:rsidRPr="006F5BD4" w14:paraId="34471CEB" w14:textId="77777777" w:rsidTr="006E7E80">
        <w:tc>
          <w:tcPr>
            <w:tcW w:w="0" w:type="auto"/>
            <w:hideMark/>
          </w:tcPr>
          <w:p w14:paraId="6C91821B"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Sensor Probe Casing</w:t>
            </w:r>
          </w:p>
        </w:tc>
        <w:tc>
          <w:tcPr>
            <w:tcW w:w="0" w:type="auto"/>
            <w:hideMark/>
          </w:tcPr>
          <w:p w14:paraId="25392605"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1C7449FC"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Custom casing ensures proper fit for sensors and electronics.</w:t>
            </w:r>
          </w:p>
        </w:tc>
      </w:tr>
      <w:tr w:rsidR="00DF4CB3" w:rsidRPr="006F5BD4" w14:paraId="4F3FCC96" w14:textId="77777777" w:rsidTr="006E7E80">
        <w:tc>
          <w:tcPr>
            <w:tcW w:w="0" w:type="auto"/>
            <w:hideMark/>
          </w:tcPr>
          <w:p w14:paraId="272D2B14"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Foot Pedals</w:t>
            </w:r>
          </w:p>
        </w:tc>
        <w:tc>
          <w:tcPr>
            <w:tcW w:w="0" w:type="auto"/>
            <w:hideMark/>
          </w:tcPr>
          <w:p w14:paraId="0ADA7197"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Make</w:t>
            </w:r>
          </w:p>
        </w:tc>
        <w:tc>
          <w:tcPr>
            <w:tcW w:w="0" w:type="auto"/>
            <w:hideMark/>
          </w:tcPr>
          <w:p w14:paraId="794460BB"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Custom design is required to meet project needs.</w:t>
            </w:r>
          </w:p>
        </w:tc>
      </w:tr>
      <w:tr w:rsidR="00DF4CB3" w:rsidRPr="006F5BD4" w14:paraId="52B86572" w14:textId="77777777" w:rsidTr="006E7E80">
        <w:tc>
          <w:tcPr>
            <w:tcW w:w="0" w:type="auto"/>
            <w:hideMark/>
          </w:tcPr>
          <w:p w14:paraId="5D986A7C"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Sensors</w:t>
            </w:r>
          </w:p>
        </w:tc>
        <w:tc>
          <w:tcPr>
            <w:tcW w:w="0" w:type="auto"/>
            <w:hideMark/>
          </w:tcPr>
          <w:p w14:paraId="3B3A08A4"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3C6A3D24"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Precision components that are not feasible to manufacture.</w:t>
            </w:r>
          </w:p>
        </w:tc>
      </w:tr>
      <w:tr w:rsidR="00DF4CB3" w:rsidRPr="006F5BD4" w14:paraId="7AD4EF60" w14:textId="77777777" w:rsidTr="006E7E80">
        <w:tc>
          <w:tcPr>
            <w:tcW w:w="0" w:type="auto"/>
            <w:hideMark/>
          </w:tcPr>
          <w:p w14:paraId="07189851"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Electronics</w:t>
            </w:r>
          </w:p>
        </w:tc>
        <w:tc>
          <w:tcPr>
            <w:tcW w:w="0" w:type="auto"/>
            <w:hideMark/>
          </w:tcPr>
          <w:p w14:paraId="5597FCFE"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42D18480"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Specialized components requiring external sourcing.</w:t>
            </w:r>
          </w:p>
        </w:tc>
      </w:tr>
      <w:tr w:rsidR="00DF4CB3" w:rsidRPr="006F5BD4" w14:paraId="6BB231C7" w14:textId="77777777" w:rsidTr="006E7E80">
        <w:tc>
          <w:tcPr>
            <w:tcW w:w="0" w:type="auto"/>
            <w:hideMark/>
          </w:tcPr>
          <w:p w14:paraId="55F01DA6"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Batteries</w:t>
            </w:r>
          </w:p>
        </w:tc>
        <w:tc>
          <w:tcPr>
            <w:tcW w:w="0" w:type="auto"/>
            <w:hideMark/>
          </w:tcPr>
          <w:p w14:paraId="77AE592B"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769FCE17"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Standardized and regulated components best sourced externally.</w:t>
            </w:r>
          </w:p>
        </w:tc>
      </w:tr>
      <w:tr w:rsidR="00DF4CB3" w:rsidRPr="006F5BD4" w14:paraId="1C060E5D" w14:textId="77777777" w:rsidTr="006E7E80">
        <w:tc>
          <w:tcPr>
            <w:tcW w:w="0" w:type="auto"/>
            <w:hideMark/>
          </w:tcPr>
          <w:p w14:paraId="2E2C8F03"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Gears</w:t>
            </w:r>
          </w:p>
        </w:tc>
        <w:tc>
          <w:tcPr>
            <w:tcW w:w="0" w:type="auto"/>
            <w:hideMark/>
          </w:tcPr>
          <w:p w14:paraId="7E773955"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3EDF6A84"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Complex manufacturing process and high production cost.</w:t>
            </w:r>
          </w:p>
        </w:tc>
      </w:tr>
      <w:tr w:rsidR="00DF4CB3" w:rsidRPr="006F5BD4" w14:paraId="78ED98E4" w14:textId="77777777" w:rsidTr="006E7E80">
        <w:tc>
          <w:tcPr>
            <w:tcW w:w="0" w:type="auto"/>
            <w:hideMark/>
          </w:tcPr>
          <w:p w14:paraId="2F61D968"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Shafts</w:t>
            </w:r>
          </w:p>
        </w:tc>
        <w:tc>
          <w:tcPr>
            <w:tcW w:w="0" w:type="auto"/>
            <w:hideMark/>
          </w:tcPr>
          <w:p w14:paraId="57DE3988"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0351EC94" w14:textId="77777777" w:rsidR="00DF4CB3" w:rsidRPr="006F5BD4" w:rsidRDefault="00DF4CB3" w:rsidP="006E7E80">
            <w:pPr>
              <w:pStyle w:val="NormalWeb"/>
              <w:rPr>
                <w:rFonts w:asciiTheme="minorHAnsi" w:hAnsiTheme="minorHAnsi"/>
                <w:color w:val="FF0000"/>
              </w:rPr>
            </w:pPr>
            <w:r>
              <w:rPr>
                <w:rFonts w:asciiTheme="minorHAnsi" w:hAnsiTheme="minorHAnsi"/>
                <w:color w:val="FF0000"/>
              </w:rPr>
              <w:t>Bought at standard size and manufactured as needed by ME shop</w:t>
            </w:r>
            <w:r w:rsidRPr="006F5BD4">
              <w:rPr>
                <w:rFonts w:asciiTheme="minorHAnsi" w:hAnsiTheme="minorHAnsi"/>
                <w:color w:val="FF0000"/>
              </w:rPr>
              <w:t>.</w:t>
            </w:r>
          </w:p>
        </w:tc>
      </w:tr>
      <w:tr w:rsidR="00DF4CB3" w:rsidRPr="006F5BD4" w14:paraId="5B0F6774" w14:textId="77777777" w:rsidTr="006E7E80">
        <w:tc>
          <w:tcPr>
            <w:tcW w:w="0" w:type="auto"/>
            <w:hideMark/>
          </w:tcPr>
          <w:p w14:paraId="4E0F6CB3"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Motors</w:t>
            </w:r>
          </w:p>
        </w:tc>
        <w:tc>
          <w:tcPr>
            <w:tcW w:w="0" w:type="auto"/>
            <w:hideMark/>
          </w:tcPr>
          <w:p w14:paraId="40C9E1D3"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Buy</w:t>
            </w:r>
          </w:p>
        </w:tc>
        <w:tc>
          <w:tcPr>
            <w:tcW w:w="0" w:type="auto"/>
            <w:hideMark/>
          </w:tcPr>
          <w:p w14:paraId="1BE92A7B" w14:textId="77777777" w:rsidR="00DF4CB3" w:rsidRPr="006F5BD4" w:rsidRDefault="00DF4CB3" w:rsidP="006E7E80">
            <w:pPr>
              <w:pStyle w:val="NormalWeb"/>
              <w:rPr>
                <w:rFonts w:asciiTheme="minorHAnsi" w:hAnsiTheme="minorHAnsi"/>
                <w:color w:val="FF0000"/>
              </w:rPr>
            </w:pPr>
            <w:r w:rsidRPr="006F5BD4">
              <w:rPr>
                <w:rFonts w:asciiTheme="minorHAnsi" w:hAnsiTheme="minorHAnsi"/>
                <w:color w:val="FF0000"/>
              </w:rPr>
              <w:t>Precision-engineered components requiring external expertise.</w:t>
            </w:r>
          </w:p>
        </w:tc>
      </w:tr>
    </w:tbl>
    <w:p w14:paraId="6808F495" w14:textId="6A22A341" w:rsidR="00DF4CB3" w:rsidRPr="00926F31" w:rsidRDefault="00DF4CB3" w:rsidP="00CE2012">
      <w:pPr>
        <w:rPr>
          <w:rFonts w:ascii="Aptos" w:eastAsiaTheme="majorEastAsia" w:hAnsi="Aptos"/>
          <w:b/>
          <w:color w:val="FF0000"/>
        </w:rPr>
        <w:sectPr w:rsidR="00DF4CB3" w:rsidRPr="00926F31" w:rsidSect="003327EC">
          <w:pgSz w:w="12240" w:h="15840"/>
          <w:pgMar w:top="1440" w:right="1440" w:bottom="1440" w:left="1440" w:header="720" w:footer="720" w:gutter="0"/>
          <w:cols w:space="720"/>
          <w:titlePg/>
          <w:docGrid w:linePitch="360"/>
        </w:sectPr>
      </w:pPr>
    </w:p>
    <w:p w14:paraId="00DA2226" w14:textId="77777777" w:rsidR="00EF252D" w:rsidRPr="00EF252D" w:rsidRDefault="00EF252D" w:rsidP="00EF252D">
      <w:pPr>
        <w:jc w:val="both"/>
        <w:rPr>
          <w:rFonts w:asciiTheme="minorHAnsi" w:eastAsiaTheme="minorEastAsia" w:hAnsiTheme="minorHAnsi" w:cstheme="minorBidi"/>
          <w:b/>
          <w:bCs/>
        </w:rPr>
      </w:pPr>
    </w:p>
    <w:p w14:paraId="3AD53431" w14:textId="303DA0C2" w:rsidR="005B56F0" w:rsidRPr="005B56F0" w:rsidRDefault="003A6DE5" w:rsidP="005B56F0">
      <w:pPr>
        <w:pStyle w:val="ListParagraph"/>
        <w:numPr>
          <w:ilvl w:val="0"/>
          <w:numId w:val="15"/>
        </w:numPr>
        <w:jc w:val="both"/>
        <w:rPr>
          <w:rFonts w:asciiTheme="minorHAnsi" w:eastAsiaTheme="minorEastAsia" w:hAnsiTheme="minorHAnsi" w:cstheme="minorBidi"/>
          <w:b/>
        </w:rPr>
      </w:pPr>
      <w:r>
        <w:rPr>
          <w:rFonts w:ascii="Aptos" w:hAnsi="Aptos"/>
          <w:b/>
          <w:bCs/>
          <w:color w:val="000000" w:themeColor="text1"/>
        </w:rPr>
        <w:t>Analysis</w:t>
      </w:r>
    </w:p>
    <w:p w14:paraId="6F492ED7" w14:textId="77777777" w:rsidR="005B56F0" w:rsidRPr="005B56F0" w:rsidRDefault="005B56F0" w:rsidP="005B56F0">
      <w:pPr>
        <w:pStyle w:val="ListParagraph"/>
        <w:jc w:val="both"/>
        <w:rPr>
          <w:rFonts w:asciiTheme="minorHAnsi" w:eastAsiaTheme="minorEastAsia" w:hAnsiTheme="minorHAnsi" w:cstheme="minorBidi"/>
          <w:b/>
        </w:rPr>
      </w:pPr>
    </w:p>
    <w:p w14:paraId="367BA019" w14:textId="3F20A01E" w:rsidR="00CE4B17" w:rsidRPr="00CE4B17" w:rsidRDefault="0094756D" w:rsidP="005B56F0">
      <w:pPr>
        <w:pStyle w:val="paragraph"/>
        <w:spacing w:before="0" w:beforeAutospacing="0" w:after="0" w:afterAutospacing="0"/>
        <w:jc w:val="both"/>
        <w:textAlignment w:val="baseline"/>
        <w:rPr>
          <w:rFonts w:ascii="Aptos" w:hAnsi="Aptos"/>
          <w:b/>
          <w:bCs/>
          <w:color w:val="000000" w:themeColor="text1"/>
        </w:rPr>
      </w:pPr>
      <w:r>
        <w:rPr>
          <w:rFonts w:ascii="Aptos" w:hAnsi="Aptos"/>
          <w:b/>
          <w:bCs/>
          <w:color w:val="000000" w:themeColor="text1"/>
        </w:rPr>
        <w:t xml:space="preserve">Required Tangential Force </w:t>
      </w:r>
      <w:r w:rsidR="00AD0A33">
        <w:rPr>
          <w:rFonts w:ascii="Aptos" w:hAnsi="Aptos"/>
          <w:b/>
          <w:bCs/>
          <w:color w:val="000000" w:themeColor="text1"/>
        </w:rPr>
        <w:t>from</w:t>
      </w:r>
      <w:r>
        <w:rPr>
          <w:rFonts w:ascii="Aptos" w:hAnsi="Aptos"/>
          <w:b/>
          <w:bCs/>
          <w:color w:val="000000" w:themeColor="text1"/>
        </w:rPr>
        <w:t xml:space="preserve"> Gears</w:t>
      </w:r>
    </w:p>
    <w:p w14:paraId="37F57AEE" w14:textId="77777777" w:rsidR="00CE4B17" w:rsidRDefault="00CE4B17" w:rsidP="005B56F0">
      <w:pPr>
        <w:pStyle w:val="paragraph"/>
        <w:spacing w:before="0" w:beforeAutospacing="0" w:after="0" w:afterAutospacing="0"/>
        <w:jc w:val="both"/>
        <w:textAlignment w:val="baseline"/>
        <w:rPr>
          <w:rFonts w:ascii="Aptos" w:hAnsi="Aptos"/>
          <w:color w:val="000000" w:themeColor="text1"/>
        </w:rPr>
      </w:pPr>
    </w:p>
    <w:p w14:paraId="204020BB" w14:textId="681631A6" w:rsidR="005B56F0" w:rsidRDefault="005B56F0" w:rsidP="005B56F0">
      <w:pPr>
        <w:pStyle w:val="paragraph"/>
        <w:spacing w:before="0" w:beforeAutospacing="0" w:after="0" w:afterAutospacing="0"/>
        <w:jc w:val="both"/>
        <w:textAlignment w:val="baseline"/>
        <w:rPr>
          <w:rFonts w:ascii="Aptos" w:hAnsi="Aptos"/>
          <w:color w:val="000000" w:themeColor="text1"/>
        </w:rPr>
      </w:pPr>
      <w:r w:rsidRPr="008E2C44">
        <w:rPr>
          <w:rFonts w:ascii="Aptos" w:hAnsi="Aptos"/>
          <w:color w:val="000000" w:themeColor="text1"/>
        </w:rPr>
        <w:t>Th</w:t>
      </w:r>
      <w:r>
        <w:rPr>
          <w:rFonts w:ascii="Aptos" w:hAnsi="Aptos"/>
          <w:color w:val="000000" w:themeColor="text1"/>
        </w:rPr>
        <w:t>is section lays out one model that could be used to analyze the required Torque/Force to push the robot the required height into the soil. To determine all the forces that acted on the robot body, a free body diagram was used</w:t>
      </w:r>
    </w:p>
    <w:p w14:paraId="5734731C" w14:textId="77777777" w:rsidR="005B56F0" w:rsidRDefault="005B56F0" w:rsidP="005B56F0">
      <w:pPr>
        <w:pStyle w:val="paragraph"/>
        <w:spacing w:before="0" w:beforeAutospacing="0" w:after="0" w:afterAutospacing="0"/>
        <w:textAlignment w:val="baseline"/>
        <w:rPr>
          <w:rFonts w:ascii="Aptos" w:hAnsi="Aptos"/>
          <w:color w:val="000000" w:themeColor="text1"/>
        </w:rPr>
      </w:pPr>
    </w:p>
    <w:p w14:paraId="26822312" w14:textId="77777777" w:rsidR="008C0151" w:rsidRDefault="008C0151" w:rsidP="005B56F0">
      <w:pPr>
        <w:pStyle w:val="paragraph"/>
        <w:spacing w:before="0" w:beforeAutospacing="0" w:after="0" w:afterAutospacing="0"/>
        <w:jc w:val="center"/>
        <w:textAlignment w:val="baseline"/>
        <w:rPr>
          <w:rFonts w:ascii="Aptos" w:eastAsiaTheme="majorEastAsia" w:hAnsi="Aptos"/>
          <w:b/>
          <w:bCs/>
        </w:rPr>
      </w:pPr>
    </w:p>
    <w:p w14:paraId="1230D676" w14:textId="737FDAE4" w:rsidR="005B56F0" w:rsidRDefault="00C23632" w:rsidP="005B56F0">
      <w:pPr>
        <w:pStyle w:val="paragraph"/>
        <w:spacing w:before="0" w:beforeAutospacing="0" w:after="0" w:afterAutospacing="0"/>
        <w:jc w:val="center"/>
        <w:textAlignment w:val="baseline"/>
        <w:rPr>
          <w:rFonts w:ascii="Aptos" w:eastAsiaTheme="majorEastAsia" w:hAnsi="Aptos"/>
          <w:b/>
          <w:bCs/>
        </w:rPr>
      </w:pPr>
      <w:r w:rsidRPr="00C23632">
        <w:rPr>
          <w:rFonts w:ascii="Aptos" w:eastAsiaTheme="majorEastAsia" w:hAnsi="Aptos"/>
          <w:b/>
          <w:bCs/>
          <w:noProof/>
        </w:rPr>
        <w:drawing>
          <wp:inline distT="0" distB="0" distL="0" distR="0" wp14:anchorId="0AFD4DF9" wp14:editId="53FB7E76">
            <wp:extent cx="5543550" cy="4264861"/>
            <wp:effectExtent l="0" t="0" r="0" b="2540"/>
            <wp:docPr id="13384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549" name=""/>
                    <pic:cNvPicPr/>
                  </pic:nvPicPr>
                  <pic:blipFill>
                    <a:blip r:embed="rId24"/>
                    <a:stretch>
                      <a:fillRect/>
                    </a:stretch>
                  </pic:blipFill>
                  <pic:spPr>
                    <a:xfrm>
                      <a:off x="0" y="0"/>
                      <a:ext cx="5584488" cy="4296356"/>
                    </a:xfrm>
                    <a:prstGeom prst="rect">
                      <a:avLst/>
                    </a:prstGeom>
                  </pic:spPr>
                </pic:pic>
              </a:graphicData>
            </a:graphic>
          </wp:inline>
        </w:drawing>
      </w:r>
    </w:p>
    <w:p w14:paraId="76A025CF" w14:textId="77777777" w:rsidR="005B56F0" w:rsidRDefault="005B56F0" w:rsidP="005B56F0">
      <w:pPr>
        <w:pStyle w:val="paragraph"/>
        <w:spacing w:before="0" w:beforeAutospacing="0" w:after="0" w:afterAutospacing="0"/>
        <w:jc w:val="center"/>
        <w:textAlignment w:val="baseline"/>
        <w:rPr>
          <w:rFonts w:ascii="Aptos" w:eastAsiaTheme="majorEastAsia" w:hAnsi="Aptos"/>
          <w:b/>
          <w:bCs/>
        </w:rPr>
      </w:pPr>
    </w:p>
    <w:p w14:paraId="78D77832" w14:textId="38B6C032" w:rsidR="005B56F0" w:rsidRPr="007A5DC4" w:rsidRDefault="005B56F0" w:rsidP="005B56F0">
      <w:pPr>
        <w:pStyle w:val="paragraph"/>
        <w:spacing w:before="0" w:beforeAutospacing="0" w:after="0" w:afterAutospacing="0"/>
        <w:jc w:val="center"/>
        <w:textAlignment w:val="baseline"/>
        <w:rPr>
          <w:rFonts w:ascii="Aptos" w:eastAsiaTheme="majorEastAsia" w:hAnsi="Aptos"/>
          <w:b/>
          <w:bCs/>
        </w:rPr>
      </w:pPr>
      <w:r w:rsidRPr="007A5DC4">
        <w:rPr>
          <w:rFonts w:ascii="Aptos" w:eastAsiaTheme="majorEastAsia" w:hAnsi="Aptos"/>
          <w:b/>
          <w:bCs/>
        </w:rPr>
        <w:t xml:space="preserve">Figure </w:t>
      </w:r>
      <w:r w:rsidR="00926F31">
        <w:rPr>
          <w:rFonts w:ascii="Aptos" w:eastAsiaTheme="majorEastAsia" w:hAnsi="Aptos"/>
          <w:b/>
          <w:bCs/>
        </w:rPr>
        <w:t>XX</w:t>
      </w:r>
      <w:r w:rsidRPr="007A5DC4">
        <w:rPr>
          <w:rFonts w:ascii="Aptos" w:eastAsiaTheme="majorEastAsia" w:hAnsi="Aptos"/>
          <w:b/>
          <w:bCs/>
        </w:rPr>
        <w:t>: Free Body Diagram</w:t>
      </w:r>
    </w:p>
    <w:p w14:paraId="7D2B1C0F" w14:textId="77777777" w:rsidR="005B56F0" w:rsidRDefault="005B56F0" w:rsidP="005B56F0">
      <w:pPr>
        <w:pStyle w:val="paragraph"/>
        <w:spacing w:before="0" w:beforeAutospacing="0" w:after="0" w:afterAutospacing="0"/>
        <w:jc w:val="center"/>
        <w:textAlignment w:val="baseline"/>
        <w:rPr>
          <w:rFonts w:ascii="Aptos" w:eastAsiaTheme="majorEastAsia" w:hAnsi="Aptos"/>
        </w:rPr>
      </w:pPr>
    </w:p>
    <w:p w14:paraId="79E05C10" w14:textId="77777777" w:rsidR="005B56F0" w:rsidRPr="006934B6"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g=9.81 m</m:t>
        </m:r>
        <m:sSup>
          <m:sSupPr>
            <m:ctrlPr>
              <w:rPr>
                <w:rFonts w:ascii="Cambria Math" w:eastAsiaTheme="majorEastAsia" w:hAnsi="Cambria Math"/>
                <w:i/>
              </w:rPr>
            </m:ctrlPr>
          </m:sSupPr>
          <m:e>
            <m:r>
              <w:rPr>
                <w:rFonts w:ascii="Cambria Math" w:eastAsiaTheme="majorEastAsia" w:hAnsi="Cambria Math"/>
              </w:rPr>
              <m:t>s</m:t>
            </m:r>
          </m:e>
          <m:sup>
            <m:r>
              <w:rPr>
                <w:rFonts w:ascii="Cambria Math" w:eastAsiaTheme="majorEastAsia" w:hAnsi="Cambria Math"/>
              </w:rPr>
              <m:t>-2</m:t>
            </m:r>
          </m:sup>
        </m:sSup>
      </m:oMath>
      <w:r>
        <w:rPr>
          <w:rFonts w:ascii="Aptos" w:eastAsiaTheme="majorEastAsia" w:hAnsi="Aptos"/>
        </w:rPr>
        <w:t xml:space="preserve"> is the gravitational acceleration</w:t>
      </w:r>
    </w:p>
    <w:p w14:paraId="2F38D251" w14:textId="77777777" w:rsidR="005B56F0" w:rsidRPr="00273B4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a</m:t>
        </m:r>
      </m:oMath>
      <w:r>
        <w:rPr>
          <w:rFonts w:ascii="Aptos" w:eastAsiaTheme="majorEastAsia" w:hAnsi="Aptos"/>
        </w:rPr>
        <w:t xml:space="preserve"> is the internal side length of the internal payload</w:t>
      </w:r>
    </w:p>
    <w:p w14:paraId="31E934AF"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b</m:t>
        </m:r>
      </m:oMath>
      <w:r>
        <w:rPr>
          <w:rFonts w:ascii="Aptos" w:eastAsiaTheme="majorEastAsia" w:hAnsi="Aptos"/>
        </w:rPr>
        <w:t xml:space="preserve"> is the external side length of the external guidance system</w:t>
      </w:r>
    </w:p>
    <w:p w14:paraId="5A96ED72" w14:textId="77777777" w:rsidR="005B56F0" w:rsidRPr="00AE1F57"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o</m:t>
            </m:r>
          </m:sub>
        </m:sSub>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a</m:t>
            </m:r>
          </m:e>
          <m:sup>
            <m:r>
              <w:rPr>
                <w:rFonts w:ascii="Cambria Math" w:eastAsiaTheme="majorEastAsia" w:hAnsi="Cambria Math"/>
              </w:rPr>
              <m:t>2</m:t>
            </m:r>
          </m:sup>
        </m:sSup>
      </m:oMath>
      <w:r w:rsidR="005B56F0">
        <w:rPr>
          <w:rFonts w:ascii="Aptos" w:eastAsiaTheme="majorEastAsia" w:hAnsi="Aptos"/>
        </w:rPr>
        <w:t xml:space="preserve"> is the external cross-sectional area</w:t>
      </w:r>
    </w:p>
    <w:p w14:paraId="6B202061" w14:textId="77777777" w:rsidR="005B56F0" w:rsidRPr="0093052D"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i</m:t>
            </m:r>
          </m:sub>
        </m:sSub>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b</m:t>
            </m:r>
          </m:e>
          <m:sup>
            <m:r>
              <w:rPr>
                <w:rFonts w:ascii="Cambria Math" w:eastAsiaTheme="majorEastAsia" w:hAnsi="Cambria Math"/>
              </w:rPr>
              <m:t>2</m:t>
            </m:r>
          </m:sup>
        </m:sSup>
      </m:oMath>
      <w:r w:rsidR="005B56F0">
        <w:rPr>
          <w:rFonts w:ascii="Aptos" w:eastAsiaTheme="majorEastAsia" w:hAnsi="Aptos"/>
        </w:rPr>
        <w:t xml:space="preserve"> is the internal cross-sectional area</w:t>
      </w:r>
    </w:p>
    <w:p w14:paraId="4A870DA4"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z</m:t>
        </m:r>
      </m:oMath>
      <w:r>
        <w:rPr>
          <w:rFonts w:ascii="Aptos" w:eastAsiaTheme="majorEastAsia" w:hAnsi="Aptos"/>
        </w:rPr>
        <w:t xml:space="preserve"> is the depth into the soil</w:t>
      </w:r>
    </w:p>
    <w:p w14:paraId="3A2335B4"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=4az</m:t>
        </m:r>
      </m:oMath>
      <w:r w:rsidR="005B56F0">
        <w:rPr>
          <w:rFonts w:ascii="Aptos" w:eastAsiaTheme="majorEastAsia" w:hAnsi="Aptos"/>
        </w:rPr>
        <w:t xml:space="preserve"> external surface area exposed to soil</w:t>
      </w:r>
    </w:p>
    <w:p w14:paraId="73D00E28" w14:textId="77777777" w:rsidR="005B56F0" w:rsidRPr="00A775A3"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r>
          <w:rPr>
            <w:rFonts w:ascii="Cambria Math" w:eastAsiaTheme="majorEastAsia" w:hAnsi="Cambria Math"/>
          </w:rPr>
          <m:t>=4bz</m:t>
        </m:r>
      </m:oMath>
      <w:r w:rsidR="005B56F0">
        <w:rPr>
          <w:rFonts w:ascii="Aptos" w:eastAsiaTheme="majorEastAsia" w:hAnsi="Aptos"/>
        </w:rPr>
        <w:t xml:space="preserve"> internal surface area exposed to soil</w:t>
      </w:r>
    </w:p>
    <w:p w14:paraId="0FBC1796"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M</m:t>
        </m:r>
      </m:oMath>
      <w:r>
        <w:rPr>
          <w:rFonts w:ascii="Aptos" w:eastAsiaTheme="majorEastAsia" w:hAnsi="Aptos"/>
        </w:rPr>
        <w:t xml:space="preserve"> is the mass of the robot unit</w:t>
      </w:r>
    </w:p>
    <w:p w14:paraId="3DE17D21"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 xml:space="preserve">=Mg </m:t>
        </m:r>
      </m:oMath>
      <w:r w:rsidR="005B56F0">
        <w:rPr>
          <w:rFonts w:ascii="Aptos" w:eastAsiaTheme="majorEastAsia" w:hAnsi="Aptos"/>
        </w:rPr>
        <w:t xml:space="preserve">is the weight of the robot unit </w:t>
      </w:r>
    </w:p>
    <w:p w14:paraId="0E8A3834"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θ</m:t>
        </m:r>
      </m:oMath>
      <w:r>
        <w:rPr>
          <w:rFonts w:ascii="Aptos" w:eastAsiaTheme="majorEastAsia" w:hAnsi="Aptos"/>
        </w:rPr>
        <w:t xml:space="preserve"> is the angle of the chamfer at the bottom</w:t>
      </w:r>
    </w:p>
    <w:p w14:paraId="679AD4DE"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∆z</m:t>
        </m:r>
      </m:oMath>
      <w:r>
        <w:rPr>
          <w:rFonts w:ascii="Aptos" w:eastAsiaTheme="majorEastAsia" w:hAnsi="Aptos"/>
        </w:rPr>
        <w:t xml:space="preserve"> is the height of the chamfer</w:t>
      </w:r>
    </w:p>
    <w:p w14:paraId="39E52868" w14:textId="77777777" w:rsidR="005B56F0" w:rsidRPr="00114777"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Pr>
          <w:rFonts w:ascii="Aptos" w:eastAsiaTheme="majorEastAsia" w:hAnsi="Aptos"/>
        </w:rPr>
        <w:t xml:space="preserve"> is the surface area of the chamfer</w:t>
      </w:r>
    </w:p>
    <w:p w14:paraId="274BFCDE"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γ</m:t>
        </m:r>
      </m:oMath>
      <w:r>
        <w:rPr>
          <w:rFonts w:ascii="Aptos" w:eastAsiaTheme="majorEastAsia" w:hAnsi="Aptos"/>
        </w:rPr>
        <w:t xml:space="preserve"> is the unit weight of the soil</w:t>
      </w:r>
    </w:p>
    <w:p w14:paraId="29309762"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ρ</m:t>
        </m:r>
      </m:oMath>
      <w:r>
        <w:rPr>
          <w:rFonts w:ascii="Aptos" w:eastAsiaTheme="majorEastAsia" w:hAnsi="Aptos"/>
        </w:rPr>
        <w:t xml:space="preserve"> is the density of the soil</w:t>
      </w:r>
    </w:p>
    <w:p w14:paraId="482C500F"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oMath>
      <w:r w:rsidR="005B56F0">
        <w:rPr>
          <w:rFonts w:ascii="Aptos" w:eastAsiaTheme="majorEastAsia" w:hAnsi="Aptos"/>
        </w:rPr>
        <w:t xml:space="preserve"> is the effective cohesion coefficient of the soil</w:t>
      </w:r>
    </w:p>
    <w:p w14:paraId="670837E6"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Փ</m:t>
        </m:r>
      </m:oMath>
      <w:r>
        <w:rPr>
          <w:rFonts w:ascii="Aptos" w:eastAsiaTheme="majorEastAsia" w:hAnsi="Aptos"/>
        </w:rPr>
        <w:t xml:space="preserve"> is the friction angle of the soil</w:t>
      </w:r>
    </w:p>
    <w:p w14:paraId="41555456"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m= ρ</m:t>
        </m:r>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i</m:t>
            </m:r>
          </m:sub>
        </m:sSub>
        <m:r>
          <w:rPr>
            <w:rFonts w:ascii="Cambria Math" w:eastAsiaTheme="majorEastAsia" w:hAnsi="Cambria Math"/>
          </w:rPr>
          <m:t>z</m:t>
        </m:r>
      </m:oMath>
      <w:r>
        <w:rPr>
          <w:rFonts w:ascii="Aptos" w:eastAsiaTheme="majorEastAsia" w:hAnsi="Aptos"/>
        </w:rPr>
        <w:t xml:space="preserve"> is the mass of the collected soil</w:t>
      </w:r>
    </w:p>
    <w:p w14:paraId="019142A9"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r>
          <w:rPr>
            <w:rFonts w:ascii="Cambria Math" w:eastAsiaTheme="majorEastAsia" w:hAnsi="Cambria Math"/>
          </w:rPr>
          <m:t>= mg</m:t>
        </m:r>
      </m:oMath>
      <w:r w:rsidR="005B56F0">
        <w:rPr>
          <w:rFonts w:ascii="Aptos" w:eastAsiaTheme="majorEastAsia" w:hAnsi="Aptos"/>
        </w:rPr>
        <w:t xml:space="preserve"> is the weight of the collected soil</w:t>
      </w:r>
    </w:p>
    <w:p w14:paraId="3CB6F196" w14:textId="77777777" w:rsidR="005B56F0" w:rsidRDefault="005B56F0" w:rsidP="005B56F0">
      <w:pPr>
        <w:pStyle w:val="paragraph"/>
        <w:numPr>
          <w:ilvl w:val="0"/>
          <w:numId w:val="12"/>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F</m:t>
        </m:r>
      </m:oMath>
      <w:r>
        <w:rPr>
          <w:rFonts w:ascii="Aptos" w:eastAsiaTheme="majorEastAsia" w:hAnsi="Aptos"/>
        </w:rPr>
        <w:t xml:space="preserve"> is the required input force (we are solving for this)</w:t>
      </w:r>
    </w:p>
    <w:p w14:paraId="515ED711"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oMath>
      <w:r w:rsidR="005B56F0">
        <w:rPr>
          <w:rFonts w:ascii="Aptos" w:eastAsiaTheme="majorEastAsia" w:hAnsi="Aptos"/>
        </w:rPr>
        <w:t xml:space="preserve"> is the external friction</w:t>
      </w:r>
    </w:p>
    <w:p w14:paraId="3E6D88BC" w14:textId="77777777" w:rsidR="005B56F0"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oMath>
      <w:r w:rsidR="005B56F0">
        <w:rPr>
          <w:rFonts w:ascii="Aptos" w:eastAsiaTheme="majorEastAsia" w:hAnsi="Aptos"/>
        </w:rPr>
        <w:t xml:space="preserve"> is the internal friction</w:t>
      </w:r>
    </w:p>
    <w:p w14:paraId="0B235ACF" w14:textId="77777777" w:rsidR="005B56F0" w:rsidRPr="00311F01" w:rsidRDefault="00000000" w:rsidP="005B56F0">
      <w:pPr>
        <w:pStyle w:val="paragraph"/>
        <w:numPr>
          <w:ilvl w:val="0"/>
          <w:numId w:val="12"/>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oMath>
      <w:r w:rsidR="005B56F0">
        <w:rPr>
          <w:rFonts w:ascii="Aptos" w:eastAsiaTheme="majorEastAsia" w:hAnsi="Aptos"/>
        </w:rPr>
        <w:t xml:space="preserve"> is the “soil-static” pressure on the chamfer</w:t>
      </w:r>
    </w:p>
    <w:p w14:paraId="665F67C0"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751C258F" w14:textId="77777777" w:rsidR="005B56F0" w:rsidRDefault="005B56F0" w:rsidP="005B56F0">
      <w:pPr>
        <w:pStyle w:val="paragraph"/>
        <w:spacing w:before="0" w:beforeAutospacing="0" w:after="0" w:afterAutospacing="0"/>
        <w:ind w:firstLine="360"/>
        <w:jc w:val="both"/>
        <w:textAlignment w:val="baseline"/>
        <w:rPr>
          <w:rFonts w:ascii="Aptos" w:eastAsiaTheme="majorEastAsia" w:hAnsi="Aptos"/>
        </w:rPr>
      </w:pPr>
      <w:r>
        <w:rPr>
          <w:rFonts w:ascii="Aptos" w:eastAsiaTheme="majorEastAsia" w:hAnsi="Aptos"/>
        </w:rPr>
        <w:t xml:space="preserve">Using the free body diagram, we can find the equation of motion in the </w:t>
      </w:r>
      <m:oMath>
        <m:r>
          <w:rPr>
            <w:rFonts w:ascii="Cambria Math" w:eastAsiaTheme="majorEastAsia" w:hAnsi="Cambria Math"/>
          </w:rPr>
          <m:t>z</m:t>
        </m:r>
      </m:oMath>
      <w:r>
        <w:rPr>
          <w:rFonts w:ascii="Aptos" w:eastAsiaTheme="majorEastAsia" w:hAnsi="Aptos"/>
        </w:rPr>
        <w:t xml:space="preserve"> direction and that would be our governing equation</w:t>
      </w:r>
    </w:p>
    <w:p w14:paraId="53D9E5F8"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69584138" w14:textId="77777777" w:rsidR="005B56F0" w:rsidRPr="00C66CC1"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nary>
          <m:naryPr>
            <m:chr m:val="∑"/>
            <m:limLoc m:val="undOvr"/>
            <m:subHide m:val="1"/>
            <m:supHide m:val="1"/>
            <m:ctrlPr>
              <w:rPr>
                <w:rFonts w:ascii="Cambria Math" w:eastAsiaTheme="majorEastAsia" w:hAnsi="Cambria Math"/>
                <w:i/>
              </w:rPr>
            </m:ctrlPr>
          </m:naryPr>
          <m:sub/>
          <m:sup/>
          <m:e>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z</m:t>
                </m:r>
              </m:sub>
            </m:sSub>
            <m:r>
              <w:rPr>
                <w:rFonts w:ascii="Cambria Math" w:eastAsiaTheme="majorEastAsia" w:hAnsi="Cambria Math"/>
              </w:rPr>
              <m:t>=2F+</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e>
        </m:nary>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m:t>
        </m:r>
        <m:d>
          <m:dPr>
            <m:ctrlPr>
              <w:rPr>
                <w:rFonts w:ascii="Cambria Math" w:eastAsiaTheme="majorEastAsia" w:hAnsi="Cambria Math"/>
                <w:i/>
              </w:rPr>
            </m:ctrlPr>
          </m:dPr>
          <m:e>
            <m:r>
              <w:rPr>
                <w:rFonts w:ascii="Cambria Math" w:eastAsiaTheme="majorEastAsia" w:hAnsi="Cambria Math"/>
              </w:rPr>
              <m:t>m+M</m:t>
            </m:r>
          </m:e>
        </m:d>
        <m:acc>
          <m:accPr>
            <m:chr m:val="̈"/>
            <m:ctrlPr>
              <w:rPr>
                <w:rFonts w:ascii="Cambria Math" w:eastAsiaTheme="majorEastAsia" w:hAnsi="Cambria Math"/>
                <w:i/>
              </w:rPr>
            </m:ctrlPr>
          </m:accPr>
          <m:e>
            <m:r>
              <w:rPr>
                <w:rFonts w:ascii="Cambria Math" w:eastAsiaTheme="majorEastAsia" w:hAnsi="Cambria Math"/>
              </w:rPr>
              <m:t>z</m:t>
            </m:r>
          </m:e>
        </m:acc>
      </m:oMath>
      <w:r w:rsidR="005B56F0">
        <w:rPr>
          <w:rFonts w:ascii="Aptos" w:eastAsiaTheme="majorEastAsia" w:hAnsi="Aptos"/>
        </w:rPr>
        <w:t xml:space="preserve"> </w:t>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1</m:t>
            </m:r>
          </m:e>
        </m:d>
      </m:oMath>
    </w:p>
    <w:p w14:paraId="79CAF149" w14:textId="77777777" w:rsidR="005B56F0" w:rsidRPr="000768AC" w:rsidRDefault="005B56F0" w:rsidP="005B56F0">
      <w:pPr>
        <w:pStyle w:val="paragraph"/>
        <w:spacing w:before="0" w:beforeAutospacing="0" w:after="0" w:afterAutospacing="0"/>
        <w:jc w:val="both"/>
        <w:textAlignment w:val="baseline"/>
        <w:rPr>
          <w:rFonts w:ascii="Aptos" w:eastAsiaTheme="majorEastAsia" w:hAnsi="Aptos"/>
        </w:rPr>
      </w:pPr>
    </w:p>
    <w:p w14:paraId="79976597" w14:textId="77777777" w:rsidR="005B56F0" w:rsidRDefault="005B56F0" w:rsidP="005B56F0">
      <w:pPr>
        <w:pStyle w:val="paragraph"/>
        <w:spacing w:before="0" w:beforeAutospacing="0" w:after="0" w:afterAutospacing="0"/>
        <w:ind w:firstLine="720"/>
        <w:jc w:val="both"/>
        <w:textAlignment w:val="baseline"/>
        <w:rPr>
          <w:rFonts w:ascii="Aptos" w:eastAsiaTheme="majorEastAsia" w:hAnsi="Aptos"/>
        </w:rPr>
      </w:pPr>
      <w:r>
        <w:rPr>
          <w:rFonts w:ascii="Aptos" w:eastAsiaTheme="majorEastAsia" w:hAnsi="Aptos"/>
        </w:rPr>
        <w:t xml:space="preserve">We need to ensure that </w:t>
      </w:r>
      <m:oMath>
        <m:acc>
          <m:accPr>
            <m:chr m:val="̈"/>
            <m:ctrlPr>
              <w:rPr>
                <w:rFonts w:ascii="Cambria Math" w:eastAsiaTheme="majorEastAsia" w:hAnsi="Cambria Math"/>
                <w:i/>
              </w:rPr>
            </m:ctrlPr>
          </m:accPr>
          <m:e>
            <m:r>
              <w:rPr>
                <w:rFonts w:ascii="Cambria Math" w:eastAsiaTheme="majorEastAsia" w:hAnsi="Cambria Math"/>
              </w:rPr>
              <m:t>z</m:t>
            </m:r>
          </m:e>
        </m:acc>
        <m:r>
          <w:rPr>
            <w:rFonts w:ascii="Cambria Math" w:eastAsiaTheme="majorEastAsia" w:hAnsi="Cambria Math"/>
          </w:rPr>
          <m:t xml:space="preserve"> </m:t>
        </m:r>
      </m:oMath>
      <w:r>
        <w:rPr>
          <w:rFonts w:ascii="Aptos" w:eastAsiaTheme="majorEastAsia" w:hAnsi="Aptos"/>
        </w:rPr>
        <w:t xml:space="preserve">(the acceleration) is always greater than or equal to zero until the desired height is reached. Once that is solved, the robot can be run at reverse at the same Force/Torque. However, there remain many unknowns: </w:t>
      </w: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and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 xml:space="preserve"> </m:t>
        </m:r>
      </m:oMath>
      <w:r>
        <w:rPr>
          <w:rFonts w:ascii="Aptos" w:eastAsiaTheme="majorEastAsia" w:hAnsi="Aptos"/>
        </w:rPr>
        <w:t>. According to Purdue University, the following equations can be used to determine the unknowns</w:t>
      </w:r>
    </w:p>
    <w:p w14:paraId="40215D99"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5B108747"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func>
          <m:funcPr>
            <m:ctrlPr>
              <w:rPr>
                <w:rFonts w:ascii="Cambria Math" w:eastAsiaTheme="majorEastAsia" w:hAnsi="Cambria Math"/>
                <w:i/>
              </w:rPr>
            </m:ctrlPr>
          </m:funcPr>
          <m:fName>
            <m:r>
              <m:rPr>
                <m:sty m:val="p"/>
              </m:rPr>
              <w:rPr>
                <w:rFonts w:ascii="Cambria Math" w:eastAsiaTheme="majorEastAsia" w:hAnsi="Cambria Math"/>
              </w:rPr>
              <m:t>tan</m:t>
            </m:r>
          </m:fName>
          <m:e>
            <m:d>
              <m:dPr>
                <m:ctrlPr>
                  <w:rPr>
                    <w:rFonts w:ascii="Cambria Math" w:eastAsiaTheme="majorEastAsia" w:hAnsi="Cambria Math"/>
                    <w:i/>
                  </w:rPr>
                </m:ctrlPr>
              </m:dPr>
              <m:e>
                <m:r>
                  <w:rPr>
                    <w:rFonts w:ascii="Cambria Math" w:eastAsiaTheme="majorEastAsia" w:hAnsi="Cambria Math"/>
                  </w:rPr>
                  <m:t>Փ</m:t>
                </m:r>
              </m:e>
            </m:d>
          </m:e>
        </m:func>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m:t>
            </m:r>
          </m:e>
        </m:d>
      </m:oMath>
    </w:p>
    <w:p w14:paraId="2422A0B0"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F7B3702" w14:textId="77777777" w:rsidR="005B56F0" w:rsidRPr="0033231C"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func>
          <m:funcPr>
            <m:ctrlPr>
              <w:rPr>
                <w:rFonts w:ascii="Cambria Math" w:eastAsiaTheme="majorEastAsia" w:hAnsi="Cambria Math"/>
                <w:i/>
              </w:rPr>
            </m:ctrlPr>
          </m:funcPr>
          <m:fName>
            <m:r>
              <m:rPr>
                <m:sty m:val="p"/>
              </m:rPr>
              <w:rPr>
                <w:rFonts w:ascii="Cambria Math" w:eastAsiaTheme="majorEastAsia" w:hAnsi="Cambria Math"/>
              </w:rPr>
              <m:t>tan</m:t>
            </m:r>
          </m:fName>
          <m:e>
            <m:d>
              <m:dPr>
                <m:ctrlPr>
                  <w:rPr>
                    <w:rFonts w:ascii="Cambria Math" w:eastAsiaTheme="majorEastAsia" w:hAnsi="Cambria Math"/>
                    <w:i/>
                  </w:rPr>
                </m:ctrlPr>
              </m:dPr>
              <m:e>
                <m:r>
                  <w:rPr>
                    <w:rFonts w:ascii="Cambria Math" w:eastAsiaTheme="majorEastAsia" w:hAnsi="Cambria Math"/>
                  </w:rPr>
                  <m:t>Փ</m:t>
                </m:r>
              </m:e>
            </m:d>
          </m:e>
        </m:func>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m:t>
            </m:r>
          </m:e>
        </m:d>
      </m:oMath>
    </w:p>
    <w:p w14:paraId="14FA34FA" w14:textId="77777777" w:rsidR="005B56F0" w:rsidRPr="0033231C" w:rsidRDefault="005B56F0" w:rsidP="005B56F0">
      <w:pPr>
        <w:pStyle w:val="paragraph"/>
        <w:spacing w:before="0" w:beforeAutospacing="0" w:after="0" w:afterAutospacing="0"/>
        <w:textAlignment w:val="baseline"/>
        <w:rPr>
          <w:rFonts w:ascii="Aptos" w:eastAsiaTheme="majorEastAsia" w:hAnsi="Aptos"/>
        </w:rPr>
      </w:pPr>
    </w:p>
    <w:p w14:paraId="5DCF07DA" w14:textId="77777777" w:rsidR="005B56F0" w:rsidRDefault="005B56F0" w:rsidP="005B56F0">
      <w:pPr>
        <w:pStyle w:val="paragraph"/>
        <w:spacing w:before="0" w:beforeAutospacing="0" w:after="0" w:afterAutospacing="0"/>
        <w:ind w:firstLine="720"/>
        <w:jc w:val="both"/>
        <w:textAlignment w:val="baseline"/>
        <w:rPr>
          <w:rFonts w:ascii="Aptos" w:eastAsiaTheme="majorEastAsia" w:hAnsi="Aptos"/>
        </w:rPr>
      </w:pPr>
      <w:r>
        <w:rPr>
          <w:rFonts w:ascii="Aptos" w:eastAsiaTheme="majorEastAsia" w:hAnsi="Aptos"/>
        </w:rPr>
        <w:t xml:space="preserve">Where </w:t>
      </w: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oMath>
      <w:r>
        <w:rPr>
          <w:rFonts w:ascii="Aptos" w:eastAsiaTheme="majorEastAsia" w:hAnsi="Aptos"/>
        </w:rPr>
        <w:t xml:space="preserve"> and </w:t>
      </w: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oMath>
      <w:r>
        <w:rPr>
          <w:rFonts w:ascii="Aptos" w:eastAsiaTheme="majorEastAsia" w:hAnsi="Aptos"/>
        </w:rPr>
        <w:t xml:space="preserve"> are the normal forces acting on the internal and external walls respectively (the hydrostatic equivalent force on each of the 4 sides of the walls)</w:t>
      </w:r>
    </w:p>
    <w:p w14:paraId="6A6D1667"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76014FF2"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2.1</m:t>
            </m:r>
          </m:e>
        </m:d>
      </m:oMath>
    </w:p>
    <w:p w14:paraId="2B64F1A6"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A973529" w14:textId="77777777" w:rsidR="005B56F0" w:rsidRPr="0033231C"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3.1</m:t>
            </m:r>
          </m:e>
        </m:d>
      </m:oMath>
    </w:p>
    <w:p w14:paraId="75DF4726"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11B9742B" w14:textId="77777777" w:rsidR="005B56F0" w:rsidRDefault="005B56F0" w:rsidP="005B56F0">
      <w:pPr>
        <w:pStyle w:val="paragraph"/>
        <w:spacing w:before="0" w:beforeAutospacing="0" w:after="0" w:afterAutospacing="0"/>
        <w:ind w:firstLine="720"/>
        <w:jc w:val="both"/>
        <w:textAlignment w:val="baseline"/>
        <w:rPr>
          <w:rFonts w:ascii="Aptos" w:eastAsiaTheme="majorEastAsia" w:hAnsi="Aptos"/>
        </w:rPr>
      </w:pPr>
      <w:r>
        <w:rPr>
          <w:rFonts w:ascii="Aptos" w:eastAsiaTheme="majorEastAsia" w:hAnsi="Aptos"/>
        </w:rPr>
        <w:t xml:space="preserve">Where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Pr>
          <w:rFonts w:ascii="Aptos" w:eastAsiaTheme="majorEastAsia" w:hAnsi="Aptos"/>
        </w:rPr>
        <w:t xml:space="preserve"> and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r>
          <w:rPr>
            <w:rFonts w:ascii="Cambria Math" w:eastAsiaTheme="majorEastAsia" w:hAnsi="Cambria Math"/>
          </w:rPr>
          <m:t xml:space="preserve"> </m:t>
        </m:r>
      </m:oMath>
      <w:r>
        <w:rPr>
          <w:rFonts w:ascii="Aptos" w:eastAsiaTheme="majorEastAsia" w:hAnsi="Aptos"/>
        </w:rPr>
        <w:t xml:space="preserve">are the maximum lateral pressure acting on the internal and external surface respectively. The pressure can be calculated from the Active and Passive earth theory (Purdue et.al). Since the robot is moving through the soil on the external surface, it </w:t>
      </w:r>
      <w:r>
        <w:rPr>
          <w:rFonts w:ascii="Aptos" w:eastAsiaTheme="majorEastAsia" w:hAnsi="Aptos"/>
        </w:rPr>
        <w:lastRenderedPageBreak/>
        <w:t>would experience passive pressure. On the other hand, since the soil is moving through the internal surface, it would experience active pressure. The equations can be seen below</w:t>
      </w:r>
    </w:p>
    <w:p w14:paraId="12AA56BD" w14:textId="77777777" w:rsidR="005B56F0" w:rsidRDefault="005B56F0" w:rsidP="005B56F0">
      <w:pPr>
        <w:pStyle w:val="paragraph"/>
        <w:spacing w:before="0" w:beforeAutospacing="0" w:after="0" w:afterAutospacing="0"/>
        <w:textAlignment w:val="baseline"/>
        <w:rPr>
          <w:rFonts w:ascii="Aptos" w:eastAsiaTheme="majorEastAsia" w:hAnsi="Aptos"/>
        </w:rPr>
      </w:pPr>
    </w:p>
    <w:p w14:paraId="2BCE3E38"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γz-2</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2.2</m:t>
            </m:r>
          </m:e>
        </m:d>
      </m:oMath>
    </w:p>
    <w:p w14:paraId="2235AE9B"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007835FF"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γz+2</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3.2</m:t>
            </m:r>
          </m:e>
        </m:d>
      </m:oMath>
    </w:p>
    <w:p w14:paraId="1EBC2844"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3618E20"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4096234D" w14:textId="77777777" w:rsidR="005B56F0"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Pr>
          <w:rFonts w:ascii="Aptos" w:eastAsiaTheme="majorEastAsia" w:hAnsi="Aptos"/>
        </w:rPr>
        <w:tab/>
        <w:t>The active and passive pressure coefficients (</w:t>
      </w: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oMath>
      <w:r>
        <w:rPr>
          <w:rFonts w:ascii="Aptos" w:eastAsiaTheme="majorEastAsia" w:hAnsi="Aptos"/>
        </w:rPr>
        <w:t xml:space="preserve">) can be calculated using the friction angle </w:t>
      </w:r>
    </w:p>
    <w:p w14:paraId="5AD50F9C"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AC4B288"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num>
          <m:den>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den>
        </m:f>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2.3</m:t>
            </m:r>
          </m:e>
        </m:d>
      </m:oMath>
    </w:p>
    <w:p w14:paraId="2701E399"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0E853668" w14:textId="77777777" w:rsidR="005B56F0"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num>
          <m:den>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den>
        </m:f>
        <m:r>
          <w:rPr>
            <w:rFonts w:ascii="Cambria Math" w:eastAsiaTheme="majorEastAsia" w:hAnsi="Cambria Math"/>
          </w:rPr>
          <m:t xml:space="preserve">  </m:t>
        </m:r>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3.3</m:t>
            </m:r>
          </m:e>
        </m:d>
      </m:oMath>
    </w:p>
    <w:p w14:paraId="2784F4BF"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2AE095F"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9AA4E03" w14:textId="6CB26095" w:rsidR="005B56F0"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Pr>
          <w:rFonts w:ascii="Aptos" w:eastAsiaTheme="majorEastAsia" w:hAnsi="Aptos"/>
        </w:rPr>
        <w:t>There remains one unknown whi</w:t>
      </w:r>
      <w:r w:rsidR="00BA4C21">
        <w:rPr>
          <w:rFonts w:ascii="Aptos" w:eastAsiaTheme="majorEastAsia" w:hAnsi="Aptos"/>
        </w:rPr>
        <w:t>ch</w:t>
      </w:r>
      <w:r>
        <w:rPr>
          <w:rFonts w:ascii="Aptos" w:eastAsiaTheme="majorEastAsia" w:hAnsi="Aptos"/>
        </w:rPr>
        <w:t xml:space="preserve"> is the </w:t>
      </w: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oMath>
      <w:r>
        <w:rPr>
          <w:rFonts w:ascii="Aptos" w:eastAsiaTheme="majorEastAsia" w:hAnsi="Aptos"/>
        </w:rPr>
        <w:t>. This can be treated as a simple pressure distribution case and the equation below can be used to solve the same</w:t>
      </w:r>
    </w:p>
    <w:p w14:paraId="757FB462" w14:textId="77777777" w:rsidR="005B56F0"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p>
    <w:p w14:paraId="3F381800" w14:textId="77777777" w:rsidR="005B56F0" w:rsidRPr="0033231C" w:rsidRDefault="00000000"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γ</m:t>
            </m:r>
            <m:d>
              <m:dPr>
                <m:ctrlPr>
                  <w:rPr>
                    <w:rFonts w:ascii="Cambria Math" w:eastAsiaTheme="majorEastAsia" w:hAnsi="Cambria Math"/>
                    <w:i/>
                  </w:rPr>
                </m:ctrlPr>
              </m:dPr>
              <m:e>
                <m:r>
                  <w:rPr>
                    <w:rFonts w:ascii="Cambria Math" w:eastAsiaTheme="majorEastAsia" w:hAnsi="Cambria Math"/>
                  </w:rPr>
                  <m:t>2z+∆z</m:t>
                </m:r>
              </m:e>
            </m:d>
            <m:r>
              <w:rPr>
                <w:rFonts w:ascii="Cambria Math" w:eastAsiaTheme="majorEastAsia" w:hAnsi="Cambria Math"/>
              </w:rPr>
              <m:t>+4</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sup>
            </m:sSup>
          </m:e>
        </m:d>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Pr>
          <w:rFonts w:ascii="Aptos" w:eastAsiaTheme="majorEastAsia" w:hAnsi="Aptos"/>
        </w:rPr>
        <w:tab/>
      </w:r>
      <w:r w:rsidR="005B56F0">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m:t>
            </m:r>
          </m:e>
        </m:d>
      </m:oMath>
    </w:p>
    <w:p w14:paraId="65FD9057" w14:textId="77777777" w:rsidR="005B56F0"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p>
    <w:p w14:paraId="4B97395D" w14:textId="77777777" w:rsidR="005B56F0"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Pr>
          <w:rFonts w:ascii="Aptos" w:eastAsiaTheme="majorEastAsia" w:hAnsi="Aptos"/>
        </w:rPr>
        <w:t>Using these equations, we can determine the minimum required force by pre-determining the desired motion profile. However, it is important to make note of the assumptions we made to derive the equation</w:t>
      </w:r>
    </w:p>
    <w:p w14:paraId="038083E0" w14:textId="77777777" w:rsidR="005B56F0"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744FC8BE" w14:textId="77777777" w:rsidR="005B56F0" w:rsidRDefault="005B56F0" w:rsidP="005B56F0">
      <w:pPr>
        <w:pStyle w:val="paragraph"/>
        <w:numPr>
          <w:ilvl w:val="0"/>
          <w:numId w:val="13"/>
        </w:numPr>
        <w:spacing w:before="0" w:beforeAutospacing="0" w:after="0" w:afterAutospacing="0"/>
        <w:jc w:val="both"/>
        <w:textAlignment w:val="baseline"/>
        <w:rPr>
          <w:rFonts w:ascii="Aptos" w:eastAsiaTheme="majorEastAsia" w:hAnsi="Aptos"/>
        </w:rPr>
      </w:pPr>
      <w:r>
        <w:rPr>
          <w:rFonts w:ascii="Aptos" w:eastAsiaTheme="majorEastAsia" w:hAnsi="Aptos"/>
        </w:rPr>
        <w:t>The soil is a homogenous substance (soft cohesive soil)</w:t>
      </w:r>
    </w:p>
    <w:p w14:paraId="33D50CD9" w14:textId="77777777" w:rsidR="005B56F0" w:rsidRDefault="005B56F0" w:rsidP="005B56F0">
      <w:pPr>
        <w:pStyle w:val="paragraph"/>
        <w:numPr>
          <w:ilvl w:val="0"/>
          <w:numId w:val="13"/>
        </w:numPr>
        <w:spacing w:before="0" w:beforeAutospacing="0" w:after="0" w:afterAutospacing="0"/>
        <w:jc w:val="both"/>
        <w:textAlignment w:val="baseline"/>
        <w:rPr>
          <w:rFonts w:ascii="Aptos" w:eastAsiaTheme="majorEastAsia" w:hAnsi="Aptos"/>
        </w:rPr>
      </w:pPr>
      <w:r>
        <w:rPr>
          <w:rFonts w:ascii="Aptos" w:eastAsiaTheme="majorEastAsia" w:hAnsi="Aptos"/>
        </w:rPr>
        <w:t>Soil has negligible water content</w:t>
      </w:r>
    </w:p>
    <w:p w14:paraId="0F5AA2FF" w14:textId="77777777" w:rsidR="005B56F0" w:rsidRDefault="005B56F0" w:rsidP="005B56F0">
      <w:pPr>
        <w:pStyle w:val="paragraph"/>
        <w:numPr>
          <w:ilvl w:val="0"/>
          <w:numId w:val="13"/>
        </w:numPr>
        <w:spacing w:before="0" w:beforeAutospacing="0" w:after="0" w:afterAutospacing="0"/>
        <w:jc w:val="both"/>
        <w:textAlignment w:val="baseline"/>
        <w:rPr>
          <w:rFonts w:ascii="Aptos" w:eastAsiaTheme="majorEastAsia" w:hAnsi="Aptos"/>
        </w:rPr>
      </w:pPr>
      <w:r>
        <w:rPr>
          <w:rFonts w:ascii="Aptos" w:eastAsiaTheme="majorEastAsia" w:hAnsi="Aptos"/>
        </w:rPr>
        <w:t>Soil has constant properties</w:t>
      </w:r>
    </w:p>
    <w:p w14:paraId="232BD306" w14:textId="47014D68" w:rsidR="005B56F0" w:rsidRDefault="005B56F0" w:rsidP="005B56F0">
      <w:pPr>
        <w:pStyle w:val="paragraph"/>
        <w:numPr>
          <w:ilvl w:val="0"/>
          <w:numId w:val="13"/>
        </w:numPr>
        <w:spacing w:before="0" w:beforeAutospacing="0" w:after="0" w:afterAutospacing="0"/>
        <w:jc w:val="both"/>
        <w:textAlignment w:val="baseline"/>
        <w:rPr>
          <w:rFonts w:ascii="Aptos" w:eastAsiaTheme="majorEastAsia" w:hAnsi="Aptos"/>
        </w:rPr>
      </w:pPr>
      <w:r>
        <w:rPr>
          <w:rFonts w:ascii="Aptos" w:eastAsiaTheme="majorEastAsia" w:hAnsi="Aptos"/>
        </w:rPr>
        <w:t xml:space="preserve">Gear rack surface area &lt;&lt; than surface area of payload </w:t>
      </w:r>
    </w:p>
    <w:p w14:paraId="35191F33" w14:textId="53F38818" w:rsidR="00E43F30" w:rsidRPr="0042471A" w:rsidRDefault="00E43F30" w:rsidP="005B56F0">
      <w:pPr>
        <w:pStyle w:val="paragraph"/>
        <w:numPr>
          <w:ilvl w:val="0"/>
          <w:numId w:val="13"/>
        </w:numPr>
        <w:spacing w:before="0" w:beforeAutospacing="0" w:after="0" w:afterAutospacing="0"/>
        <w:jc w:val="both"/>
        <w:textAlignment w:val="baseline"/>
        <w:rPr>
          <w:rFonts w:ascii="Aptos" w:eastAsiaTheme="majorEastAsia" w:hAnsi="Aptos"/>
          <w:color w:val="FF0000"/>
        </w:rPr>
      </w:pPr>
      <w:r w:rsidRPr="0042471A">
        <w:rPr>
          <w:rFonts w:ascii="Aptos" w:eastAsiaTheme="majorEastAsia" w:hAnsi="Aptos"/>
          <w:color w:val="FF0000"/>
        </w:rPr>
        <w:t xml:space="preserve">Internal friction is considered negligible due to the </w:t>
      </w:r>
      <w:r w:rsidR="006518F6">
        <w:rPr>
          <w:rFonts w:ascii="Aptos" w:eastAsiaTheme="majorEastAsia" w:hAnsi="Aptos"/>
          <w:color w:val="FF0000"/>
        </w:rPr>
        <w:t>creation of a “lip” at the bottom of the internal payload</w:t>
      </w:r>
    </w:p>
    <w:p w14:paraId="634B6478" w14:textId="2834F613" w:rsidR="005B56F0" w:rsidRPr="00750CF6" w:rsidRDefault="005B56F0" w:rsidP="005B56F0">
      <w:pPr>
        <w:pStyle w:val="paragraph"/>
        <w:numPr>
          <w:ilvl w:val="0"/>
          <w:numId w:val="13"/>
        </w:numPr>
        <w:spacing w:before="0" w:beforeAutospacing="0" w:after="0" w:afterAutospacing="0"/>
        <w:jc w:val="both"/>
        <w:textAlignment w:val="baseline"/>
        <w:rPr>
          <w:rFonts w:ascii="Aptos" w:eastAsiaTheme="majorEastAsia" w:hAnsi="Aptos"/>
          <w:color w:val="FF0000"/>
        </w:rPr>
      </w:pPr>
      <w:r w:rsidRPr="00750CF6">
        <w:rPr>
          <w:rFonts w:ascii="Aptos" w:eastAsiaTheme="majorEastAsia" w:hAnsi="Aptos"/>
          <w:color w:val="FF0000"/>
        </w:rPr>
        <w:t xml:space="preserve">Assume cohesion </w:t>
      </w:r>
      <w:r w:rsidR="00D61ABD" w:rsidRPr="00750CF6">
        <w:rPr>
          <w:rFonts w:ascii="Aptos" w:eastAsiaTheme="majorEastAsia" w:hAnsi="Aptos"/>
          <w:color w:val="FF0000"/>
        </w:rPr>
        <w:t>~ 20</w:t>
      </w:r>
      <w:r w:rsidR="00750CF6" w:rsidRPr="00750CF6">
        <w:rPr>
          <w:rFonts w:ascii="Aptos" w:eastAsiaTheme="majorEastAsia" w:hAnsi="Aptos"/>
          <w:color w:val="FF0000"/>
        </w:rPr>
        <w:t xml:space="preserve"> KP</w:t>
      </w:r>
      <w:r w:rsidR="00D61ABD" w:rsidRPr="00750CF6">
        <w:rPr>
          <w:rFonts w:ascii="Aptos" w:eastAsiaTheme="majorEastAsia" w:hAnsi="Aptos"/>
          <w:color w:val="FF0000"/>
        </w:rPr>
        <w:t>a</w:t>
      </w:r>
      <w:r w:rsidRPr="00750CF6">
        <w:rPr>
          <w:rFonts w:ascii="Aptos" w:eastAsiaTheme="majorEastAsia" w:hAnsi="Aptos"/>
          <w:color w:val="FF0000"/>
        </w:rPr>
        <w:t xml:space="preserve"> (</w:t>
      </w:r>
      <w:r w:rsidR="00750CF6" w:rsidRPr="00750CF6">
        <w:rPr>
          <w:rFonts w:ascii="Aptos" w:eastAsiaTheme="majorEastAsia" w:hAnsi="Aptos"/>
          <w:color w:val="FF0000"/>
        </w:rPr>
        <w:t>typical property of loamy soil</w:t>
      </w:r>
      <w:r w:rsidRPr="00750CF6">
        <w:rPr>
          <w:rFonts w:ascii="Aptos" w:eastAsiaTheme="majorEastAsia" w:hAnsi="Aptos"/>
          <w:color w:val="FF0000"/>
        </w:rPr>
        <w:t>)</w:t>
      </w:r>
    </w:p>
    <w:p w14:paraId="5E5A40E2" w14:textId="77777777" w:rsidR="005B56F0" w:rsidRDefault="005B56F0" w:rsidP="005B56F0">
      <w:pPr>
        <w:pStyle w:val="paragraph"/>
        <w:numPr>
          <w:ilvl w:val="0"/>
          <w:numId w:val="13"/>
        </w:numPr>
        <w:spacing w:before="0" w:beforeAutospacing="0" w:after="0" w:afterAutospacing="0"/>
        <w:jc w:val="both"/>
        <w:textAlignment w:val="baseline"/>
        <w:rPr>
          <w:rFonts w:ascii="Aptos" w:eastAsiaTheme="majorEastAsia" w:hAnsi="Aptos"/>
        </w:rPr>
      </w:pPr>
      <w:r>
        <w:rPr>
          <w:rFonts w:ascii="Aptos" w:eastAsiaTheme="majorEastAsia" w:hAnsi="Aptos"/>
        </w:rPr>
        <w:t>Friction on cone tip is &lt;&lt; friction on the entire surface</w:t>
      </w:r>
    </w:p>
    <w:p w14:paraId="47781084" w14:textId="77777777" w:rsidR="005B56F0" w:rsidRDefault="00000000" w:rsidP="005B56F0">
      <w:pPr>
        <w:pStyle w:val="paragraph"/>
        <w:numPr>
          <w:ilvl w:val="0"/>
          <w:numId w:val="13"/>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Pr>
          <w:rFonts w:ascii="Aptos" w:eastAsiaTheme="majorEastAsia" w:hAnsi="Aptos"/>
        </w:rPr>
        <w:t xml:space="preserve">&lt;&lt; </w:t>
      </w: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 xml:space="preserve"> or </m:t>
        </m:r>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oMath>
    </w:p>
    <w:p w14:paraId="641E7FCD" w14:textId="77777777" w:rsidR="005B56F0" w:rsidRDefault="005B56F0" w:rsidP="005B56F0">
      <w:pPr>
        <w:pStyle w:val="paragraph"/>
        <w:spacing w:before="0" w:beforeAutospacing="0" w:after="0" w:afterAutospacing="0"/>
        <w:jc w:val="both"/>
        <w:textAlignment w:val="baseline"/>
        <w:rPr>
          <w:rFonts w:ascii="Aptos" w:eastAsiaTheme="majorEastAsia" w:hAnsi="Aptos"/>
        </w:rPr>
      </w:pPr>
    </w:p>
    <w:p w14:paraId="3010EC91" w14:textId="28AEACE4" w:rsidR="00CE7AD3" w:rsidRDefault="005B56F0" w:rsidP="00AD0A33">
      <w:pPr>
        <w:pStyle w:val="paragraph"/>
        <w:spacing w:before="0" w:beforeAutospacing="0" w:after="0" w:afterAutospacing="0"/>
        <w:jc w:val="both"/>
        <w:textAlignment w:val="baseline"/>
        <w:rPr>
          <w:rFonts w:ascii="Aptos" w:eastAsiaTheme="majorEastAsia" w:hAnsi="Aptos"/>
          <w:color w:val="FF0000"/>
        </w:rPr>
      </w:pPr>
      <w:r>
        <w:rPr>
          <w:rFonts w:ascii="Aptos" w:eastAsiaTheme="majorEastAsia" w:hAnsi="Aptos"/>
        </w:rPr>
        <w:t xml:space="preserve">So, from </w:t>
      </w:r>
      <w:r w:rsidR="006518F6">
        <w:rPr>
          <w:rFonts w:ascii="Aptos" w:eastAsiaTheme="majorEastAsia" w:hAnsi="Aptos"/>
        </w:rPr>
        <w:t xml:space="preserve">the above model </w:t>
      </w:r>
      <w:r>
        <w:rPr>
          <w:rFonts w:ascii="Aptos" w:eastAsiaTheme="majorEastAsia" w:hAnsi="Aptos"/>
        </w:rPr>
        <w:t xml:space="preserve">we estimate that the force required from each motor will be around </w:t>
      </w:r>
      <w:r w:rsidR="009848A7">
        <w:rPr>
          <w:rFonts w:ascii="Aptos" w:eastAsiaTheme="majorEastAsia" w:hAnsi="Aptos"/>
          <w:b/>
          <w:bCs/>
        </w:rPr>
        <w:t>~</w:t>
      </w:r>
      <w:r w:rsidR="009848A7" w:rsidRPr="00AD0A33">
        <w:rPr>
          <w:rFonts w:ascii="Aptos" w:eastAsiaTheme="majorEastAsia" w:hAnsi="Aptos"/>
          <w:b/>
          <w:bCs/>
          <w:color w:val="FF0000"/>
        </w:rPr>
        <w:t xml:space="preserve">925 N </w:t>
      </w:r>
      <w:r w:rsidR="00AD0A33" w:rsidRPr="00AD0A33">
        <w:rPr>
          <w:rFonts w:ascii="Aptos" w:eastAsiaTheme="majorEastAsia" w:hAnsi="Aptos"/>
          <w:b/>
          <w:bCs/>
          <w:color w:val="FF0000"/>
        </w:rPr>
        <w:t xml:space="preserve">(207.9 </w:t>
      </w:r>
      <w:proofErr w:type="spellStart"/>
      <w:r w:rsidR="00AD0A33" w:rsidRPr="00AD0A33">
        <w:rPr>
          <w:rFonts w:ascii="Aptos" w:eastAsiaTheme="majorEastAsia" w:hAnsi="Aptos"/>
          <w:b/>
          <w:bCs/>
          <w:color w:val="FF0000"/>
        </w:rPr>
        <w:t>lbf</w:t>
      </w:r>
      <w:proofErr w:type="spellEnd"/>
      <w:proofErr w:type="gramStart"/>
      <w:r w:rsidR="00AD0A33" w:rsidRPr="00AD0A33">
        <w:rPr>
          <w:rFonts w:ascii="Aptos" w:eastAsiaTheme="majorEastAsia" w:hAnsi="Aptos"/>
          <w:b/>
          <w:bCs/>
          <w:color w:val="FF0000"/>
        </w:rPr>
        <w:t xml:space="preserve">) </w:t>
      </w:r>
      <w:r w:rsidRPr="00AD0A33">
        <w:rPr>
          <w:rFonts w:ascii="Aptos" w:eastAsiaTheme="majorEastAsia" w:hAnsi="Aptos"/>
          <w:color w:val="FF0000"/>
        </w:rPr>
        <w:t>;</w:t>
      </w:r>
      <w:proofErr w:type="gramEnd"/>
      <w:r w:rsidRPr="00AD0A33">
        <w:rPr>
          <w:rFonts w:ascii="Aptos" w:eastAsiaTheme="majorEastAsia" w:hAnsi="Aptos"/>
          <w:color w:val="FF0000"/>
        </w:rPr>
        <w:t xml:space="preserve"> </w:t>
      </w:r>
      <w:r w:rsidR="00AD0A33" w:rsidRPr="00AD0A33">
        <w:rPr>
          <w:rFonts w:ascii="Aptos" w:eastAsiaTheme="majorEastAsia" w:hAnsi="Aptos"/>
          <w:color w:val="FF0000"/>
        </w:rPr>
        <w:t xml:space="preserve">This value can </w:t>
      </w:r>
      <w:r w:rsidRPr="00AD0A33">
        <w:rPr>
          <w:rFonts w:ascii="Aptos" w:eastAsiaTheme="majorEastAsia" w:hAnsi="Aptos"/>
          <w:color w:val="FF0000"/>
        </w:rPr>
        <w:t>var</w:t>
      </w:r>
      <w:r w:rsidR="00AD0A33" w:rsidRPr="00AD0A33">
        <w:rPr>
          <w:rFonts w:ascii="Aptos" w:eastAsiaTheme="majorEastAsia" w:hAnsi="Aptos"/>
          <w:color w:val="FF0000"/>
        </w:rPr>
        <w:t>y significantly</w:t>
      </w:r>
      <w:r w:rsidRPr="00AD0A33">
        <w:rPr>
          <w:rFonts w:ascii="Aptos" w:eastAsiaTheme="majorEastAsia" w:hAnsi="Aptos"/>
          <w:color w:val="FF0000"/>
        </w:rPr>
        <w:t xml:space="preserve"> as the cohesion value greatly changes our results.</w:t>
      </w:r>
    </w:p>
    <w:p w14:paraId="0BE08687" w14:textId="0AC7E2EA" w:rsidR="00CE7AD3" w:rsidRDefault="00CE7AD3" w:rsidP="00AD0A33">
      <w:pPr>
        <w:pStyle w:val="paragraph"/>
        <w:spacing w:before="0" w:beforeAutospacing="0" w:after="0" w:afterAutospacing="0"/>
        <w:jc w:val="both"/>
        <w:textAlignment w:val="baseline"/>
        <w:rPr>
          <w:rFonts w:ascii="Aptos" w:eastAsiaTheme="majorEastAsia" w:hAnsi="Aptos"/>
          <w:color w:val="FF0000"/>
        </w:rPr>
      </w:pPr>
    </w:p>
    <w:p w14:paraId="69187232" w14:textId="3158EE5F" w:rsidR="00CE7AD3" w:rsidRDefault="00CE7AD3" w:rsidP="00AD0A33">
      <w:pPr>
        <w:pStyle w:val="paragraph"/>
        <w:spacing w:before="0" w:beforeAutospacing="0" w:after="0" w:afterAutospacing="0"/>
        <w:jc w:val="both"/>
        <w:textAlignment w:val="baseline"/>
        <w:rPr>
          <w:rFonts w:ascii="Aptos" w:eastAsiaTheme="majorEastAsia" w:hAnsi="Aptos"/>
          <w:color w:val="FF0000"/>
        </w:rPr>
      </w:pPr>
    </w:p>
    <w:p w14:paraId="15B12878" w14:textId="3BBD714D" w:rsidR="00CE7AD3" w:rsidRDefault="00CE7AD3" w:rsidP="00AD0A33">
      <w:pPr>
        <w:pStyle w:val="paragraph"/>
        <w:spacing w:before="0" w:beforeAutospacing="0" w:after="0" w:afterAutospacing="0"/>
        <w:jc w:val="both"/>
        <w:textAlignment w:val="baseline"/>
        <w:rPr>
          <w:rFonts w:ascii="Aptos" w:eastAsiaTheme="majorEastAsia" w:hAnsi="Aptos"/>
          <w:color w:val="FF0000"/>
        </w:rPr>
      </w:pPr>
    </w:p>
    <w:p w14:paraId="29D059D2" w14:textId="6DB0790D" w:rsidR="00CE7AD3" w:rsidRDefault="00CE7AD3" w:rsidP="00AD0A33">
      <w:pPr>
        <w:pStyle w:val="paragraph"/>
        <w:spacing w:before="0" w:beforeAutospacing="0" w:after="0" w:afterAutospacing="0"/>
        <w:jc w:val="both"/>
        <w:textAlignment w:val="baseline"/>
        <w:rPr>
          <w:rFonts w:ascii="Aptos" w:eastAsiaTheme="majorEastAsia" w:hAnsi="Aptos"/>
          <w:color w:val="FF0000"/>
        </w:rPr>
      </w:pPr>
    </w:p>
    <w:p w14:paraId="4A1D8041" w14:textId="77777777" w:rsidR="00CE7AD3" w:rsidRDefault="00CE7AD3" w:rsidP="00CE7AD3">
      <w:pPr>
        <w:jc w:val="center"/>
      </w:pPr>
      <w:r w:rsidRPr="006718C6">
        <w:rPr>
          <w:noProof/>
        </w:rPr>
        <w:drawing>
          <wp:inline distT="0" distB="0" distL="0" distR="0" wp14:anchorId="0C884FC7" wp14:editId="64693CAA">
            <wp:extent cx="4815840" cy="3273330"/>
            <wp:effectExtent l="0" t="0" r="3810" b="3810"/>
            <wp:docPr id="18228004" name="Picture 1" descr="A graph of time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04" name="Picture 1" descr="A graph of time and time&#10;&#10;Description automatically generated"/>
                    <pic:cNvPicPr/>
                  </pic:nvPicPr>
                  <pic:blipFill>
                    <a:blip r:embed="rId66"/>
                    <a:stretch>
                      <a:fillRect/>
                    </a:stretch>
                  </pic:blipFill>
                  <pic:spPr>
                    <a:xfrm>
                      <a:off x="0" y="0"/>
                      <a:ext cx="4830002" cy="3282956"/>
                    </a:xfrm>
                    <a:prstGeom prst="rect">
                      <a:avLst/>
                    </a:prstGeom>
                  </pic:spPr>
                </pic:pic>
              </a:graphicData>
            </a:graphic>
          </wp:inline>
        </w:drawing>
      </w:r>
    </w:p>
    <w:p w14:paraId="68CE2922" w14:textId="77777777" w:rsidR="00CE7AD3" w:rsidRDefault="00CE7AD3" w:rsidP="00CE7AD3">
      <w:pPr>
        <w:jc w:val="center"/>
      </w:pPr>
    </w:p>
    <w:p w14:paraId="480CF04B" w14:textId="77777777" w:rsidR="00CE7AD3" w:rsidRPr="006878F9" w:rsidRDefault="00CE7AD3" w:rsidP="00CE7AD3">
      <w:pPr>
        <w:jc w:val="center"/>
        <w:rPr>
          <w:rFonts w:asciiTheme="minorHAnsi" w:hAnsiTheme="minorHAnsi"/>
          <w:b/>
          <w:color w:val="FF0000"/>
        </w:rPr>
      </w:pPr>
      <w:r w:rsidRPr="006878F9">
        <w:rPr>
          <w:rFonts w:asciiTheme="minorHAnsi" w:hAnsiTheme="minorHAnsi"/>
          <w:b/>
          <w:color w:val="FF0000"/>
        </w:rPr>
        <w:t>Figure 27: Desired Motion Profile with constant velocity</w:t>
      </w:r>
    </w:p>
    <w:p w14:paraId="336B3926" w14:textId="77777777" w:rsidR="00CE7AD3" w:rsidRPr="00A76A30" w:rsidRDefault="00CE7AD3" w:rsidP="00CE7AD3"/>
    <w:p w14:paraId="337C40B8" w14:textId="77777777" w:rsidR="00CE7AD3" w:rsidRDefault="00CE7AD3" w:rsidP="00CE7AD3">
      <w:pPr>
        <w:jc w:val="center"/>
      </w:pPr>
      <w:r>
        <w:rPr>
          <w:noProof/>
        </w:rPr>
        <w:drawing>
          <wp:inline distT="0" distB="0" distL="0" distR="0" wp14:anchorId="34492884" wp14:editId="55A7E0D6">
            <wp:extent cx="4930100" cy="2847975"/>
            <wp:effectExtent l="0" t="0" r="4445" b="0"/>
            <wp:docPr id="507335617" name="Picture 1" descr="A graph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35617" name="Picture 1" descr="A graph with a purple li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2839" cy="2849557"/>
                    </a:xfrm>
                    <a:prstGeom prst="rect">
                      <a:avLst/>
                    </a:prstGeom>
                  </pic:spPr>
                </pic:pic>
              </a:graphicData>
            </a:graphic>
          </wp:inline>
        </w:drawing>
      </w:r>
    </w:p>
    <w:p w14:paraId="40CBAB7C" w14:textId="77777777" w:rsidR="00CE7AD3" w:rsidRDefault="00CE7AD3" w:rsidP="00CE7AD3">
      <w:pPr>
        <w:ind w:firstLine="360"/>
        <w:jc w:val="center"/>
        <w:rPr>
          <w:rFonts w:asciiTheme="minorHAnsi" w:hAnsiTheme="minorHAnsi"/>
          <w:b/>
          <w:bCs/>
        </w:rPr>
      </w:pPr>
    </w:p>
    <w:p w14:paraId="383A5D68" w14:textId="4F7C0014" w:rsidR="00390280" w:rsidRDefault="00CE7AD3" w:rsidP="00C2011E">
      <w:pPr>
        <w:ind w:firstLine="360"/>
        <w:jc w:val="center"/>
        <w:rPr>
          <w:rFonts w:asciiTheme="minorHAnsi" w:hAnsiTheme="minorHAnsi"/>
          <w:b/>
          <w:color w:val="FF0000"/>
        </w:rPr>
      </w:pPr>
      <w:r w:rsidRPr="006878F9">
        <w:rPr>
          <w:rFonts w:asciiTheme="minorHAnsi" w:hAnsiTheme="minorHAnsi"/>
          <w:b/>
          <w:color w:val="FF0000"/>
        </w:rPr>
        <w:t>Figure 28: Resulting Required Force over time to reach the desired depth</w:t>
      </w:r>
    </w:p>
    <w:p w14:paraId="2ED19EDB" w14:textId="77777777" w:rsidR="00FF2A94" w:rsidRDefault="00FF2A94" w:rsidP="00C2011E">
      <w:pPr>
        <w:ind w:firstLine="360"/>
        <w:jc w:val="center"/>
        <w:rPr>
          <w:rFonts w:asciiTheme="minorHAnsi" w:hAnsiTheme="minorHAnsi"/>
          <w:b/>
          <w:bCs/>
          <w:color w:val="FF0000"/>
        </w:rPr>
      </w:pPr>
    </w:p>
    <w:p w14:paraId="2761B276" w14:textId="77777777" w:rsidR="00FF2A94" w:rsidRDefault="00FF2A94" w:rsidP="00C2011E">
      <w:pPr>
        <w:ind w:firstLine="360"/>
        <w:jc w:val="center"/>
        <w:rPr>
          <w:rFonts w:asciiTheme="minorHAnsi" w:hAnsiTheme="minorHAnsi"/>
          <w:b/>
          <w:bCs/>
          <w:color w:val="FF0000"/>
        </w:rPr>
      </w:pPr>
    </w:p>
    <w:p w14:paraId="570141C3" w14:textId="77777777" w:rsidR="00FF2A94" w:rsidRPr="006878F9" w:rsidRDefault="00FF2A94" w:rsidP="00C2011E">
      <w:pPr>
        <w:ind w:firstLine="360"/>
        <w:jc w:val="center"/>
        <w:rPr>
          <w:rFonts w:asciiTheme="minorHAnsi" w:hAnsiTheme="minorHAnsi"/>
          <w:b/>
          <w:bCs/>
          <w:color w:val="FF0000"/>
        </w:rPr>
      </w:pPr>
    </w:p>
    <w:p w14:paraId="3E8CF0AC" w14:textId="77777777" w:rsidR="00C2011E" w:rsidRPr="00C2011E" w:rsidRDefault="00C2011E" w:rsidP="00C2011E">
      <w:pPr>
        <w:ind w:firstLine="360"/>
        <w:jc w:val="center"/>
        <w:rPr>
          <w:rFonts w:asciiTheme="minorHAnsi" w:hAnsiTheme="minorHAnsi"/>
          <w:b/>
          <w:bCs/>
        </w:rPr>
      </w:pPr>
    </w:p>
    <w:p w14:paraId="42EC3ED7" w14:textId="75577C68" w:rsidR="00241A58" w:rsidRPr="00241A58" w:rsidRDefault="00A66BF0" w:rsidP="00CE7AD3">
      <w:pPr>
        <w:spacing w:after="160" w:line="279" w:lineRule="auto"/>
        <w:rPr>
          <w:rFonts w:ascii="Aptos" w:hAnsi="Aptos"/>
          <w:b/>
          <w:bCs/>
          <w:color w:val="FF0000"/>
        </w:rPr>
      </w:pPr>
      <w:r w:rsidRPr="00487AB6">
        <w:rPr>
          <w:rFonts w:ascii="Aptos" w:hAnsi="Aptos"/>
          <w:b/>
          <w:bCs/>
          <w:color w:val="FF0000"/>
        </w:rPr>
        <w:lastRenderedPageBreak/>
        <w:t>Failure analysis for Rack and Pinion mesh</w:t>
      </w:r>
    </w:p>
    <w:p w14:paraId="672F65DE" w14:textId="17D8D48D" w:rsidR="001B68AA" w:rsidRPr="00487AB6" w:rsidRDefault="00EB6105" w:rsidP="001B68AA">
      <w:pPr>
        <w:rPr>
          <w:rFonts w:asciiTheme="minorHAnsi" w:eastAsiaTheme="minorEastAsia" w:hAnsiTheme="minorHAnsi"/>
          <w:color w:val="FF0000"/>
        </w:rPr>
      </w:pPr>
      <w:r w:rsidRPr="00487AB6">
        <w:rPr>
          <w:rFonts w:asciiTheme="minorHAnsi" w:eastAsiaTheme="minorEastAsia" w:hAnsiTheme="minorHAnsi"/>
          <w:color w:val="FF0000"/>
        </w:rPr>
        <w:t>To design the rack and pinion syste</w:t>
      </w:r>
      <w:r w:rsidR="004D2DE5" w:rsidRPr="00487AB6">
        <w:rPr>
          <w:rFonts w:asciiTheme="minorHAnsi" w:eastAsiaTheme="minorEastAsia" w:hAnsiTheme="minorHAnsi"/>
          <w:color w:val="FF0000"/>
        </w:rPr>
        <w:t>m</w:t>
      </w:r>
      <w:r w:rsidR="001B68AA" w:rsidRPr="00487AB6">
        <w:rPr>
          <w:rFonts w:asciiTheme="minorHAnsi" w:eastAsiaTheme="minorEastAsia" w:hAnsiTheme="minorHAnsi"/>
          <w:color w:val="FF0000"/>
        </w:rPr>
        <w:t>, the minimum number of teeth on the pinion needed to be determined to avoid undercutting. This can be seen in the equation below</w:t>
      </w:r>
    </w:p>
    <w:p w14:paraId="6D4D594C" w14:textId="77777777" w:rsidR="004621C1" w:rsidRPr="00487AB6" w:rsidRDefault="004621C1" w:rsidP="001B68AA">
      <w:pPr>
        <w:rPr>
          <w:rFonts w:asciiTheme="minorHAnsi" w:eastAsiaTheme="minorEastAsia" w:hAnsiTheme="minorHAnsi"/>
          <w:color w:val="FF0000"/>
        </w:rPr>
      </w:pPr>
    </w:p>
    <w:p w14:paraId="2063DBB4" w14:textId="3EC3D46D" w:rsidR="001B68AA" w:rsidRPr="00487AB6" w:rsidRDefault="00000000" w:rsidP="001B68AA">
      <w:pPr>
        <w:rPr>
          <w:rFonts w:asciiTheme="minorHAnsi" w:eastAsiaTheme="minorEastAsia" w:hAnsiTheme="minorHAnsi"/>
          <w:color w:val="FF0000"/>
        </w:rPr>
      </w:pPr>
      <m:oMathPara>
        <m:oMath>
          <m:d>
            <m:dPr>
              <m:ctrlPr>
                <w:rPr>
                  <w:rFonts w:ascii="Cambria Math" w:hAnsi="Cambria Math"/>
                  <w:i/>
                  <w:color w:val="FF0000"/>
                </w:rPr>
              </m:ctrlPr>
            </m:dPr>
            <m:e>
              <m:r>
                <w:rPr>
                  <w:rFonts w:ascii="Cambria Math" w:hAnsi="Cambria Math"/>
                  <w:color w:val="FF0000"/>
                </w:rPr>
                <m:t>eq 13-10</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 xml:space="preserve">p </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2</m:t>
              </m:r>
              <m:d>
                <m:dPr>
                  <m:ctrlPr>
                    <w:rPr>
                      <w:rFonts w:ascii="Cambria Math" w:hAnsi="Cambria Math"/>
                      <w:i/>
                      <w:color w:val="FF0000"/>
                    </w:rPr>
                  </m:ctrlPr>
                </m:dPr>
                <m:e>
                  <m:r>
                    <w:rPr>
                      <w:rFonts w:ascii="Cambria Math" w:hAnsi="Cambria Math"/>
                      <w:color w:val="FF0000"/>
                    </w:rPr>
                    <m:t>k</m:t>
                  </m:r>
                </m:e>
              </m:d>
            </m:num>
            <m:den>
              <m:func>
                <m:funcPr>
                  <m:ctrlPr>
                    <w:rPr>
                      <w:rFonts w:ascii="Cambria Math" w:hAnsi="Cambria Math"/>
                      <w:i/>
                      <w:color w:val="FF0000"/>
                    </w:rPr>
                  </m:ctrlPr>
                </m:funcPr>
                <m:fName>
                  <m:sSup>
                    <m:sSupPr>
                      <m:ctrlPr>
                        <w:rPr>
                          <w:rFonts w:ascii="Cambria Math" w:hAnsi="Cambria Math"/>
                          <w:i/>
                          <w:color w:val="FF0000"/>
                        </w:rPr>
                      </m:ctrlPr>
                    </m:sSupPr>
                    <m:e>
                      <m:r>
                        <m:rPr>
                          <m:sty m:val="p"/>
                        </m:rPr>
                        <w:rPr>
                          <w:rFonts w:ascii="Cambria Math" w:hAnsi="Cambria Math"/>
                          <w:color w:val="FF0000"/>
                        </w:rPr>
                        <m:t>sin</m:t>
                      </m:r>
                      <m:ctrlPr>
                        <w:rPr>
                          <w:rFonts w:ascii="Cambria Math" w:hAnsi="Cambria Math"/>
                          <w:color w:val="FF0000"/>
                        </w:rPr>
                      </m:ctrlPr>
                    </m:e>
                    <m:sup>
                      <m:r>
                        <w:rPr>
                          <w:rFonts w:ascii="Cambria Math" w:hAnsi="Cambria Math"/>
                          <w:color w:val="FF0000"/>
                        </w:rPr>
                        <m:t>2</m:t>
                      </m:r>
                      <m:ctrlPr>
                        <w:rPr>
                          <w:rFonts w:ascii="Cambria Math" w:hAnsi="Cambria Math"/>
                          <w:color w:val="FF0000"/>
                        </w:rPr>
                      </m:ctrlPr>
                    </m:sup>
                  </m:sSup>
                </m:fName>
                <m:e>
                  <m:r>
                    <w:rPr>
                      <w:rFonts w:ascii="Cambria Math" w:hAnsi="Cambria Math"/>
                      <w:color w:val="FF0000"/>
                    </w:rPr>
                    <m:t>Փ</m:t>
                  </m:r>
                </m:e>
              </m:func>
            </m:den>
          </m:f>
          <m:r>
            <w:rPr>
              <w:rFonts w:ascii="Cambria Math" w:hAnsi="Cambria Math"/>
              <w:color w:val="FF0000"/>
            </w:rPr>
            <m:t xml:space="preserve"> </m:t>
          </m:r>
        </m:oMath>
      </m:oMathPara>
    </w:p>
    <w:p w14:paraId="607E2209" w14:textId="77777777" w:rsidR="004621C1" w:rsidRPr="00487AB6" w:rsidRDefault="004621C1" w:rsidP="001B68AA">
      <w:pPr>
        <w:rPr>
          <w:rFonts w:asciiTheme="minorHAnsi" w:eastAsiaTheme="minorEastAsia" w:hAnsiTheme="minorHAnsi"/>
          <w:color w:val="FF0000"/>
        </w:rPr>
      </w:pPr>
    </w:p>
    <w:p w14:paraId="31F04B01" w14:textId="367FEE45" w:rsidR="001B68AA" w:rsidRPr="00487AB6" w:rsidRDefault="001B68AA" w:rsidP="0086400C">
      <w:pPr>
        <w:jc w:val="both"/>
        <w:rPr>
          <w:rFonts w:asciiTheme="minorHAnsi" w:eastAsiaTheme="minorEastAsia" w:hAnsiTheme="minorHAnsi"/>
          <w:color w:val="FF0000"/>
        </w:rPr>
      </w:pPr>
      <w:r w:rsidRPr="00487AB6">
        <w:rPr>
          <w:rFonts w:asciiTheme="minorHAnsi" w:eastAsiaTheme="minorEastAsia" w:hAnsiTheme="minorHAnsi"/>
          <w:color w:val="FF0000"/>
        </w:rPr>
        <w:t xml:space="preserve">Where </w:t>
      </w:r>
      <m:oMath>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 xml:space="preserve">p </m:t>
            </m:r>
          </m:sub>
        </m:sSub>
      </m:oMath>
      <w:r w:rsidRPr="00487AB6">
        <w:rPr>
          <w:rFonts w:asciiTheme="minorHAnsi" w:eastAsiaTheme="minorEastAsia" w:hAnsiTheme="minorHAnsi"/>
          <w:color w:val="FF0000"/>
        </w:rPr>
        <w:t xml:space="preserve">is the minimum number of teeth on the pinion, </w:t>
      </w:r>
      <m:oMath>
        <m:r>
          <w:rPr>
            <w:rFonts w:ascii="Cambria Math" w:eastAsiaTheme="minorEastAsia" w:hAnsi="Cambria Math"/>
            <w:color w:val="FF0000"/>
          </w:rPr>
          <m:t>k (contact ratio)=0.9</m:t>
        </m:r>
      </m:oMath>
      <w:r w:rsidRPr="00487AB6">
        <w:rPr>
          <w:rFonts w:asciiTheme="minorHAnsi" w:eastAsiaTheme="minorEastAsia" w:hAnsiTheme="minorHAnsi"/>
          <w:color w:val="FF0000"/>
        </w:rPr>
        <w:t xml:space="preserve">, and </w:t>
      </w:r>
      <m:oMath>
        <m:r>
          <w:rPr>
            <w:rFonts w:ascii="Cambria Math" w:hAnsi="Cambria Math"/>
            <w:color w:val="FF0000"/>
          </w:rPr>
          <m:t>Փ</m:t>
        </m:r>
      </m:oMath>
      <w:r w:rsidRPr="00487AB6">
        <w:rPr>
          <w:rFonts w:asciiTheme="minorHAnsi" w:eastAsiaTheme="minorEastAsia" w:hAnsiTheme="minorHAnsi"/>
          <w:color w:val="FF0000"/>
        </w:rPr>
        <w:t xml:space="preserve"> is the pressure angle. Plugging in </w:t>
      </w:r>
      <m:oMath>
        <m:r>
          <w:rPr>
            <w:rFonts w:ascii="Cambria Math" w:hAnsi="Cambria Math"/>
            <w:color w:val="FF0000"/>
          </w:rPr>
          <m:t>Փ</m:t>
        </m:r>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20</m:t>
            </m:r>
          </m:e>
          <m:sup>
            <m:r>
              <w:rPr>
                <w:rFonts w:ascii="Cambria Math" w:eastAsiaTheme="minorEastAsia" w:hAnsi="Cambria Math"/>
                <w:color w:val="FF0000"/>
              </w:rPr>
              <m:t>o</m:t>
            </m:r>
          </m:sup>
        </m:sSup>
      </m:oMath>
      <w:r w:rsidRPr="00487AB6">
        <w:rPr>
          <w:rFonts w:asciiTheme="minorHAnsi" w:eastAsiaTheme="minorEastAsia" w:hAnsiTheme="minorHAnsi"/>
          <w:color w:val="FF0000"/>
        </w:rPr>
        <w:t xml:space="preserve"> and rounding up to the nearest whole number, we get that </w:t>
      </w:r>
      <m:oMath>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 xml:space="preserve">p </m:t>
            </m:r>
          </m:sub>
        </m:sSub>
        <m:r>
          <w:rPr>
            <w:rFonts w:ascii="Cambria Math" w:hAnsi="Cambria Math"/>
            <w:color w:val="FF0000"/>
          </w:rPr>
          <m:t>=16</m:t>
        </m:r>
      </m:oMath>
      <w:r w:rsidRPr="00487AB6">
        <w:rPr>
          <w:rFonts w:asciiTheme="minorHAnsi" w:eastAsiaTheme="minorEastAsia" w:hAnsiTheme="minorHAnsi"/>
          <w:color w:val="FF0000"/>
        </w:rPr>
        <w:t xml:space="preserve">. </w:t>
      </w:r>
      <w:r w:rsidR="00241936" w:rsidRPr="00487AB6">
        <w:rPr>
          <w:rFonts w:asciiTheme="minorHAnsi" w:eastAsiaTheme="minorEastAsia" w:hAnsiTheme="minorHAnsi"/>
          <w:color w:val="FF0000"/>
        </w:rPr>
        <w:t xml:space="preserve">Since </w:t>
      </w:r>
      <w:r w:rsidR="004D5A36" w:rsidRPr="00487AB6">
        <w:rPr>
          <w:rFonts w:asciiTheme="minorHAnsi" w:eastAsiaTheme="minorEastAsia" w:hAnsiTheme="minorHAnsi"/>
          <w:color w:val="FF0000"/>
        </w:rPr>
        <w:t xml:space="preserve">the team </w:t>
      </w:r>
      <w:r w:rsidR="00241936" w:rsidRPr="00487AB6">
        <w:rPr>
          <w:rFonts w:asciiTheme="minorHAnsi" w:eastAsiaTheme="minorEastAsia" w:hAnsiTheme="minorHAnsi"/>
          <w:color w:val="FF0000"/>
        </w:rPr>
        <w:t>need</w:t>
      </w:r>
      <w:r w:rsidR="004D5A36" w:rsidRPr="00487AB6">
        <w:rPr>
          <w:rFonts w:asciiTheme="minorHAnsi" w:eastAsiaTheme="minorEastAsia" w:hAnsiTheme="minorHAnsi"/>
          <w:color w:val="FF0000"/>
        </w:rPr>
        <w:t>s</w:t>
      </w:r>
      <w:r w:rsidR="00241936" w:rsidRPr="00487AB6">
        <w:rPr>
          <w:rFonts w:asciiTheme="minorHAnsi" w:eastAsiaTheme="minorEastAsia" w:hAnsiTheme="minorHAnsi"/>
          <w:color w:val="FF0000"/>
        </w:rPr>
        <w:t xml:space="preserve"> </w:t>
      </w:r>
      <w:r w:rsidR="002517A0" w:rsidRPr="00487AB6">
        <w:rPr>
          <w:rFonts w:asciiTheme="minorHAnsi" w:eastAsiaTheme="minorEastAsia" w:hAnsiTheme="minorHAnsi"/>
          <w:color w:val="FF0000"/>
        </w:rPr>
        <w:t xml:space="preserve">a </w:t>
      </w:r>
      <w:r w:rsidR="00241936" w:rsidRPr="00487AB6">
        <w:rPr>
          <w:rFonts w:asciiTheme="minorHAnsi" w:eastAsiaTheme="minorEastAsia" w:hAnsiTheme="minorHAnsi"/>
          <w:color w:val="FF0000"/>
        </w:rPr>
        <w:t xml:space="preserve">large </w:t>
      </w:r>
      <w:r w:rsidR="004D5A36" w:rsidRPr="00487AB6">
        <w:rPr>
          <w:rFonts w:asciiTheme="minorHAnsi" w:eastAsiaTheme="minorEastAsia" w:hAnsiTheme="minorHAnsi"/>
          <w:color w:val="FF0000"/>
        </w:rPr>
        <w:t xml:space="preserve">tangential force </w:t>
      </w:r>
      <w:r w:rsidR="00C23578" w:rsidRPr="00487AB6">
        <w:rPr>
          <w:rFonts w:asciiTheme="minorHAnsi" w:eastAsiaTheme="minorEastAsia" w:hAnsiTheme="minorHAnsi"/>
          <w:color w:val="FF0000"/>
        </w:rPr>
        <w:t xml:space="preserve">and the gear needed to be small, </w:t>
      </w:r>
      <w:r w:rsidR="002517A0" w:rsidRPr="00487AB6">
        <w:rPr>
          <w:rFonts w:asciiTheme="minorHAnsi" w:eastAsiaTheme="minorEastAsia" w:hAnsiTheme="minorHAnsi"/>
          <w:color w:val="FF0000"/>
        </w:rPr>
        <w:t xml:space="preserve">we chose a gear with a diameter of 1 inch. </w:t>
      </w:r>
      <w:r w:rsidRPr="00487AB6">
        <w:rPr>
          <w:rFonts w:asciiTheme="minorHAnsi" w:eastAsiaTheme="minorEastAsia" w:hAnsiTheme="minorHAnsi"/>
          <w:color w:val="FF0000"/>
        </w:rPr>
        <w:t>This results in a</w:t>
      </w:r>
      <w:r w:rsidR="006819A9" w:rsidRPr="00487AB6">
        <w:rPr>
          <w:rFonts w:asciiTheme="minorHAnsi" w:eastAsiaTheme="minorEastAsia" w:hAnsiTheme="minorHAnsi"/>
          <w:color w:val="FF0000"/>
        </w:rPr>
        <w:t>n equivalent</w:t>
      </w:r>
      <w:r w:rsidRPr="00487AB6">
        <w:rPr>
          <w:rFonts w:asciiTheme="minorHAnsi" w:eastAsiaTheme="minorEastAsia" w:hAnsiTheme="minorHAnsi"/>
          <w:color w:val="FF0000"/>
        </w:rPr>
        <w:t xml:space="preserve"> transversal pitch</w:t>
      </w:r>
      <w:r w:rsidR="006819A9" w:rsidRPr="00487AB6">
        <w:rPr>
          <w:rFonts w:asciiTheme="minorHAnsi" w:eastAsiaTheme="minorEastAsia" w:hAnsiTheme="minorHAnsi"/>
          <w:color w:val="FF0000"/>
        </w:rPr>
        <w:t xml:space="preserve"> (of both the rack and the pinion)</w:t>
      </w:r>
      <w:r w:rsidRPr="00487AB6">
        <w:rPr>
          <w:rFonts w:asciiTheme="minorHAnsi" w:eastAsiaTheme="minorEastAsia" w:hAnsiTheme="minorHAnsi"/>
          <w:color w:val="FF0000"/>
        </w:rPr>
        <w:t xml:space="preserve">, </w:t>
      </w:r>
      <m:oMath>
        <m:sSub>
          <m:sSubPr>
            <m:ctrlPr>
              <w:rPr>
                <w:rFonts w:ascii="Cambria Math" w:eastAsiaTheme="minorEastAsia" w:hAnsi="Cambria Math"/>
                <w:i/>
                <w:color w:val="FF0000"/>
              </w:rPr>
            </m:ctrlPr>
          </m:sSubPr>
          <m:e>
            <m:r>
              <w:rPr>
                <w:rFonts w:ascii="Cambria Math" w:eastAsiaTheme="minorEastAsia" w:hAnsi="Cambria Math"/>
                <w:color w:val="FF0000"/>
              </w:rPr>
              <m:t>P</m:t>
            </m:r>
          </m:e>
          <m:sub>
            <m:r>
              <w:rPr>
                <w:rFonts w:ascii="Cambria Math" w:eastAsiaTheme="minorEastAsia" w:hAnsi="Cambria Math"/>
                <w:color w:val="FF0000"/>
              </w:rPr>
              <m:t>d</m:t>
            </m:r>
          </m:sub>
        </m:sSub>
        <m:r>
          <w:rPr>
            <w:rFonts w:ascii="Cambria Math" w:eastAsiaTheme="minorEastAsia" w:hAnsi="Cambria Math"/>
            <w:color w:val="FF0000"/>
          </w:rPr>
          <m:t>=</m:t>
        </m:r>
        <m:f>
          <m:fPr>
            <m:ctrlPr>
              <w:rPr>
                <w:rFonts w:ascii="Cambria Math" w:eastAsiaTheme="minorEastAsia" w:hAnsi="Cambria Math"/>
                <w:i/>
                <w:color w:val="FF0000"/>
              </w:rPr>
            </m:ctrlPr>
          </m:fPr>
          <m:num>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p</m:t>
                </m:r>
              </m:sub>
            </m:sSub>
          </m:num>
          <m:den>
            <m:sSub>
              <m:sSubPr>
                <m:ctrlPr>
                  <w:rPr>
                    <w:rFonts w:ascii="Cambria Math" w:eastAsiaTheme="minorEastAsia" w:hAnsi="Cambria Math"/>
                    <w:i/>
                    <w:color w:val="FF0000"/>
                  </w:rPr>
                </m:ctrlPr>
              </m:sSubPr>
              <m:e>
                <m:r>
                  <w:rPr>
                    <w:rFonts w:ascii="Cambria Math" w:eastAsiaTheme="minorEastAsia" w:hAnsi="Cambria Math"/>
                    <w:color w:val="FF0000"/>
                  </w:rPr>
                  <m:t>d</m:t>
                </m:r>
              </m:e>
              <m:sub>
                <m:r>
                  <w:rPr>
                    <w:rFonts w:ascii="Cambria Math" w:eastAsiaTheme="minorEastAsia" w:hAnsi="Cambria Math"/>
                    <w:color w:val="FF0000"/>
                  </w:rPr>
                  <m:t>p</m:t>
                </m:r>
              </m:sub>
            </m:sSub>
          </m:den>
        </m:f>
        <m:r>
          <w:rPr>
            <w:rFonts w:ascii="Cambria Math" w:eastAsiaTheme="minorEastAsia" w:hAnsi="Cambria Math"/>
            <w:color w:val="FF0000"/>
          </w:rPr>
          <m:t>=16</m:t>
        </m:r>
      </m:oMath>
      <w:r w:rsidR="00FE00ED" w:rsidRPr="00487AB6">
        <w:rPr>
          <w:rFonts w:asciiTheme="minorHAnsi" w:eastAsiaTheme="minorEastAsia" w:hAnsiTheme="minorHAnsi"/>
          <w:color w:val="FF0000"/>
        </w:rPr>
        <w:t xml:space="preserve"> </w:t>
      </w:r>
      <w:r w:rsidR="006B0EB3" w:rsidRPr="00487AB6">
        <w:rPr>
          <w:rFonts w:asciiTheme="minorHAnsi" w:eastAsiaTheme="minorEastAsia" w:hAnsiTheme="minorHAnsi"/>
          <w:color w:val="FF0000"/>
        </w:rPr>
        <w:t xml:space="preserve">. </w:t>
      </w:r>
      <w:r w:rsidRPr="00487AB6">
        <w:rPr>
          <w:rFonts w:asciiTheme="minorHAnsi" w:eastAsiaTheme="minorEastAsia" w:hAnsiTheme="minorHAnsi"/>
          <w:color w:val="FF0000"/>
        </w:rPr>
        <w:t xml:space="preserve">Using the equation below, we can </w:t>
      </w:r>
      <w:r w:rsidR="00E644C6" w:rsidRPr="00487AB6">
        <w:rPr>
          <w:rFonts w:asciiTheme="minorHAnsi" w:eastAsiaTheme="minorEastAsia" w:hAnsiTheme="minorHAnsi"/>
          <w:color w:val="FF0000"/>
        </w:rPr>
        <w:t xml:space="preserve">then </w:t>
      </w:r>
      <w:r w:rsidRPr="00487AB6">
        <w:rPr>
          <w:rFonts w:asciiTheme="minorHAnsi" w:eastAsiaTheme="minorEastAsia" w:hAnsiTheme="minorHAnsi"/>
          <w:color w:val="FF0000"/>
        </w:rPr>
        <w:t>determine the pitch line velocity of the 2-gear mesh</w:t>
      </w:r>
    </w:p>
    <w:p w14:paraId="330F6202" w14:textId="77777777" w:rsidR="00CB77F6" w:rsidRPr="00487AB6" w:rsidRDefault="00CB77F6" w:rsidP="001B68AA">
      <w:pPr>
        <w:rPr>
          <w:rFonts w:asciiTheme="minorHAnsi" w:eastAsiaTheme="minorEastAsia" w:hAnsiTheme="minorHAnsi"/>
          <w:color w:val="FF0000"/>
        </w:rPr>
      </w:pPr>
    </w:p>
    <w:p w14:paraId="6A7A2B32" w14:textId="77777777" w:rsidR="001B68AA" w:rsidRPr="00487AB6" w:rsidRDefault="00000000" w:rsidP="001B68AA">
      <w:pPr>
        <w:rPr>
          <w:rFonts w:asciiTheme="minorHAnsi" w:eastAsiaTheme="minorEastAsia" w:hAnsiTheme="minorHAnsi"/>
          <w:color w:val="FF0000"/>
        </w:rPr>
      </w:pPr>
      <m:oMathPara>
        <m:oMathParaPr>
          <m:jc m:val="center"/>
        </m:oMathParaPr>
        <m:oMath>
          <m:d>
            <m:dPr>
              <m:ctrlPr>
                <w:rPr>
                  <w:rFonts w:ascii="Cambria Math" w:eastAsiaTheme="minorEastAsia" w:hAnsi="Cambria Math"/>
                  <w:i/>
                  <w:color w:val="FF0000"/>
                </w:rPr>
              </m:ctrlPr>
            </m:dPr>
            <m:e>
              <m:r>
                <w:rPr>
                  <w:rFonts w:ascii="Cambria Math" w:eastAsiaTheme="minorEastAsia" w:hAnsi="Cambria Math"/>
                  <w:color w:val="FF0000"/>
                </w:rPr>
                <m:t>eq 13-34</m:t>
              </m:r>
            </m:e>
          </m:d>
          <m:r>
            <w:rPr>
              <w:rFonts w:ascii="Cambria Math" w:eastAsiaTheme="minorEastAsia" w:hAnsi="Cambria Math"/>
              <w:color w:val="FF0000"/>
            </w:rPr>
            <m:t xml:space="preserve"> V=</m:t>
          </m:r>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πdω</m:t>
              </m:r>
            </m:num>
            <m:den>
              <m:r>
                <w:rPr>
                  <w:rFonts w:ascii="Cambria Math" w:hAnsi="Cambria Math"/>
                  <w:color w:val="FF0000"/>
                </w:rPr>
                <m:t>12</m:t>
              </m:r>
            </m:den>
          </m:f>
        </m:oMath>
      </m:oMathPara>
    </w:p>
    <w:p w14:paraId="6F9A1346" w14:textId="77777777" w:rsidR="00CB77F6" w:rsidRPr="00487AB6" w:rsidRDefault="00CB77F6" w:rsidP="0086400C">
      <w:pPr>
        <w:jc w:val="both"/>
        <w:rPr>
          <w:rFonts w:asciiTheme="minorHAnsi" w:eastAsiaTheme="minorEastAsia" w:hAnsiTheme="minorHAnsi"/>
          <w:color w:val="FF0000"/>
        </w:rPr>
      </w:pPr>
    </w:p>
    <w:p w14:paraId="7858D958" w14:textId="2163D145" w:rsidR="00CB77F6" w:rsidRPr="00487AB6" w:rsidRDefault="001B68AA" w:rsidP="0086400C">
      <w:pPr>
        <w:jc w:val="both"/>
        <w:rPr>
          <w:rFonts w:asciiTheme="minorHAnsi" w:eastAsiaTheme="minorEastAsia" w:hAnsiTheme="minorHAnsi"/>
          <w:color w:val="FF0000"/>
        </w:rPr>
      </w:pPr>
      <w:r w:rsidRPr="00487AB6">
        <w:rPr>
          <w:rFonts w:asciiTheme="minorHAnsi" w:eastAsiaTheme="minorEastAsia" w:hAnsiTheme="minorHAnsi"/>
          <w:color w:val="FF0000"/>
        </w:rPr>
        <w:t xml:space="preserve">Where </w:t>
      </w:r>
      <m:oMath>
        <m:r>
          <w:rPr>
            <w:rFonts w:ascii="Cambria Math" w:eastAsiaTheme="minorEastAsia" w:hAnsi="Cambria Math"/>
            <w:color w:val="FF0000"/>
          </w:rPr>
          <m:t>V</m:t>
        </m:r>
      </m:oMath>
      <w:r w:rsidRPr="00487AB6">
        <w:rPr>
          <w:rFonts w:asciiTheme="minorHAnsi" w:eastAsiaTheme="minorEastAsia" w:hAnsiTheme="minorHAnsi"/>
          <w:color w:val="FF0000"/>
        </w:rPr>
        <w:t xml:space="preserve"> is the pitch line velocity in ft/min, </w:t>
      </w:r>
      <m:oMath>
        <m:r>
          <w:rPr>
            <w:rFonts w:ascii="Cambria Math" w:hAnsi="Cambria Math"/>
            <w:color w:val="FF0000"/>
          </w:rPr>
          <m:t xml:space="preserve">d </m:t>
        </m:r>
      </m:oMath>
      <w:r w:rsidRPr="00487AB6">
        <w:rPr>
          <w:rFonts w:asciiTheme="minorHAnsi" w:eastAsiaTheme="minorEastAsia" w:hAnsiTheme="minorHAnsi"/>
          <w:color w:val="FF0000"/>
        </w:rPr>
        <w:t xml:space="preserve">is either pinion/gear diameter in inches, </w:t>
      </w:r>
      <w:proofErr w:type="gramStart"/>
      <w:r w:rsidRPr="00487AB6">
        <w:rPr>
          <w:rFonts w:asciiTheme="minorHAnsi" w:eastAsiaTheme="minorEastAsia" w:hAnsiTheme="minorHAnsi"/>
          <w:color w:val="FF0000"/>
        </w:rPr>
        <w:t>and</w:t>
      </w:r>
      <w:proofErr w:type="gramEnd"/>
      <w:r w:rsidRPr="00487AB6">
        <w:rPr>
          <w:rFonts w:asciiTheme="minorHAnsi" w:eastAsiaTheme="minorEastAsia" w:hAnsiTheme="minorHAnsi"/>
          <w:color w:val="FF0000"/>
        </w:rPr>
        <w:t xml:space="preserve"> </w:t>
      </w:r>
      <m:oMath>
        <m:r>
          <w:rPr>
            <w:rFonts w:ascii="Cambria Math" w:hAnsi="Cambria Math"/>
            <w:color w:val="FF0000"/>
          </w:rPr>
          <m:t>ω</m:t>
        </m:r>
      </m:oMath>
      <w:r w:rsidRPr="00487AB6">
        <w:rPr>
          <w:rFonts w:asciiTheme="minorHAnsi" w:eastAsiaTheme="minorEastAsia" w:hAnsiTheme="minorHAnsi"/>
          <w:color w:val="FF0000"/>
        </w:rPr>
        <w:t xml:space="preserve"> is </w:t>
      </w:r>
      <w:proofErr w:type="gramStart"/>
      <w:r w:rsidRPr="00487AB6">
        <w:rPr>
          <w:rFonts w:asciiTheme="minorHAnsi" w:eastAsiaTheme="minorEastAsia" w:hAnsiTheme="minorHAnsi"/>
          <w:color w:val="FF0000"/>
        </w:rPr>
        <w:t>either the</w:t>
      </w:r>
      <w:proofErr w:type="gramEnd"/>
      <w:r w:rsidRPr="00487AB6">
        <w:rPr>
          <w:rFonts w:asciiTheme="minorHAnsi" w:eastAsiaTheme="minorEastAsia" w:hAnsiTheme="minorHAnsi"/>
          <w:color w:val="FF0000"/>
        </w:rPr>
        <w:t xml:space="preserve"> angular velocity in rpm of the pinion/gear. Substituting the relevant values, we get </w:t>
      </w:r>
      <m:oMath>
        <m:r>
          <w:rPr>
            <w:rFonts w:ascii="Cambria Math" w:eastAsiaTheme="minorEastAsia" w:hAnsi="Cambria Math"/>
            <w:color w:val="FF0000"/>
          </w:rPr>
          <m:t>V= 7.20 ft/min</m:t>
        </m:r>
      </m:oMath>
      <w:r w:rsidRPr="00487AB6">
        <w:rPr>
          <w:rFonts w:asciiTheme="minorHAnsi" w:eastAsiaTheme="minorEastAsia" w:hAnsiTheme="minorHAnsi"/>
          <w:color w:val="FF0000"/>
        </w:rPr>
        <w:t>. Furthermore, we can use the equation below to determine the tangential load acting between the mesh</w:t>
      </w:r>
    </w:p>
    <w:p w14:paraId="6BD80217" w14:textId="04E24AB6" w:rsidR="001B68AA" w:rsidRPr="00487AB6" w:rsidRDefault="001B68AA" w:rsidP="001B68AA">
      <w:pPr>
        <w:rPr>
          <w:rFonts w:asciiTheme="minorHAnsi" w:eastAsiaTheme="minorEastAsia" w:hAnsiTheme="minorHAnsi"/>
          <w:i/>
          <w:color w:val="FF0000"/>
        </w:rPr>
      </w:pPr>
      <w:r w:rsidRPr="00487AB6">
        <w:rPr>
          <w:rFonts w:asciiTheme="minorHAnsi" w:eastAsiaTheme="minorEastAsia" w:hAnsiTheme="minorHAnsi"/>
          <w:i/>
          <w:color w:val="FF0000"/>
        </w:rPr>
        <w:br/>
      </w:r>
      <m:oMathPara>
        <m:oMath>
          <m:d>
            <m:dPr>
              <m:ctrlPr>
                <w:rPr>
                  <w:rFonts w:ascii="Cambria Math" w:eastAsiaTheme="minorEastAsia" w:hAnsi="Cambria Math"/>
                  <w:i/>
                  <w:color w:val="FF0000"/>
                </w:rPr>
              </m:ctrlPr>
            </m:dPr>
            <m:e>
              <m:r>
                <w:rPr>
                  <w:rFonts w:ascii="Cambria Math" w:eastAsiaTheme="minorEastAsia" w:hAnsi="Cambria Math"/>
                  <w:color w:val="FF0000"/>
                </w:rPr>
                <m:t>eq 13-35</m:t>
              </m:r>
            </m:e>
          </m:d>
          <m:r>
            <w:rPr>
              <w:rFonts w:ascii="Cambria Math" w:eastAsiaTheme="minorEastAsia" w:hAnsi="Cambria Math"/>
              <w:color w:val="FF0000"/>
            </w:rPr>
            <m:t xml:space="preserve"> </m:t>
          </m:r>
          <m:sSup>
            <m:sSupPr>
              <m:ctrlPr>
                <w:rPr>
                  <w:rFonts w:ascii="Cambria Math" w:eastAsiaTheme="minorEastAsia" w:hAnsi="Cambria Math"/>
                  <w:i/>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r>
            <w:rPr>
              <w:rFonts w:ascii="Cambria Math" w:eastAsiaTheme="minorEastAsia" w:hAnsi="Cambria Math"/>
              <w:color w:val="FF0000"/>
            </w:rPr>
            <m:t>=</m:t>
          </m:r>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33000H</m:t>
              </m:r>
            </m:num>
            <m:den>
              <m:r>
                <w:rPr>
                  <w:rFonts w:ascii="Cambria Math" w:hAnsi="Cambria Math"/>
                  <w:color w:val="FF0000"/>
                </w:rPr>
                <m:t>V</m:t>
              </m:r>
            </m:den>
          </m:f>
        </m:oMath>
      </m:oMathPara>
    </w:p>
    <w:p w14:paraId="4FDFC67F" w14:textId="77777777" w:rsidR="00CB77F6" w:rsidRPr="00487AB6" w:rsidRDefault="00CB77F6" w:rsidP="0086400C">
      <w:pPr>
        <w:jc w:val="both"/>
        <w:rPr>
          <w:rFonts w:asciiTheme="minorHAnsi" w:eastAsiaTheme="minorEastAsia" w:hAnsiTheme="minorHAnsi"/>
          <w:color w:val="FF0000"/>
        </w:rPr>
      </w:pPr>
    </w:p>
    <w:p w14:paraId="7CF47CBE" w14:textId="7A71FE1B" w:rsidR="0086400C" w:rsidRPr="00487AB6" w:rsidRDefault="001B68AA" w:rsidP="0086400C">
      <w:pPr>
        <w:jc w:val="both"/>
        <w:rPr>
          <w:rFonts w:asciiTheme="minorHAnsi" w:eastAsiaTheme="minorEastAsia" w:hAnsiTheme="minorHAnsi"/>
          <w:iCs/>
          <w:color w:val="FF0000"/>
        </w:rPr>
      </w:pPr>
      <w:r w:rsidRPr="00487AB6">
        <w:rPr>
          <w:rFonts w:asciiTheme="minorHAnsi" w:eastAsiaTheme="minorEastAsia" w:hAnsiTheme="minorHAnsi"/>
          <w:iCs/>
          <w:color w:val="FF0000"/>
        </w:rPr>
        <w:t xml:space="preserve">Where </w:t>
      </w:r>
      <m:oMath>
        <m:sSup>
          <m:sSupPr>
            <m:ctrlPr>
              <w:rPr>
                <w:rFonts w:ascii="Cambria Math" w:eastAsiaTheme="minorEastAsia" w:hAnsi="Cambria Math"/>
                <w:i/>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oMath>
      <w:r w:rsidRPr="00487AB6">
        <w:rPr>
          <w:rFonts w:asciiTheme="minorHAnsi" w:eastAsiaTheme="minorEastAsia" w:hAnsiTheme="minorHAnsi"/>
          <w:color w:val="FF0000"/>
        </w:rPr>
        <w:t xml:space="preserve"> is the tangential load in lbf, and </w:t>
      </w:r>
      <m:oMath>
        <m:r>
          <w:rPr>
            <w:rFonts w:ascii="Cambria Math" w:hAnsi="Cambria Math"/>
            <w:color w:val="FF0000"/>
          </w:rPr>
          <m:t>H</m:t>
        </m:r>
      </m:oMath>
      <w:r w:rsidRPr="00487AB6">
        <w:rPr>
          <w:rFonts w:asciiTheme="minorHAnsi" w:eastAsiaTheme="minorEastAsia" w:hAnsiTheme="minorHAnsi"/>
          <w:color w:val="FF0000"/>
        </w:rPr>
        <w:t xml:space="preserve"> is the power generated in Horsepower.</w:t>
      </w:r>
      <w:r w:rsidR="005F391D" w:rsidRPr="00487AB6">
        <w:rPr>
          <w:rFonts w:asciiTheme="minorHAnsi" w:eastAsiaTheme="minorEastAsia" w:hAnsiTheme="minorHAnsi"/>
          <w:color w:val="FF0000"/>
        </w:rPr>
        <w:t xml:space="preserve"> This equation is crucial in motor selection</w:t>
      </w:r>
      <w:r w:rsidR="00033A39" w:rsidRPr="00487AB6">
        <w:rPr>
          <w:rFonts w:asciiTheme="minorHAnsi" w:eastAsiaTheme="minorEastAsia" w:hAnsiTheme="minorHAnsi"/>
          <w:color w:val="FF0000"/>
        </w:rPr>
        <w:t xml:space="preserve"> as </w:t>
      </w:r>
      <w:r w:rsidRPr="00487AB6">
        <w:rPr>
          <w:rFonts w:asciiTheme="minorHAnsi" w:eastAsiaTheme="minorEastAsia" w:hAnsiTheme="minorHAnsi"/>
          <w:color w:val="FF0000"/>
        </w:rPr>
        <w:t xml:space="preserve"> </w:t>
      </w:r>
      <m:oMath>
        <m:sSup>
          <m:sSupPr>
            <m:ctrlPr>
              <w:rPr>
                <w:rFonts w:ascii="Cambria Math" w:eastAsiaTheme="minorEastAsia" w:hAnsi="Cambria Math"/>
                <w:i/>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r>
          <w:rPr>
            <w:rFonts w:ascii="Cambria Math" w:eastAsiaTheme="minorEastAsia" w:hAnsi="Cambria Math"/>
            <w:color w:val="FF0000"/>
          </w:rPr>
          <m:t xml:space="preserve"> </m:t>
        </m:r>
      </m:oMath>
      <w:r w:rsidR="00033A39" w:rsidRPr="00487AB6">
        <w:rPr>
          <w:rFonts w:asciiTheme="minorHAnsi" w:eastAsiaTheme="minorEastAsia" w:hAnsiTheme="minorHAnsi"/>
          <w:color w:val="FF0000"/>
        </w:rPr>
        <w:t xml:space="preserve">would need to be a minimum of </w:t>
      </w:r>
      <w:r w:rsidR="000C1B8F" w:rsidRPr="00487AB6">
        <w:rPr>
          <w:rFonts w:asciiTheme="minorHAnsi" w:eastAsiaTheme="minorEastAsia" w:hAnsiTheme="minorHAnsi"/>
          <w:color w:val="FF0000"/>
        </w:rPr>
        <w:t xml:space="preserve">207 </w:t>
      </w:r>
      <w:proofErr w:type="spellStart"/>
      <w:r w:rsidR="00B71506" w:rsidRPr="00487AB6">
        <w:rPr>
          <w:rFonts w:asciiTheme="minorHAnsi" w:eastAsiaTheme="minorEastAsia" w:hAnsiTheme="minorHAnsi"/>
          <w:color w:val="FF0000"/>
        </w:rPr>
        <w:t>lbf</w:t>
      </w:r>
      <w:proofErr w:type="spellEnd"/>
      <w:r w:rsidR="00A8653C" w:rsidRPr="00487AB6">
        <w:rPr>
          <w:rFonts w:asciiTheme="minorHAnsi" w:eastAsiaTheme="minorEastAsia" w:hAnsiTheme="minorHAnsi"/>
          <w:color w:val="FF0000"/>
        </w:rPr>
        <w:t xml:space="preserve">. A motor that ran at </w:t>
      </w:r>
      <w:r w:rsidR="00A7359F" w:rsidRPr="00487AB6">
        <w:rPr>
          <w:rFonts w:asciiTheme="minorHAnsi" w:eastAsiaTheme="minorEastAsia" w:hAnsiTheme="minorHAnsi"/>
          <w:color w:val="FF0000"/>
        </w:rPr>
        <w:t xml:space="preserve">35 W, had a rated rpm of around 30 rpm was chosen. </w:t>
      </w:r>
      <w:r w:rsidRPr="00487AB6">
        <w:rPr>
          <w:rFonts w:asciiTheme="minorHAnsi" w:eastAsiaTheme="minorEastAsia" w:hAnsiTheme="minorHAnsi"/>
          <w:color w:val="FF0000"/>
        </w:rPr>
        <w:t xml:space="preserve">Substituting the relevant values, we get </w:t>
      </w:r>
      <m:oMath>
        <m:sSup>
          <m:sSupPr>
            <m:ctrlPr>
              <w:rPr>
                <w:rFonts w:ascii="Cambria Math" w:eastAsiaTheme="minorEastAsia" w:hAnsi="Cambria Math"/>
                <w:i/>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r>
          <w:rPr>
            <w:rFonts w:ascii="Cambria Math" w:eastAsiaTheme="minorEastAsia" w:hAnsi="Cambria Math"/>
            <w:color w:val="FF0000"/>
          </w:rPr>
          <m:t>= 213. 90 lbf</m:t>
        </m:r>
      </m:oMath>
      <w:r w:rsidRPr="00487AB6">
        <w:rPr>
          <w:rFonts w:asciiTheme="minorHAnsi" w:eastAsiaTheme="minorEastAsia" w:hAnsiTheme="minorHAnsi"/>
          <w:iCs/>
          <w:color w:val="FF0000"/>
        </w:rPr>
        <w:t>. Finally, using Table 13-3 from shigley’s, the face widt</w:t>
      </w:r>
      <w:r w:rsidR="00F74807" w:rsidRPr="00487AB6">
        <w:rPr>
          <w:rFonts w:asciiTheme="minorHAnsi" w:eastAsiaTheme="minorEastAsia" w:hAnsiTheme="minorHAnsi"/>
          <w:iCs/>
          <w:color w:val="FF0000"/>
        </w:rPr>
        <w:t>h needed</w:t>
      </w:r>
      <w:r w:rsidR="007C73BB" w:rsidRPr="00487AB6">
        <w:rPr>
          <w:rFonts w:asciiTheme="minorHAnsi" w:eastAsiaTheme="minorEastAsia" w:hAnsiTheme="minorHAnsi"/>
          <w:iCs/>
          <w:color w:val="FF0000"/>
        </w:rPr>
        <w:t xml:space="preserve"> to be </w:t>
      </w:r>
      <w:r w:rsidR="00F74807" w:rsidRPr="00487AB6">
        <w:rPr>
          <w:rFonts w:asciiTheme="minorHAnsi" w:eastAsiaTheme="minorEastAsia" w:hAnsiTheme="minorHAnsi"/>
          <w:iCs/>
          <w:color w:val="FF0000"/>
        </w:rPr>
        <w:t>a minimum of</w:t>
      </w:r>
      <m:oMath>
        <m:r>
          <w:rPr>
            <w:rFonts w:ascii="Cambria Math" w:eastAsiaTheme="minorEastAsia" w:hAnsi="Cambria Math"/>
            <w:color w:val="FF0000"/>
          </w:rPr>
          <m:t xml:space="preserve"> F=</m:t>
        </m:r>
        <m:f>
          <m:fPr>
            <m:ctrlPr>
              <w:rPr>
                <w:rFonts w:ascii="Cambria Math" w:eastAsiaTheme="minorEastAsia" w:hAnsi="Cambria Math"/>
                <w:i/>
                <w:color w:val="FF0000"/>
              </w:rPr>
            </m:ctrlPr>
          </m:fPr>
          <m:num>
            <m:r>
              <w:rPr>
                <w:rFonts w:ascii="Cambria Math" w:eastAsiaTheme="minorEastAsia" w:hAnsi="Cambria Math"/>
                <w:color w:val="FF0000"/>
              </w:rPr>
              <m:t>10</m:t>
            </m:r>
          </m:num>
          <m:den>
            <m:r>
              <w:rPr>
                <w:rFonts w:ascii="Cambria Math" w:eastAsiaTheme="minorEastAsia" w:hAnsi="Cambria Math"/>
                <w:color w:val="FF0000"/>
              </w:rPr>
              <m:t>16</m:t>
            </m:r>
          </m:den>
        </m:f>
        <m:r>
          <w:rPr>
            <w:rFonts w:ascii="Cambria Math" w:eastAsiaTheme="minorEastAsia" w:hAnsi="Cambria Math"/>
            <w:color w:val="FF0000"/>
          </w:rPr>
          <m:t>=0.62  in</m:t>
        </m:r>
      </m:oMath>
      <w:r w:rsidRPr="00487AB6">
        <w:rPr>
          <w:rFonts w:asciiTheme="minorHAnsi" w:eastAsiaTheme="minorEastAsia" w:hAnsiTheme="minorHAnsi"/>
          <w:iCs/>
          <w:color w:val="FF0000"/>
        </w:rPr>
        <w:t xml:space="preserve"> for both </w:t>
      </w:r>
      <w:r w:rsidR="00752491" w:rsidRPr="00487AB6">
        <w:rPr>
          <w:rFonts w:asciiTheme="minorHAnsi" w:eastAsiaTheme="minorEastAsia" w:hAnsiTheme="minorHAnsi"/>
          <w:iCs/>
          <w:color w:val="FF0000"/>
        </w:rPr>
        <w:t>the rack and the pinion</w:t>
      </w:r>
      <w:r w:rsidRPr="00487AB6">
        <w:rPr>
          <w:rFonts w:asciiTheme="minorHAnsi" w:eastAsiaTheme="minorEastAsia" w:hAnsiTheme="minorHAnsi"/>
          <w:iCs/>
          <w:color w:val="FF0000"/>
        </w:rPr>
        <w:t>. Now that the key variables have been determined, we can move on to stress and factor of safety analysis.</w:t>
      </w:r>
      <w:r w:rsidR="000436EC" w:rsidRPr="00487AB6">
        <w:rPr>
          <w:rFonts w:asciiTheme="minorHAnsi" w:eastAsiaTheme="minorEastAsia" w:hAnsiTheme="minorHAnsi"/>
          <w:iCs/>
          <w:color w:val="FF0000"/>
        </w:rPr>
        <w:t xml:space="preserve"> </w:t>
      </w:r>
      <w:r w:rsidR="0025157D" w:rsidRPr="00487AB6">
        <w:rPr>
          <w:rFonts w:asciiTheme="minorHAnsi" w:eastAsiaTheme="minorEastAsia" w:hAnsiTheme="minorHAnsi"/>
          <w:iCs/>
          <w:color w:val="FF0000"/>
        </w:rPr>
        <w:t xml:space="preserve">AGMA </w:t>
      </w:r>
      <w:r w:rsidRPr="00487AB6">
        <w:rPr>
          <w:rFonts w:asciiTheme="minorHAnsi" w:eastAsiaTheme="minorEastAsia" w:hAnsiTheme="minorHAnsi"/>
          <w:iCs/>
          <w:color w:val="FF0000"/>
        </w:rPr>
        <w:t xml:space="preserve">recommends using a quality factor </w:t>
      </w:r>
      <m:oMath>
        <m:sSub>
          <m:sSubPr>
            <m:ctrlPr>
              <w:rPr>
                <w:rFonts w:ascii="Cambria Math" w:eastAsiaTheme="minorEastAsia" w:hAnsi="Cambria Math"/>
                <w:i/>
                <w:iCs/>
                <w:color w:val="FF0000"/>
              </w:rPr>
            </m:ctrlPr>
          </m:sSubPr>
          <m:e>
            <m:r>
              <w:rPr>
                <w:rFonts w:ascii="Cambria Math" w:eastAsiaTheme="minorEastAsia" w:hAnsi="Cambria Math"/>
                <w:color w:val="FF0000"/>
              </w:rPr>
              <m:t>Q</m:t>
            </m:r>
          </m:e>
          <m:sub>
            <m:r>
              <w:rPr>
                <w:rFonts w:ascii="Cambria Math" w:eastAsiaTheme="minorEastAsia" w:hAnsi="Cambria Math"/>
                <w:color w:val="FF0000"/>
              </w:rPr>
              <m:t>v</m:t>
            </m:r>
          </m:sub>
        </m:sSub>
        <m:r>
          <w:rPr>
            <w:rFonts w:ascii="Cambria Math" w:eastAsiaTheme="minorEastAsia" w:hAnsi="Cambria Math"/>
            <w:color w:val="FF0000"/>
          </w:rPr>
          <m:t>=7</m:t>
        </m:r>
      </m:oMath>
      <w:r w:rsidRPr="00487AB6">
        <w:rPr>
          <w:rFonts w:asciiTheme="minorHAnsi" w:eastAsiaTheme="minorEastAsia" w:hAnsiTheme="minorHAnsi"/>
          <w:iCs/>
          <w:color w:val="FF0000"/>
        </w:rPr>
        <w:t xml:space="preserve"> </w:t>
      </w:r>
      <w:r w:rsidR="00622A8B" w:rsidRPr="00487AB6">
        <w:rPr>
          <w:rFonts w:asciiTheme="minorHAnsi" w:eastAsiaTheme="minorEastAsia" w:hAnsiTheme="minorHAnsi"/>
          <w:iCs/>
          <w:color w:val="FF0000"/>
        </w:rPr>
        <w:t xml:space="preserve">and </w:t>
      </w:r>
      <w:r w:rsidRPr="00487AB6">
        <w:rPr>
          <w:rFonts w:asciiTheme="minorHAnsi" w:eastAsiaTheme="minorEastAsia" w:hAnsiTheme="minorHAnsi"/>
          <w:iCs/>
          <w:color w:val="FF0000"/>
        </w:rPr>
        <w:t xml:space="preserve">Reliability </w:t>
      </w:r>
      <m:oMath>
        <m:r>
          <w:rPr>
            <w:rFonts w:ascii="Cambria Math" w:eastAsiaTheme="minorEastAsia" w:hAnsi="Cambria Math"/>
            <w:color w:val="FF0000"/>
          </w:rPr>
          <m:t>R=99%.</m:t>
        </m:r>
      </m:oMath>
      <w:r w:rsidR="00622A8B" w:rsidRPr="00487AB6">
        <w:rPr>
          <w:rFonts w:asciiTheme="minorHAnsi" w:eastAsiaTheme="minorEastAsia" w:hAnsiTheme="minorHAnsi"/>
          <w:color w:val="FF0000"/>
        </w:rPr>
        <w:t xml:space="preserve"> </w:t>
      </w:r>
      <w:r w:rsidR="00AD4629" w:rsidRPr="00487AB6">
        <w:rPr>
          <w:rFonts w:asciiTheme="minorHAnsi" w:eastAsiaTheme="minorEastAsia" w:hAnsiTheme="minorHAnsi"/>
          <w:color w:val="FF0000"/>
        </w:rPr>
        <w:t>The desired life was decided as</w:t>
      </w:r>
      <w:r w:rsidR="00351B6F" w:rsidRPr="00487AB6">
        <w:rPr>
          <w:rFonts w:asciiTheme="minorHAnsi" w:eastAsiaTheme="minorEastAsia" w:hAnsiTheme="minorHAnsi"/>
          <w:color w:val="FF0000"/>
        </w:rPr>
        <w:t xml:space="preserve"> </w:t>
      </w:r>
      <m:oMath>
        <m:r>
          <w:rPr>
            <w:rFonts w:ascii="Cambria Math" w:eastAsiaTheme="minorEastAsia" w:hAnsi="Cambria Math"/>
            <w:color w:val="FF0000"/>
          </w:rPr>
          <m:t>N=</m:t>
        </m:r>
        <m:sSup>
          <m:sSupPr>
            <m:ctrlPr>
              <w:rPr>
                <w:rFonts w:ascii="Cambria Math" w:eastAsiaTheme="minorEastAsia" w:hAnsi="Cambria Math"/>
                <w:i/>
                <w:color w:val="FF0000"/>
              </w:rPr>
            </m:ctrlPr>
          </m:sSupPr>
          <m:e>
            <m:r>
              <w:rPr>
                <w:rFonts w:ascii="Cambria Math" w:eastAsiaTheme="minorEastAsia" w:hAnsi="Cambria Math"/>
                <w:color w:val="FF0000"/>
              </w:rPr>
              <m:t>10</m:t>
            </m:r>
          </m:e>
          <m:sup>
            <m:r>
              <w:rPr>
                <w:rFonts w:ascii="Cambria Math" w:eastAsiaTheme="minorEastAsia" w:hAnsi="Cambria Math"/>
                <w:color w:val="FF0000"/>
              </w:rPr>
              <m:t>6</m:t>
            </m:r>
          </m:sup>
        </m:sSup>
      </m:oMath>
      <w:r w:rsidR="00AD4629" w:rsidRPr="00487AB6">
        <w:rPr>
          <w:rFonts w:asciiTheme="minorHAnsi" w:eastAsiaTheme="minorEastAsia" w:hAnsiTheme="minorHAnsi"/>
          <w:color w:val="FF0000"/>
        </w:rPr>
        <w:t xml:space="preserve"> </w:t>
      </w:r>
      <w:r w:rsidR="00666EAC" w:rsidRPr="00487AB6">
        <w:rPr>
          <w:rFonts w:asciiTheme="minorHAnsi" w:eastAsiaTheme="minorEastAsia" w:hAnsiTheme="minorHAnsi"/>
          <w:iCs/>
          <w:color w:val="FF0000"/>
        </w:rPr>
        <w:t>.</w:t>
      </w:r>
      <w:r w:rsidRPr="00487AB6">
        <w:rPr>
          <w:rFonts w:asciiTheme="minorHAnsi" w:eastAsiaTheme="minorEastAsia" w:hAnsiTheme="minorHAnsi"/>
          <w:iCs/>
          <w:color w:val="FF0000"/>
        </w:rPr>
        <w:t xml:space="preserve">Since we know the pinion is likely to fail first, due to having </w:t>
      </w:r>
      <w:r w:rsidR="00BF6DB6" w:rsidRPr="00487AB6">
        <w:rPr>
          <w:rFonts w:asciiTheme="minorHAnsi" w:eastAsiaTheme="minorEastAsia" w:hAnsiTheme="minorHAnsi"/>
          <w:iCs/>
          <w:color w:val="FF0000"/>
        </w:rPr>
        <w:t xml:space="preserve">going through more loading cycles than the rack, </w:t>
      </w:r>
      <w:r w:rsidRPr="00487AB6">
        <w:rPr>
          <w:rFonts w:asciiTheme="minorHAnsi" w:eastAsiaTheme="minorEastAsia" w:hAnsiTheme="minorHAnsi"/>
          <w:iCs/>
          <w:color w:val="FF0000"/>
        </w:rPr>
        <w:t xml:space="preserve">if we design for the pinion to not fail, the </w:t>
      </w:r>
      <w:r w:rsidR="00666EAC" w:rsidRPr="00487AB6">
        <w:rPr>
          <w:rFonts w:asciiTheme="minorHAnsi" w:eastAsiaTheme="minorEastAsia" w:hAnsiTheme="minorHAnsi"/>
          <w:iCs/>
          <w:color w:val="FF0000"/>
        </w:rPr>
        <w:t xml:space="preserve">rack </w:t>
      </w:r>
      <w:r w:rsidRPr="00487AB6">
        <w:rPr>
          <w:rFonts w:asciiTheme="minorHAnsi" w:eastAsiaTheme="minorEastAsia" w:hAnsiTheme="minorHAnsi"/>
          <w:iCs/>
          <w:color w:val="FF0000"/>
        </w:rPr>
        <w:t>will not fail either. The gear contact stress can be written as shown in equation 26 and the gear bending stress can be seen in the equations below</w:t>
      </w:r>
    </w:p>
    <w:p w14:paraId="3454F45F" w14:textId="77777777" w:rsidR="001B68AA" w:rsidRPr="00487AB6" w:rsidRDefault="001B68AA" w:rsidP="001B68AA">
      <w:pPr>
        <w:rPr>
          <w:rFonts w:asciiTheme="minorHAnsi" w:eastAsiaTheme="minorEastAsia" w:hAnsiTheme="minorHAnsi"/>
          <w:iCs/>
          <w:color w:val="FF0000"/>
        </w:rPr>
      </w:pPr>
      <m:oMathPara>
        <m:oMath>
          <m:r>
            <w:rPr>
              <w:rFonts w:ascii="Cambria Math" w:eastAsiaTheme="minorEastAsia" w:hAnsi="Cambria Math"/>
              <w:color w:val="FF0000"/>
            </w:rPr>
            <m:t xml:space="preserve"> </m:t>
          </m:r>
          <m:d>
            <m:dPr>
              <m:ctrlPr>
                <w:rPr>
                  <w:rFonts w:ascii="Cambria Math" w:eastAsiaTheme="minorEastAsia" w:hAnsi="Cambria Math"/>
                  <w:i/>
                  <w:color w:val="FF0000"/>
                </w:rPr>
              </m:ctrlPr>
            </m:dPr>
            <m:e>
              <m:r>
                <w:rPr>
                  <w:rFonts w:ascii="Cambria Math" w:eastAsiaTheme="minorEastAsia" w:hAnsi="Cambria Math"/>
                  <w:color w:val="FF0000"/>
                </w:rPr>
                <m:t>eq 14-16</m:t>
              </m:r>
            </m:e>
          </m:d>
          <m:r>
            <w:rPr>
              <w:rFonts w:ascii="Cambria Math" w:eastAsiaTheme="minorEastAsia" w:hAnsi="Cambria Math"/>
              <w:color w:val="FF0000"/>
            </w:rPr>
            <m:t xml:space="preserve"> </m:t>
          </m:r>
          <m:sSub>
            <m:sSubPr>
              <m:ctrlPr>
                <w:rPr>
                  <w:rFonts w:ascii="Cambria Math" w:eastAsiaTheme="minorEastAsia" w:hAnsi="Cambria Math"/>
                  <w:i/>
                  <w:iCs/>
                  <w:color w:val="FF0000"/>
                </w:rPr>
              </m:ctrlPr>
            </m:sSubPr>
            <m:e>
              <m:r>
                <w:rPr>
                  <w:rFonts w:ascii="Cambria Math" w:eastAsiaTheme="minorEastAsia" w:hAnsi="Cambria Math"/>
                  <w:color w:val="FF0000"/>
                </w:rPr>
                <m:t>σ</m:t>
              </m:r>
            </m:e>
            <m:sub>
              <m:r>
                <w:rPr>
                  <w:rFonts w:ascii="Cambria Math" w:eastAsiaTheme="minorEastAsia" w:hAnsi="Cambria Math"/>
                  <w:color w:val="FF0000"/>
                </w:rPr>
                <m:t>c</m:t>
              </m:r>
            </m:sub>
          </m:sSub>
          <m:r>
            <w:rPr>
              <w:rFonts w:ascii="Cambria Math" w:eastAsiaTheme="minorEastAsia" w:hAnsi="Cambria Math"/>
              <w:color w:val="FF0000"/>
            </w:rPr>
            <m:t>=</m:t>
          </m:r>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p</m:t>
              </m:r>
            </m:sub>
          </m:sSub>
          <m:sSup>
            <m:sSupPr>
              <m:ctrlPr>
                <w:rPr>
                  <w:rFonts w:ascii="Cambria Math" w:eastAsiaTheme="minorEastAsia" w:hAnsi="Cambria Math"/>
                  <w:i/>
                  <w:iCs/>
                  <w:color w:val="FF0000"/>
                </w:rPr>
              </m:ctrlPr>
            </m:sSupPr>
            <m:e>
              <m:d>
                <m:dPr>
                  <m:ctrlPr>
                    <w:rPr>
                      <w:rFonts w:ascii="Cambria Math" w:eastAsiaTheme="minorEastAsia" w:hAnsi="Cambria Math"/>
                      <w:i/>
                      <w:iCs/>
                      <w:color w:val="FF0000"/>
                    </w:rPr>
                  </m:ctrlPr>
                </m:dPr>
                <m:e>
                  <m:sSup>
                    <m:sSupPr>
                      <m:ctrlPr>
                        <w:rPr>
                          <w:rFonts w:ascii="Cambria Math" w:eastAsiaTheme="minorEastAsia" w:hAnsi="Cambria Math"/>
                          <w:i/>
                          <w:iCs/>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o</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s</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v</m:t>
                      </m:r>
                    </m:sub>
                  </m:sSub>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m</m:t>
                          </m:r>
                        </m:sub>
                      </m:sSub>
                    </m:num>
                    <m:den>
                      <m:r>
                        <w:rPr>
                          <w:rFonts w:ascii="Cambria Math" w:eastAsiaTheme="minorEastAsia" w:hAnsi="Cambria Math"/>
                          <w:color w:val="FF0000"/>
                        </w:rPr>
                        <m:t>F*</m:t>
                      </m:r>
                      <m:sSub>
                        <m:sSubPr>
                          <m:ctrlPr>
                            <w:rPr>
                              <w:rFonts w:ascii="Cambria Math" w:eastAsiaTheme="minorEastAsia" w:hAnsi="Cambria Math"/>
                              <w:i/>
                              <w:iCs/>
                              <w:color w:val="FF0000"/>
                            </w:rPr>
                          </m:ctrlPr>
                        </m:sSubPr>
                        <m:e>
                          <m:r>
                            <w:rPr>
                              <w:rFonts w:ascii="Cambria Math" w:eastAsiaTheme="minorEastAsia" w:hAnsi="Cambria Math"/>
                              <w:color w:val="FF0000"/>
                            </w:rPr>
                            <m:t>d</m:t>
                          </m:r>
                        </m:e>
                        <m:sub>
                          <m:r>
                            <w:rPr>
                              <w:rFonts w:ascii="Cambria Math" w:eastAsiaTheme="minorEastAsia" w:hAnsi="Cambria Math"/>
                              <w:color w:val="FF0000"/>
                            </w:rPr>
                            <m:t>p</m:t>
                          </m:r>
                        </m:sub>
                      </m:sSub>
                    </m:den>
                  </m:f>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f</m:t>
                          </m:r>
                        </m:sub>
                      </m:sSub>
                    </m:num>
                    <m:den>
                      <m:r>
                        <w:rPr>
                          <w:rFonts w:ascii="Cambria Math" w:eastAsiaTheme="minorEastAsia" w:hAnsi="Cambria Math"/>
                          <w:color w:val="FF0000"/>
                        </w:rPr>
                        <m:t>I</m:t>
                      </m:r>
                    </m:den>
                  </m:f>
                </m:e>
              </m:d>
            </m:e>
            <m:sup>
              <m:f>
                <m:fPr>
                  <m:ctrlPr>
                    <w:rPr>
                      <w:rFonts w:ascii="Cambria Math" w:eastAsiaTheme="minorEastAsia" w:hAnsi="Cambria Math"/>
                      <w:i/>
                      <w:iCs/>
                      <w:color w:val="FF0000"/>
                    </w:rPr>
                  </m:ctrlPr>
                </m:fPr>
                <m:num>
                  <m:r>
                    <w:rPr>
                      <w:rFonts w:ascii="Cambria Math" w:eastAsiaTheme="minorEastAsia" w:hAnsi="Cambria Math"/>
                      <w:color w:val="FF0000"/>
                    </w:rPr>
                    <m:t>1</m:t>
                  </m:r>
                </m:num>
                <m:den>
                  <m:r>
                    <w:rPr>
                      <w:rFonts w:ascii="Cambria Math" w:eastAsiaTheme="minorEastAsia" w:hAnsi="Cambria Math"/>
                      <w:color w:val="FF0000"/>
                    </w:rPr>
                    <m:t>2</m:t>
                  </m:r>
                </m:den>
              </m:f>
            </m:sup>
          </m:sSup>
        </m:oMath>
      </m:oMathPara>
    </w:p>
    <w:p w14:paraId="06834EBD" w14:textId="77777777" w:rsidR="004621C1" w:rsidRPr="00487AB6" w:rsidRDefault="004621C1" w:rsidP="001B68AA">
      <w:pPr>
        <w:rPr>
          <w:rFonts w:asciiTheme="minorHAnsi" w:eastAsiaTheme="minorEastAsia" w:hAnsiTheme="minorHAnsi"/>
          <w:iCs/>
          <w:color w:val="FF0000"/>
        </w:rPr>
      </w:pPr>
    </w:p>
    <w:p w14:paraId="3A2FB3E9" w14:textId="77777777" w:rsidR="000436EC" w:rsidRPr="00487AB6" w:rsidRDefault="00000000" w:rsidP="001B68AA">
      <w:pPr>
        <w:rPr>
          <w:rFonts w:asciiTheme="minorHAnsi" w:eastAsiaTheme="minorEastAsia" w:hAnsiTheme="minorHAnsi"/>
          <w:iCs/>
          <w:color w:val="FF0000"/>
        </w:rPr>
      </w:pPr>
      <m:oMathPara>
        <m:oMath>
          <m:d>
            <m:dPr>
              <m:ctrlPr>
                <w:rPr>
                  <w:rFonts w:ascii="Cambria Math" w:eastAsiaTheme="minorEastAsia" w:hAnsi="Cambria Math"/>
                  <w:i/>
                  <w:iCs/>
                  <w:color w:val="FF0000"/>
                </w:rPr>
              </m:ctrlPr>
            </m:dPr>
            <m:e>
              <m:r>
                <w:rPr>
                  <w:rFonts w:ascii="Cambria Math" w:eastAsiaTheme="minorEastAsia" w:hAnsi="Cambria Math"/>
                  <w:color w:val="FF0000"/>
                </w:rPr>
                <m:t>eq 14-15</m:t>
              </m:r>
            </m:e>
          </m:d>
          <m:r>
            <w:rPr>
              <w:rFonts w:ascii="Cambria Math" w:eastAsiaTheme="minorEastAsia" w:hAnsi="Cambria Math"/>
              <w:color w:val="FF0000"/>
            </w:rPr>
            <m:t xml:space="preserve">   σ=</m:t>
          </m:r>
          <m:sSup>
            <m:sSupPr>
              <m:ctrlPr>
                <w:rPr>
                  <w:rFonts w:ascii="Cambria Math" w:eastAsiaTheme="minorEastAsia" w:hAnsi="Cambria Math"/>
                  <w:i/>
                  <w:iCs/>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o</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s</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v</m:t>
              </m:r>
            </m:sub>
          </m:sSub>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P</m:t>
                  </m:r>
                </m:e>
                <m:sub>
                  <m:r>
                    <w:rPr>
                      <w:rFonts w:ascii="Cambria Math" w:eastAsiaTheme="minorEastAsia" w:hAnsi="Cambria Math"/>
                      <w:color w:val="FF0000"/>
                    </w:rPr>
                    <m:t>d</m:t>
                  </m:r>
                </m:sub>
              </m:sSub>
            </m:num>
            <m:den>
              <m:r>
                <w:rPr>
                  <w:rFonts w:ascii="Cambria Math" w:eastAsiaTheme="minorEastAsia" w:hAnsi="Cambria Math"/>
                  <w:color w:val="FF0000"/>
                </w:rPr>
                <m:t>F</m:t>
              </m:r>
            </m:den>
          </m:f>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m</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b</m:t>
                  </m:r>
                </m:sub>
              </m:sSub>
            </m:num>
            <m:den>
              <m:r>
                <w:rPr>
                  <w:rFonts w:ascii="Cambria Math" w:eastAsiaTheme="minorEastAsia" w:hAnsi="Cambria Math"/>
                  <w:color w:val="FF0000"/>
                </w:rPr>
                <m:t>J</m:t>
              </m:r>
            </m:den>
          </m:f>
        </m:oMath>
      </m:oMathPara>
    </w:p>
    <w:p w14:paraId="5315C27E" w14:textId="4FA7FB25" w:rsidR="001B68AA" w:rsidRPr="00487AB6" w:rsidRDefault="001B68AA" w:rsidP="001B68AA">
      <w:pPr>
        <w:rPr>
          <w:rFonts w:asciiTheme="minorHAnsi" w:eastAsiaTheme="minorEastAsia" w:hAnsiTheme="minorHAnsi"/>
          <w:iCs/>
          <w:color w:val="FF0000"/>
        </w:rPr>
      </w:pPr>
      <w:r w:rsidRPr="00487AB6">
        <w:rPr>
          <w:rFonts w:asciiTheme="minorHAnsi" w:eastAsiaTheme="minorEastAsia" w:hAnsiTheme="minorHAnsi"/>
          <w:iCs/>
          <w:color w:val="FF0000"/>
        </w:rPr>
        <w:lastRenderedPageBreak/>
        <w:t xml:space="preserve">Each key variable and constant are listed in Table </w:t>
      </w:r>
      <w:r w:rsidR="00FD3763" w:rsidRPr="00487AB6">
        <w:rPr>
          <w:rFonts w:asciiTheme="minorHAnsi" w:eastAsiaTheme="minorEastAsia" w:hAnsiTheme="minorHAnsi"/>
          <w:iCs/>
          <w:color w:val="FF0000"/>
        </w:rPr>
        <w:t>XX</w:t>
      </w:r>
      <w:r w:rsidRPr="00487AB6">
        <w:rPr>
          <w:rFonts w:asciiTheme="minorHAnsi" w:eastAsiaTheme="minorEastAsia" w:hAnsiTheme="minorHAnsi"/>
          <w:iCs/>
          <w:color w:val="FF0000"/>
        </w:rPr>
        <w:t xml:space="preserve"> below along with how the constants were found.</w:t>
      </w:r>
      <w:r w:rsidR="00A004E0" w:rsidRPr="00487AB6">
        <w:rPr>
          <w:rFonts w:asciiTheme="minorHAnsi" w:eastAsiaTheme="minorEastAsia" w:hAnsiTheme="minorHAnsi"/>
          <w:color w:val="FF0000"/>
        </w:rPr>
        <w:t xml:space="preserve"> </w:t>
      </w:r>
    </w:p>
    <w:p w14:paraId="5D38ABA6" w14:textId="77777777" w:rsidR="004621C1" w:rsidRPr="00487AB6" w:rsidRDefault="004621C1" w:rsidP="001B68AA">
      <w:pPr>
        <w:rPr>
          <w:rFonts w:asciiTheme="minorHAnsi" w:eastAsiaTheme="minorEastAsia" w:hAnsiTheme="minorHAnsi"/>
          <w:iCs/>
          <w:color w:val="FF0000"/>
        </w:rPr>
      </w:pPr>
    </w:p>
    <w:p w14:paraId="463FD7CC" w14:textId="20713BD8" w:rsidR="00FD3763" w:rsidRPr="006878F9" w:rsidRDefault="001B68AA" w:rsidP="00FD3763">
      <w:pPr>
        <w:jc w:val="center"/>
        <w:rPr>
          <w:rFonts w:asciiTheme="minorHAnsi" w:eastAsiaTheme="minorEastAsia" w:hAnsiTheme="minorHAnsi"/>
          <w:b/>
          <w:color w:val="FF0000"/>
        </w:rPr>
      </w:pPr>
      <w:r w:rsidRPr="006878F9">
        <w:rPr>
          <w:rFonts w:asciiTheme="minorHAnsi" w:eastAsiaTheme="minorEastAsia" w:hAnsiTheme="minorHAnsi"/>
          <w:b/>
          <w:color w:val="FF0000"/>
        </w:rPr>
        <w:t xml:space="preserve">Table </w:t>
      </w:r>
      <w:r w:rsidR="00FD3763" w:rsidRPr="006878F9">
        <w:rPr>
          <w:rFonts w:asciiTheme="minorHAnsi" w:eastAsiaTheme="minorEastAsia" w:hAnsiTheme="minorHAnsi"/>
          <w:b/>
          <w:color w:val="FF0000"/>
        </w:rPr>
        <w:t>XX</w:t>
      </w:r>
      <w:r w:rsidRPr="006878F9">
        <w:rPr>
          <w:rFonts w:asciiTheme="minorHAnsi" w:eastAsiaTheme="minorEastAsia" w:hAnsiTheme="minorHAnsi"/>
          <w:b/>
          <w:color w:val="FF0000"/>
        </w:rPr>
        <w:t>: Key Variables and Constants for Contact Stress and Bending Stress analysis</w:t>
      </w:r>
      <w:r w:rsidR="006878F9" w:rsidRPr="006878F9">
        <w:rPr>
          <w:rFonts w:asciiTheme="minorHAnsi" w:eastAsiaTheme="minorEastAsia" w:hAnsiTheme="minorHAnsi"/>
          <w:b/>
          <w:bCs/>
          <w:iCs/>
          <w:color w:val="FF0000"/>
        </w:rPr>
        <w:t xml:space="preserve"> </w:t>
      </w:r>
      <w:r w:rsidRPr="006878F9">
        <w:rPr>
          <w:rFonts w:asciiTheme="minorHAnsi" w:eastAsiaTheme="minorEastAsia" w:hAnsiTheme="minorHAnsi"/>
          <w:b/>
          <w:color w:val="FF0000"/>
        </w:rPr>
        <w:t>*Check python attached in appendix for the calculations</w:t>
      </w:r>
    </w:p>
    <w:p w14:paraId="7BFC7DC0" w14:textId="77777777" w:rsidR="006878F9" w:rsidRPr="00487AB6" w:rsidRDefault="006878F9" w:rsidP="00FD3763">
      <w:pPr>
        <w:jc w:val="center"/>
        <w:rPr>
          <w:rFonts w:asciiTheme="minorHAnsi" w:eastAsiaTheme="minorEastAsia" w:hAnsiTheme="minorHAnsi"/>
          <w:iCs/>
          <w:color w:val="FF0000"/>
        </w:rPr>
      </w:pPr>
    </w:p>
    <w:tbl>
      <w:tblPr>
        <w:tblStyle w:val="TableGrid"/>
        <w:tblW w:w="10567" w:type="dxa"/>
        <w:jc w:val="center"/>
        <w:tblLook w:val="04A0" w:firstRow="1" w:lastRow="0" w:firstColumn="1" w:lastColumn="0" w:noHBand="0" w:noVBand="1"/>
      </w:tblPr>
      <w:tblGrid>
        <w:gridCol w:w="2117"/>
        <w:gridCol w:w="2616"/>
        <w:gridCol w:w="1764"/>
        <w:gridCol w:w="4070"/>
      </w:tblGrid>
      <w:tr w:rsidR="00487AB6" w14:paraId="53FD74C4" w14:textId="77777777">
        <w:trPr>
          <w:jc w:val="center"/>
        </w:trPr>
        <w:tc>
          <w:tcPr>
            <w:tcW w:w="1941" w:type="dxa"/>
          </w:tcPr>
          <w:p w14:paraId="35AE3A5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 xml:space="preserve">Variable/Constant </w:t>
            </w:r>
          </w:p>
        </w:tc>
        <w:tc>
          <w:tcPr>
            <w:tcW w:w="2666" w:type="dxa"/>
          </w:tcPr>
          <w:p w14:paraId="78017CB0"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Physical Meaning</w:t>
            </w:r>
          </w:p>
        </w:tc>
        <w:tc>
          <w:tcPr>
            <w:tcW w:w="1778" w:type="dxa"/>
          </w:tcPr>
          <w:p w14:paraId="6C195EA6"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Numeric Value</w:t>
            </w:r>
          </w:p>
        </w:tc>
        <w:tc>
          <w:tcPr>
            <w:tcW w:w="4182" w:type="dxa"/>
          </w:tcPr>
          <w:p w14:paraId="24510A1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Shigley Source</w:t>
            </w:r>
          </w:p>
        </w:tc>
      </w:tr>
      <w:tr w:rsidR="00487AB6" w14:paraId="62DA9542" w14:textId="77777777">
        <w:trPr>
          <w:jc w:val="center"/>
        </w:trPr>
        <w:tc>
          <w:tcPr>
            <w:tcW w:w="1941" w:type="dxa"/>
          </w:tcPr>
          <w:p w14:paraId="3D755D91"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σ</m:t>
                    </m:r>
                  </m:e>
                  <m:sub>
                    <m:r>
                      <w:rPr>
                        <w:rFonts w:ascii="Cambria Math" w:eastAsiaTheme="minorEastAsia" w:hAnsi="Cambria Math"/>
                        <w:color w:val="FF0000"/>
                      </w:rPr>
                      <m:t>c</m:t>
                    </m:r>
                  </m:sub>
                </m:sSub>
              </m:oMath>
            </m:oMathPara>
          </w:p>
        </w:tc>
        <w:tc>
          <w:tcPr>
            <w:tcW w:w="2666" w:type="dxa"/>
          </w:tcPr>
          <w:p w14:paraId="5A935FC3"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Gear Contact Stress</w:t>
            </w:r>
          </w:p>
        </w:tc>
        <w:tc>
          <w:tcPr>
            <w:tcW w:w="1778" w:type="dxa"/>
          </w:tcPr>
          <w:p w14:paraId="62CD9EBE" w14:textId="25E6DA91" w:rsidR="001B68AA" w:rsidRPr="00487AB6" w:rsidRDefault="008760D2">
            <w:pPr>
              <w:rPr>
                <w:rFonts w:asciiTheme="minorHAnsi" w:eastAsiaTheme="minorEastAsia" w:hAnsiTheme="minorHAnsi"/>
                <w:b/>
                <w:bCs/>
                <w:iCs/>
                <w:color w:val="FF0000"/>
              </w:rPr>
            </w:pPr>
            <m:oMathPara>
              <m:oMath>
                <m:r>
                  <m:rPr>
                    <m:sty m:val="bi"/>
                  </m:rPr>
                  <w:rPr>
                    <w:rFonts w:ascii="Cambria Math" w:eastAsiaTheme="minorEastAsia" w:hAnsi="Cambria Math"/>
                    <w:color w:val="FF0000"/>
                  </w:rPr>
                  <m:t>62.67 kpsi</m:t>
                </m:r>
              </m:oMath>
            </m:oMathPara>
          </w:p>
        </w:tc>
        <w:tc>
          <w:tcPr>
            <w:tcW w:w="4182" w:type="dxa"/>
          </w:tcPr>
          <w:p w14:paraId="054FD63D"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14-16</w:t>
            </w:r>
          </w:p>
        </w:tc>
      </w:tr>
      <w:tr w:rsidR="00487AB6" w14:paraId="1566F0C4" w14:textId="77777777">
        <w:trPr>
          <w:jc w:val="center"/>
        </w:trPr>
        <w:tc>
          <w:tcPr>
            <w:tcW w:w="1941" w:type="dxa"/>
          </w:tcPr>
          <w:p w14:paraId="769D0088" w14:textId="77777777" w:rsidR="001B68AA" w:rsidRPr="00487AB6" w:rsidRDefault="001B68AA">
            <w:pPr>
              <w:rPr>
                <w:rFonts w:asciiTheme="minorHAnsi" w:hAnsiTheme="minorHAnsi"/>
                <w:iCs/>
                <w:color w:val="FF0000"/>
              </w:rPr>
            </w:pPr>
            <m:oMathPara>
              <m:oMath>
                <m:r>
                  <w:rPr>
                    <w:rFonts w:ascii="Cambria Math" w:eastAsiaTheme="minorEastAsia" w:hAnsi="Cambria Math"/>
                    <w:color w:val="FF0000"/>
                  </w:rPr>
                  <m:t>σ</m:t>
                </m:r>
              </m:oMath>
            </m:oMathPara>
          </w:p>
        </w:tc>
        <w:tc>
          <w:tcPr>
            <w:tcW w:w="2666" w:type="dxa"/>
          </w:tcPr>
          <w:p w14:paraId="002A4F68"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Gear Bending Stress</w:t>
            </w:r>
          </w:p>
        </w:tc>
        <w:tc>
          <w:tcPr>
            <w:tcW w:w="1778" w:type="dxa"/>
          </w:tcPr>
          <w:p w14:paraId="7234EEC4" w14:textId="200185EC" w:rsidR="001B68AA" w:rsidRPr="00487AB6" w:rsidRDefault="008760D2">
            <w:pPr>
              <w:rPr>
                <w:rFonts w:asciiTheme="minorHAnsi" w:hAnsiTheme="minorHAnsi"/>
                <w:b/>
                <w:bCs/>
                <w:iCs/>
                <w:color w:val="FF0000"/>
              </w:rPr>
            </w:pPr>
            <m:oMathPara>
              <m:oMath>
                <m:r>
                  <m:rPr>
                    <m:sty m:val="bi"/>
                  </m:rPr>
                  <w:rPr>
                    <w:rFonts w:ascii="Cambria Math" w:hAnsi="Cambria Math"/>
                    <w:color w:val="FF0000"/>
                  </w:rPr>
                  <m:t>26.56 kpsi</m:t>
                </m:r>
              </m:oMath>
            </m:oMathPara>
          </w:p>
        </w:tc>
        <w:tc>
          <w:tcPr>
            <w:tcW w:w="4182" w:type="dxa"/>
          </w:tcPr>
          <w:p w14:paraId="73B8D8ED"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14-15</w:t>
            </w:r>
          </w:p>
        </w:tc>
      </w:tr>
      <w:tr w:rsidR="00487AB6" w14:paraId="516EAC11" w14:textId="77777777">
        <w:trPr>
          <w:jc w:val="center"/>
        </w:trPr>
        <w:tc>
          <w:tcPr>
            <w:tcW w:w="1941" w:type="dxa"/>
          </w:tcPr>
          <w:p w14:paraId="292F3BA3"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p</m:t>
                    </m:r>
                  </m:sub>
                </m:sSub>
              </m:oMath>
            </m:oMathPara>
          </w:p>
        </w:tc>
        <w:tc>
          <w:tcPr>
            <w:tcW w:w="2666" w:type="dxa"/>
          </w:tcPr>
          <w:p w14:paraId="140FAB0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Elastic Coefficient</w:t>
            </w:r>
          </w:p>
        </w:tc>
        <w:tc>
          <w:tcPr>
            <w:tcW w:w="1778" w:type="dxa"/>
          </w:tcPr>
          <w:p w14:paraId="38217BC5"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2300 ps</m:t>
                </m:r>
                <m:sSup>
                  <m:sSupPr>
                    <m:ctrlPr>
                      <w:rPr>
                        <w:rFonts w:ascii="Cambria Math" w:eastAsiaTheme="minorEastAsia" w:hAnsi="Cambria Math"/>
                        <w:i/>
                        <w:iCs/>
                        <w:color w:val="FF0000"/>
                      </w:rPr>
                    </m:ctrlPr>
                  </m:sSupPr>
                  <m:e>
                    <m:r>
                      <w:rPr>
                        <w:rFonts w:ascii="Cambria Math" w:eastAsiaTheme="minorEastAsia" w:hAnsi="Cambria Math"/>
                        <w:color w:val="FF0000"/>
                      </w:rPr>
                      <m:t>i</m:t>
                    </m:r>
                  </m:e>
                  <m:sup>
                    <m:f>
                      <m:fPr>
                        <m:ctrlPr>
                          <w:rPr>
                            <w:rFonts w:ascii="Cambria Math" w:eastAsiaTheme="minorEastAsia" w:hAnsi="Cambria Math"/>
                            <w:i/>
                            <w:iCs/>
                            <w:color w:val="FF0000"/>
                          </w:rPr>
                        </m:ctrlPr>
                      </m:fPr>
                      <m:num>
                        <m:r>
                          <w:rPr>
                            <w:rFonts w:ascii="Cambria Math" w:eastAsiaTheme="minorEastAsia" w:hAnsi="Cambria Math"/>
                            <w:color w:val="FF0000"/>
                          </w:rPr>
                          <m:t>1</m:t>
                        </m:r>
                      </m:num>
                      <m:den>
                        <m:r>
                          <w:rPr>
                            <w:rFonts w:ascii="Cambria Math" w:eastAsiaTheme="minorEastAsia" w:hAnsi="Cambria Math"/>
                            <w:color w:val="FF0000"/>
                          </w:rPr>
                          <m:t>2</m:t>
                        </m:r>
                      </m:den>
                    </m:f>
                  </m:sup>
                </m:sSup>
              </m:oMath>
            </m:oMathPara>
          </w:p>
        </w:tc>
        <w:tc>
          <w:tcPr>
            <w:tcW w:w="4182" w:type="dxa"/>
          </w:tcPr>
          <w:p w14:paraId="779605EF"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Table 14-8</w:t>
            </w:r>
          </w:p>
        </w:tc>
      </w:tr>
      <w:tr w:rsidR="00487AB6" w14:paraId="53AEF651" w14:textId="77777777">
        <w:trPr>
          <w:jc w:val="center"/>
        </w:trPr>
        <w:tc>
          <w:tcPr>
            <w:tcW w:w="1941" w:type="dxa"/>
          </w:tcPr>
          <w:p w14:paraId="1DCBE6F6" w14:textId="77777777" w:rsidR="001B68AA" w:rsidRPr="00487AB6" w:rsidRDefault="00000000">
            <w:pPr>
              <w:rPr>
                <w:rFonts w:asciiTheme="minorHAnsi" w:hAnsiTheme="minorHAnsi"/>
                <w:iCs/>
                <w:color w:val="FF0000"/>
              </w:rPr>
            </w:pPr>
            <m:oMathPara>
              <m:oMath>
                <m:sSup>
                  <m:sSupPr>
                    <m:ctrlPr>
                      <w:rPr>
                        <w:rFonts w:ascii="Cambria Math" w:eastAsiaTheme="minorEastAsia" w:hAnsi="Cambria Math"/>
                        <w:i/>
                        <w:iCs/>
                        <w:color w:val="FF0000"/>
                      </w:rPr>
                    </m:ctrlPr>
                  </m:sSupPr>
                  <m:e>
                    <m:r>
                      <w:rPr>
                        <w:rFonts w:ascii="Cambria Math" w:eastAsiaTheme="minorEastAsia" w:hAnsi="Cambria Math"/>
                        <w:color w:val="FF0000"/>
                      </w:rPr>
                      <m:t>W</m:t>
                    </m:r>
                  </m:e>
                  <m:sup>
                    <m:r>
                      <w:rPr>
                        <w:rFonts w:ascii="Cambria Math" w:eastAsiaTheme="minorEastAsia" w:hAnsi="Cambria Math"/>
                        <w:color w:val="FF0000"/>
                      </w:rPr>
                      <m:t>t</m:t>
                    </m:r>
                  </m:sup>
                </m:sSup>
              </m:oMath>
            </m:oMathPara>
          </w:p>
        </w:tc>
        <w:tc>
          <w:tcPr>
            <w:tcW w:w="2666" w:type="dxa"/>
          </w:tcPr>
          <w:p w14:paraId="32683C97"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Tangential Load</w:t>
            </w:r>
          </w:p>
        </w:tc>
        <w:tc>
          <w:tcPr>
            <w:tcW w:w="1778" w:type="dxa"/>
          </w:tcPr>
          <w:p w14:paraId="63E942CC" w14:textId="62E2DFA5" w:rsidR="001B68AA" w:rsidRPr="00487AB6" w:rsidRDefault="00696347">
            <w:pPr>
              <w:rPr>
                <w:rFonts w:asciiTheme="minorHAnsi" w:eastAsiaTheme="minorEastAsia" w:hAnsiTheme="minorHAnsi"/>
                <w:iCs/>
                <w:color w:val="FF0000"/>
              </w:rPr>
            </w:pPr>
            <m:oMathPara>
              <m:oMath>
                <m:r>
                  <w:rPr>
                    <w:rFonts w:ascii="Cambria Math" w:eastAsiaTheme="minorEastAsia" w:hAnsi="Cambria Math"/>
                    <w:color w:val="FF0000"/>
                  </w:rPr>
                  <m:t>213.90</m:t>
                </m:r>
              </m:oMath>
            </m:oMathPara>
          </w:p>
        </w:tc>
        <w:tc>
          <w:tcPr>
            <w:tcW w:w="4182" w:type="dxa"/>
          </w:tcPr>
          <w:p w14:paraId="06B47311"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13-35</w:t>
            </w:r>
          </w:p>
        </w:tc>
      </w:tr>
      <w:tr w:rsidR="00487AB6" w14:paraId="12FB31E6" w14:textId="77777777">
        <w:trPr>
          <w:jc w:val="center"/>
        </w:trPr>
        <w:tc>
          <w:tcPr>
            <w:tcW w:w="1941" w:type="dxa"/>
          </w:tcPr>
          <w:p w14:paraId="7A2C6288"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o</m:t>
                    </m:r>
                  </m:sub>
                </m:sSub>
              </m:oMath>
            </m:oMathPara>
          </w:p>
        </w:tc>
        <w:tc>
          <w:tcPr>
            <w:tcW w:w="2666" w:type="dxa"/>
          </w:tcPr>
          <w:p w14:paraId="13CCE4D5"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Overload Factor</w:t>
            </w:r>
          </w:p>
        </w:tc>
        <w:tc>
          <w:tcPr>
            <w:tcW w:w="1778" w:type="dxa"/>
          </w:tcPr>
          <w:p w14:paraId="367388BC"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1.00</m:t>
                </m:r>
              </m:oMath>
            </m:oMathPara>
          </w:p>
        </w:tc>
        <w:tc>
          <w:tcPr>
            <w:tcW w:w="4182" w:type="dxa"/>
          </w:tcPr>
          <w:p w14:paraId="09516779"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ANSI/AGMA standard</w:t>
            </w:r>
          </w:p>
        </w:tc>
      </w:tr>
      <w:tr w:rsidR="00487AB6" w14:paraId="103B6BEC" w14:textId="77777777">
        <w:trPr>
          <w:jc w:val="center"/>
        </w:trPr>
        <w:tc>
          <w:tcPr>
            <w:tcW w:w="1941" w:type="dxa"/>
          </w:tcPr>
          <w:p w14:paraId="49B60D16"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s</m:t>
                    </m:r>
                  </m:sub>
                </m:sSub>
              </m:oMath>
            </m:oMathPara>
          </w:p>
        </w:tc>
        <w:tc>
          <w:tcPr>
            <w:tcW w:w="2666" w:type="dxa"/>
          </w:tcPr>
          <w:p w14:paraId="6820D83C"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Size Factor</w:t>
            </w:r>
          </w:p>
        </w:tc>
        <w:tc>
          <w:tcPr>
            <w:tcW w:w="1778" w:type="dxa"/>
          </w:tcPr>
          <w:p w14:paraId="4F146E6E"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1.00</m:t>
                </m:r>
              </m:oMath>
            </m:oMathPara>
          </w:p>
        </w:tc>
        <w:tc>
          <w:tcPr>
            <w:tcW w:w="4182" w:type="dxa"/>
          </w:tcPr>
          <w:p w14:paraId="5DDD5CB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ANSI/AGMA standard</w:t>
            </w:r>
          </w:p>
        </w:tc>
      </w:tr>
      <w:tr w:rsidR="00487AB6" w14:paraId="09D8A22D" w14:textId="77777777">
        <w:trPr>
          <w:jc w:val="center"/>
        </w:trPr>
        <w:tc>
          <w:tcPr>
            <w:tcW w:w="1941" w:type="dxa"/>
          </w:tcPr>
          <w:p w14:paraId="52A7E51F"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v</m:t>
                    </m:r>
                  </m:sub>
                </m:sSub>
              </m:oMath>
            </m:oMathPara>
          </w:p>
        </w:tc>
        <w:tc>
          <w:tcPr>
            <w:tcW w:w="2666" w:type="dxa"/>
          </w:tcPr>
          <w:p w14:paraId="0E0DAC6F"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Dynamic Factor</w:t>
            </w:r>
          </w:p>
        </w:tc>
        <w:tc>
          <w:tcPr>
            <w:tcW w:w="1778" w:type="dxa"/>
          </w:tcPr>
          <w:p w14:paraId="3D9CCD74" w14:textId="3D1FBF06"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1.03</m:t>
                </m:r>
              </m:oMath>
            </m:oMathPara>
          </w:p>
        </w:tc>
        <w:tc>
          <w:tcPr>
            <w:tcW w:w="4182" w:type="dxa"/>
          </w:tcPr>
          <w:p w14:paraId="4382BEA5"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14-27</w:t>
            </w:r>
          </w:p>
        </w:tc>
      </w:tr>
      <w:tr w:rsidR="00487AB6" w14:paraId="067E78B0" w14:textId="77777777">
        <w:trPr>
          <w:jc w:val="center"/>
        </w:trPr>
        <w:tc>
          <w:tcPr>
            <w:tcW w:w="1941" w:type="dxa"/>
          </w:tcPr>
          <w:p w14:paraId="56D250D8"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m</m:t>
                    </m:r>
                  </m:sub>
                </m:sSub>
              </m:oMath>
            </m:oMathPara>
          </w:p>
        </w:tc>
        <w:tc>
          <w:tcPr>
            <w:tcW w:w="2666" w:type="dxa"/>
          </w:tcPr>
          <w:p w14:paraId="5D7446A8"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Load Distribution Factor</w:t>
            </w:r>
          </w:p>
        </w:tc>
        <w:tc>
          <w:tcPr>
            <w:tcW w:w="1778" w:type="dxa"/>
          </w:tcPr>
          <w:p w14:paraId="50C79337" w14:textId="32F73CF9"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1.19</m:t>
                </m:r>
              </m:oMath>
            </m:oMathPara>
          </w:p>
        </w:tc>
        <w:tc>
          <w:tcPr>
            <w:tcW w:w="4182" w:type="dxa"/>
          </w:tcPr>
          <w:p w14:paraId="13678C4F"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14-30</w:t>
            </w:r>
          </w:p>
        </w:tc>
      </w:tr>
      <w:tr w:rsidR="00487AB6" w14:paraId="6DAA268E" w14:textId="77777777">
        <w:trPr>
          <w:jc w:val="center"/>
        </w:trPr>
        <w:tc>
          <w:tcPr>
            <w:tcW w:w="1941" w:type="dxa"/>
          </w:tcPr>
          <w:p w14:paraId="3CE89E14" w14:textId="77777777" w:rsidR="001B68AA" w:rsidRPr="00487AB6" w:rsidRDefault="00000000">
            <w:pPr>
              <w:rPr>
                <w:rFonts w:asciiTheme="minorHAnsi" w:hAnsiTheme="minorHAnsi"/>
                <w:iCs/>
                <w:color w:val="FF0000"/>
              </w:rPr>
            </w:pPr>
            <m:oMathPara>
              <m:oMath>
                <m:sSub>
                  <m:sSubPr>
                    <m:ctrlPr>
                      <w:rPr>
                        <w:rFonts w:ascii="Cambria Math" w:hAnsi="Cambria Math"/>
                        <w:i/>
                        <w:iCs/>
                        <w:color w:val="FF0000"/>
                      </w:rPr>
                    </m:ctrlPr>
                  </m:sSubPr>
                  <m:e>
                    <m:r>
                      <w:rPr>
                        <w:rFonts w:ascii="Cambria Math" w:hAnsi="Cambria Math"/>
                        <w:color w:val="FF0000"/>
                      </w:rPr>
                      <m:t>K</m:t>
                    </m:r>
                  </m:e>
                  <m:sub>
                    <m:r>
                      <w:rPr>
                        <w:rFonts w:ascii="Cambria Math" w:hAnsi="Cambria Math"/>
                        <w:color w:val="FF0000"/>
                      </w:rPr>
                      <m:t>b</m:t>
                    </m:r>
                  </m:sub>
                </m:sSub>
              </m:oMath>
            </m:oMathPara>
          </w:p>
        </w:tc>
        <w:tc>
          <w:tcPr>
            <w:tcW w:w="2666" w:type="dxa"/>
          </w:tcPr>
          <w:p w14:paraId="43052A33"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Rim Thickness Factor</w:t>
            </w:r>
          </w:p>
        </w:tc>
        <w:tc>
          <w:tcPr>
            <w:tcW w:w="1778" w:type="dxa"/>
          </w:tcPr>
          <w:p w14:paraId="3830C490" w14:textId="35F35CEE" w:rsidR="001B68AA" w:rsidRPr="00487AB6" w:rsidRDefault="001B68AA">
            <w:pPr>
              <w:rPr>
                <w:rFonts w:asciiTheme="minorHAnsi" w:hAnsiTheme="minorHAnsi"/>
                <w:iCs/>
                <w:color w:val="FF0000"/>
              </w:rPr>
            </w:pPr>
            <m:oMathPara>
              <m:oMath>
                <m:r>
                  <w:rPr>
                    <w:rFonts w:ascii="Cambria Math" w:eastAsiaTheme="minorEastAsia" w:hAnsi="Cambria Math"/>
                    <w:color w:val="FF0000"/>
                  </w:rPr>
                  <m:t>1.29</m:t>
                </m:r>
              </m:oMath>
            </m:oMathPara>
          </w:p>
        </w:tc>
        <w:tc>
          <w:tcPr>
            <w:tcW w:w="4182" w:type="dxa"/>
          </w:tcPr>
          <w:p w14:paraId="41F1A094"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14-40</w:t>
            </w:r>
          </w:p>
        </w:tc>
      </w:tr>
      <w:tr w:rsidR="00487AB6" w14:paraId="29BACAD0" w14:textId="77777777">
        <w:trPr>
          <w:jc w:val="center"/>
        </w:trPr>
        <w:tc>
          <w:tcPr>
            <w:tcW w:w="1941" w:type="dxa"/>
          </w:tcPr>
          <w:p w14:paraId="3395F8CB" w14:textId="77777777" w:rsidR="001B68AA" w:rsidRPr="00487AB6" w:rsidRDefault="001B68AA">
            <w:pPr>
              <w:rPr>
                <w:rFonts w:asciiTheme="minorHAnsi" w:hAnsiTheme="minorHAnsi"/>
                <w:iCs/>
                <w:color w:val="FF0000"/>
              </w:rPr>
            </w:pPr>
            <m:oMathPara>
              <m:oMath>
                <m:r>
                  <w:rPr>
                    <w:rFonts w:ascii="Cambria Math" w:eastAsiaTheme="minorEastAsia" w:hAnsi="Cambria Math"/>
                    <w:color w:val="FF0000"/>
                  </w:rPr>
                  <m:t>F</m:t>
                </m:r>
              </m:oMath>
            </m:oMathPara>
          </w:p>
        </w:tc>
        <w:tc>
          <w:tcPr>
            <w:tcW w:w="2666" w:type="dxa"/>
          </w:tcPr>
          <w:p w14:paraId="1B764A1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Face Width</w:t>
            </w:r>
          </w:p>
        </w:tc>
        <w:tc>
          <w:tcPr>
            <w:tcW w:w="1778" w:type="dxa"/>
          </w:tcPr>
          <w:p w14:paraId="2405B6CA" w14:textId="3DD3267A" w:rsidR="001B68AA" w:rsidRPr="00487AB6" w:rsidRDefault="002C0457">
            <w:pPr>
              <w:rPr>
                <w:rFonts w:asciiTheme="minorHAnsi" w:eastAsiaTheme="minorEastAsia" w:hAnsiTheme="minorHAnsi"/>
                <w:iCs/>
                <w:color w:val="FF0000"/>
              </w:rPr>
            </w:pPr>
            <m:oMathPara>
              <m:oMath>
                <m:r>
                  <w:rPr>
                    <w:rFonts w:ascii="Cambria Math" w:eastAsiaTheme="minorEastAsia" w:hAnsi="Cambria Math"/>
                    <w:color w:val="FF0000"/>
                  </w:rPr>
                  <m:t>0.75 in</m:t>
                </m:r>
              </m:oMath>
            </m:oMathPara>
          </w:p>
        </w:tc>
        <w:tc>
          <w:tcPr>
            <w:tcW w:w="4182" w:type="dxa"/>
          </w:tcPr>
          <w:p w14:paraId="0A423A14"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table 13-3</w:t>
            </w:r>
          </w:p>
        </w:tc>
      </w:tr>
      <w:tr w:rsidR="00487AB6" w14:paraId="63CBA01B" w14:textId="77777777">
        <w:trPr>
          <w:jc w:val="center"/>
        </w:trPr>
        <w:tc>
          <w:tcPr>
            <w:tcW w:w="1941" w:type="dxa"/>
          </w:tcPr>
          <w:p w14:paraId="7E035437"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d</m:t>
                    </m:r>
                  </m:e>
                  <m:sub>
                    <m:r>
                      <w:rPr>
                        <w:rFonts w:ascii="Cambria Math" w:eastAsiaTheme="minorEastAsia" w:hAnsi="Cambria Math"/>
                        <w:color w:val="FF0000"/>
                      </w:rPr>
                      <m:t>p</m:t>
                    </m:r>
                  </m:sub>
                </m:sSub>
              </m:oMath>
            </m:oMathPara>
          </w:p>
        </w:tc>
        <w:tc>
          <w:tcPr>
            <w:tcW w:w="2666" w:type="dxa"/>
          </w:tcPr>
          <w:p w14:paraId="60C2CD32"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Pinion Diameter</w:t>
            </w:r>
          </w:p>
        </w:tc>
        <w:tc>
          <w:tcPr>
            <w:tcW w:w="1778" w:type="dxa"/>
          </w:tcPr>
          <w:p w14:paraId="2C46E3E3" w14:textId="55B3C512" w:rsidR="001B68AA" w:rsidRPr="00487AB6" w:rsidRDefault="002C0457">
            <w:pPr>
              <w:rPr>
                <w:rFonts w:asciiTheme="minorHAnsi" w:eastAsiaTheme="minorEastAsia" w:hAnsiTheme="minorHAnsi"/>
                <w:iCs/>
                <w:color w:val="FF0000"/>
              </w:rPr>
            </w:pPr>
            <m:oMathPara>
              <m:oMath>
                <m:r>
                  <w:rPr>
                    <w:rFonts w:ascii="Cambria Math" w:eastAsiaTheme="minorEastAsia" w:hAnsi="Cambria Math"/>
                    <w:color w:val="FF0000"/>
                  </w:rPr>
                  <m:t>1.00 in</m:t>
                </m:r>
              </m:oMath>
            </m:oMathPara>
          </w:p>
        </w:tc>
        <w:tc>
          <w:tcPr>
            <w:tcW w:w="4182" w:type="dxa"/>
          </w:tcPr>
          <w:p w14:paraId="36A14472"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Problem Statement (Term Project)</w:t>
            </w:r>
          </w:p>
        </w:tc>
      </w:tr>
      <w:tr w:rsidR="00487AB6" w14:paraId="632CF11C" w14:textId="77777777">
        <w:trPr>
          <w:jc w:val="center"/>
        </w:trPr>
        <w:tc>
          <w:tcPr>
            <w:tcW w:w="1941" w:type="dxa"/>
          </w:tcPr>
          <w:p w14:paraId="15CA0BB8"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P</m:t>
                    </m:r>
                  </m:e>
                  <m:sub>
                    <m:r>
                      <w:rPr>
                        <w:rFonts w:ascii="Cambria Math" w:eastAsiaTheme="minorEastAsia" w:hAnsi="Cambria Math"/>
                        <w:color w:val="FF0000"/>
                      </w:rPr>
                      <m:t>d</m:t>
                    </m:r>
                  </m:sub>
                </m:sSub>
              </m:oMath>
            </m:oMathPara>
          </w:p>
        </w:tc>
        <w:tc>
          <w:tcPr>
            <w:tcW w:w="2666" w:type="dxa"/>
          </w:tcPr>
          <w:p w14:paraId="03305881"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Transversal Pitch</w:t>
            </w:r>
          </w:p>
        </w:tc>
        <w:tc>
          <w:tcPr>
            <w:tcW w:w="1778" w:type="dxa"/>
          </w:tcPr>
          <w:p w14:paraId="70C00B5A" w14:textId="77777777" w:rsidR="001B68AA" w:rsidRPr="00487AB6" w:rsidRDefault="001B68AA">
            <w:pPr>
              <w:rPr>
                <w:rFonts w:asciiTheme="minorHAnsi" w:hAnsiTheme="minorHAnsi"/>
                <w:iCs/>
                <w:color w:val="FF0000"/>
              </w:rPr>
            </w:pPr>
            <m:oMathPara>
              <m:oMath>
                <m:r>
                  <w:rPr>
                    <w:rFonts w:ascii="Cambria Math" w:eastAsiaTheme="minorEastAsia" w:hAnsi="Cambria Math"/>
                    <w:color w:val="FF0000"/>
                  </w:rPr>
                  <m:t>5.00 teeth/in</m:t>
                </m:r>
              </m:oMath>
            </m:oMathPara>
          </w:p>
        </w:tc>
        <w:tc>
          <w:tcPr>
            <w:tcW w:w="4182" w:type="dxa"/>
          </w:tcPr>
          <w:p w14:paraId="12806846"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ANSI/AGMA Standard</w:t>
            </w:r>
          </w:p>
        </w:tc>
      </w:tr>
      <w:tr w:rsidR="00487AB6" w14:paraId="60ED9584" w14:textId="77777777">
        <w:trPr>
          <w:jc w:val="center"/>
        </w:trPr>
        <w:tc>
          <w:tcPr>
            <w:tcW w:w="1941" w:type="dxa"/>
          </w:tcPr>
          <w:p w14:paraId="4E2ABB67"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f</m:t>
                    </m:r>
                  </m:sub>
                </m:sSub>
              </m:oMath>
            </m:oMathPara>
          </w:p>
        </w:tc>
        <w:tc>
          <w:tcPr>
            <w:tcW w:w="2666" w:type="dxa"/>
          </w:tcPr>
          <w:p w14:paraId="58643E66"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Surface Condition Factor</w:t>
            </w:r>
          </w:p>
        </w:tc>
        <w:tc>
          <w:tcPr>
            <w:tcW w:w="1778" w:type="dxa"/>
          </w:tcPr>
          <w:p w14:paraId="18BAC30C"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1.00</m:t>
                </m:r>
              </m:oMath>
            </m:oMathPara>
          </w:p>
        </w:tc>
        <w:tc>
          <w:tcPr>
            <w:tcW w:w="4182" w:type="dxa"/>
          </w:tcPr>
          <w:p w14:paraId="4FD95DBA"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ANSI/AGMA Standard</w:t>
            </w:r>
          </w:p>
        </w:tc>
      </w:tr>
      <w:tr w:rsidR="00487AB6" w14:paraId="6F40514C" w14:textId="77777777">
        <w:trPr>
          <w:jc w:val="center"/>
        </w:trPr>
        <w:tc>
          <w:tcPr>
            <w:tcW w:w="1941" w:type="dxa"/>
          </w:tcPr>
          <w:p w14:paraId="158DC6D7" w14:textId="77777777" w:rsidR="001B68AA" w:rsidRPr="00487AB6" w:rsidRDefault="001B68AA">
            <w:pPr>
              <w:rPr>
                <w:rFonts w:asciiTheme="minorHAnsi" w:hAnsiTheme="minorHAnsi"/>
                <w:iCs/>
                <w:color w:val="FF0000"/>
              </w:rPr>
            </w:pPr>
            <m:oMathPara>
              <m:oMath>
                <m:r>
                  <w:rPr>
                    <w:rFonts w:ascii="Cambria Math" w:eastAsiaTheme="minorEastAsia" w:hAnsi="Cambria Math"/>
                    <w:color w:val="FF0000"/>
                  </w:rPr>
                  <m:t>I</m:t>
                </m:r>
              </m:oMath>
            </m:oMathPara>
          </w:p>
        </w:tc>
        <w:tc>
          <w:tcPr>
            <w:tcW w:w="2666" w:type="dxa"/>
          </w:tcPr>
          <w:p w14:paraId="7B11F06E"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Geometry Factor</w:t>
            </w:r>
          </w:p>
        </w:tc>
        <w:tc>
          <w:tcPr>
            <w:tcW w:w="1778" w:type="dxa"/>
          </w:tcPr>
          <w:p w14:paraId="7A41B35A" w14:textId="5207EC29"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0.47</m:t>
                </m:r>
              </m:oMath>
            </m:oMathPara>
          </w:p>
        </w:tc>
        <w:tc>
          <w:tcPr>
            <w:tcW w:w="4182" w:type="dxa"/>
          </w:tcPr>
          <w:p w14:paraId="458A8C97"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14-23</w:t>
            </w:r>
          </w:p>
        </w:tc>
      </w:tr>
      <w:tr w:rsidR="00487AB6" w14:paraId="6468BEEF" w14:textId="77777777">
        <w:trPr>
          <w:jc w:val="center"/>
        </w:trPr>
        <w:tc>
          <w:tcPr>
            <w:tcW w:w="1941" w:type="dxa"/>
          </w:tcPr>
          <w:p w14:paraId="117BC5A7" w14:textId="77777777" w:rsidR="001B68AA" w:rsidRPr="00487AB6" w:rsidRDefault="001B68AA">
            <w:pPr>
              <w:rPr>
                <w:rFonts w:asciiTheme="minorHAnsi" w:hAnsiTheme="minorHAnsi"/>
                <w:iCs/>
                <w:color w:val="FF0000"/>
              </w:rPr>
            </w:pPr>
            <m:oMathPara>
              <m:oMath>
                <m:r>
                  <w:rPr>
                    <w:rFonts w:ascii="Cambria Math" w:hAnsi="Cambria Math"/>
                    <w:color w:val="FF0000"/>
                  </w:rPr>
                  <m:t>J</m:t>
                </m:r>
              </m:oMath>
            </m:oMathPara>
          </w:p>
        </w:tc>
        <w:tc>
          <w:tcPr>
            <w:tcW w:w="2666" w:type="dxa"/>
          </w:tcPr>
          <w:p w14:paraId="545A40A7"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Geometry Factor</w:t>
            </w:r>
          </w:p>
        </w:tc>
        <w:tc>
          <w:tcPr>
            <w:tcW w:w="1778" w:type="dxa"/>
          </w:tcPr>
          <w:p w14:paraId="256F2E39" w14:textId="77777777" w:rsidR="001B68AA" w:rsidRPr="00487AB6" w:rsidRDefault="001B68AA">
            <w:pPr>
              <w:rPr>
                <w:rFonts w:asciiTheme="minorHAnsi" w:hAnsiTheme="minorHAnsi"/>
                <w:iCs/>
                <w:color w:val="FF0000"/>
              </w:rPr>
            </w:pPr>
            <m:oMathPara>
              <m:oMath>
                <m:r>
                  <w:rPr>
                    <w:rFonts w:ascii="Cambria Math" w:hAnsi="Cambria Math"/>
                    <w:color w:val="FF0000"/>
                  </w:rPr>
                  <m:t>0.27</m:t>
                </m:r>
              </m:oMath>
            </m:oMathPara>
          </w:p>
        </w:tc>
        <w:tc>
          <w:tcPr>
            <w:tcW w:w="4182" w:type="dxa"/>
          </w:tcPr>
          <w:p w14:paraId="354CF53C"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fig 14-6</w:t>
            </w:r>
          </w:p>
        </w:tc>
      </w:tr>
    </w:tbl>
    <w:p w14:paraId="2171C33F" w14:textId="77777777" w:rsidR="001B68AA" w:rsidRPr="00487AB6" w:rsidRDefault="001B68AA" w:rsidP="001B68AA">
      <w:pPr>
        <w:rPr>
          <w:rFonts w:asciiTheme="minorHAnsi" w:eastAsiaTheme="minorEastAsia" w:hAnsiTheme="minorHAnsi"/>
          <w:iCs/>
          <w:color w:val="FF0000"/>
        </w:rPr>
      </w:pPr>
    </w:p>
    <w:p w14:paraId="245C1B5C" w14:textId="77777777" w:rsidR="001B68AA" w:rsidRPr="00487AB6" w:rsidRDefault="001B68AA" w:rsidP="001B68AA">
      <w:pPr>
        <w:rPr>
          <w:rFonts w:asciiTheme="minorHAnsi" w:eastAsiaTheme="minorEastAsia" w:hAnsiTheme="minorHAnsi"/>
          <w:iCs/>
          <w:color w:val="FF0000"/>
        </w:rPr>
      </w:pPr>
      <w:r w:rsidRPr="00487AB6">
        <w:rPr>
          <w:rFonts w:asciiTheme="minorHAnsi" w:eastAsiaTheme="minorEastAsia" w:hAnsiTheme="minorHAnsi"/>
          <w:iCs/>
          <w:color w:val="FF0000"/>
        </w:rPr>
        <w:t>Now that the stresses have been determined, the fatigue factor of safety can be computed using the equations seen below</w:t>
      </w:r>
    </w:p>
    <w:p w14:paraId="7C92593B" w14:textId="77777777" w:rsidR="001B68AA" w:rsidRPr="00487AB6" w:rsidRDefault="00000000" w:rsidP="001B68AA">
      <w:pPr>
        <w:rPr>
          <w:rFonts w:asciiTheme="minorHAnsi" w:eastAsiaTheme="minorEastAsia" w:hAnsiTheme="minorHAnsi"/>
          <w:iCs/>
          <w:color w:val="FF0000"/>
        </w:rPr>
      </w:pPr>
      <m:oMathPara>
        <m:oMath>
          <m:d>
            <m:dPr>
              <m:ctrlPr>
                <w:rPr>
                  <w:rFonts w:ascii="Cambria Math" w:eastAsiaTheme="minorEastAsia" w:hAnsi="Cambria Math"/>
                  <w:i/>
                  <w:iCs/>
                  <w:color w:val="FF0000"/>
                </w:rPr>
              </m:ctrlPr>
            </m:dPr>
            <m:e>
              <m:r>
                <w:rPr>
                  <w:rFonts w:ascii="Cambria Math" w:eastAsiaTheme="minorEastAsia" w:hAnsi="Cambria Math"/>
                  <w:color w:val="FF0000"/>
                </w:rPr>
                <m:t>eq 14-42</m:t>
              </m:r>
            </m:e>
          </m:d>
          <m:r>
            <w:rPr>
              <w:rFonts w:ascii="Cambria Math" w:eastAsiaTheme="minorEastAsia" w:hAnsi="Cambria Math"/>
              <w:color w:val="FF0000"/>
            </w:rPr>
            <m:t xml:space="preserve">  </m:t>
          </m:r>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H</m:t>
              </m:r>
            </m:sub>
          </m:sSub>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c</m:t>
                  </m:r>
                </m:sub>
              </m:sSub>
              <m:sSub>
                <m:sSubPr>
                  <m:ctrlPr>
                    <w:rPr>
                      <w:rFonts w:ascii="Cambria Math" w:eastAsiaTheme="minorEastAsia" w:hAnsi="Cambria Math"/>
                      <w:i/>
                      <w:iCs/>
                      <w:color w:val="FF0000"/>
                    </w:rPr>
                  </m:ctrlPr>
                </m:sSubPr>
                <m:e>
                  <m:r>
                    <w:rPr>
                      <w:rFonts w:ascii="Cambria Math" w:eastAsiaTheme="minorEastAsia" w:hAnsi="Cambria Math"/>
                      <w:color w:val="FF0000"/>
                    </w:rPr>
                    <m:t>Z</m:t>
                  </m:r>
                </m:e>
                <m:sub>
                  <m:r>
                    <w:rPr>
                      <w:rFonts w:ascii="Cambria Math" w:eastAsiaTheme="minorEastAsia" w:hAnsi="Cambria Math"/>
                      <w:color w:val="FF0000"/>
                    </w:rPr>
                    <m:t>N</m:t>
                  </m:r>
                </m:sub>
              </m:sSub>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H</m:t>
                  </m:r>
                </m:sub>
              </m:sSub>
            </m:num>
            <m:den>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T</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R</m:t>
                  </m:r>
                </m:sub>
              </m:sSub>
              <m:sSub>
                <m:sSubPr>
                  <m:ctrlPr>
                    <w:rPr>
                      <w:rFonts w:ascii="Cambria Math" w:eastAsiaTheme="minorEastAsia" w:hAnsi="Cambria Math"/>
                      <w:i/>
                      <w:iCs/>
                      <w:color w:val="FF0000"/>
                    </w:rPr>
                  </m:ctrlPr>
                </m:sSubPr>
                <m:e>
                  <m:r>
                    <w:rPr>
                      <w:rFonts w:ascii="Cambria Math" w:eastAsiaTheme="minorEastAsia" w:hAnsi="Cambria Math"/>
                      <w:color w:val="FF0000"/>
                    </w:rPr>
                    <m:t>σ</m:t>
                  </m:r>
                </m:e>
                <m:sub>
                  <m:r>
                    <w:rPr>
                      <w:rFonts w:ascii="Cambria Math" w:eastAsiaTheme="minorEastAsia" w:hAnsi="Cambria Math"/>
                      <w:color w:val="FF0000"/>
                    </w:rPr>
                    <m:t>c</m:t>
                  </m:r>
                </m:sub>
              </m:sSub>
            </m:den>
          </m:f>
        </m:oMath>
      </m:oMathPara>
    </w:p>
    <w:p w14:paraId="7752B2B8" w14:textId="77777777" w:rsidR="004621C1" w:rsidRPr="00487AB6" w:rsidRDefault="004621C1" w:rsidP="001B68AA">
      <w:pPr>
        <w:rPr>
          <w:rFonts w:asciiTheme="minorHAnsi" w:eastAsiaTheme="minorEastAsia" w:hAnsiTheme="minorHAnsi"/>
          <w:iCs/>
          <w:color w:val="FF0000"/>
        </w:rPr>
      </w:pPr>
    </w:p>
    <w:p w14:paraId="15763136" w14:textId="77777777" w:rsidR="001B68AA" w:rsidRPr="00487AB6" w:rsidRDefault="00000000" w:rsidP="001B68AA">
      <w:pPr>
        <w:rPr>
          <w:rFonts w:asciiTheme="minorHAnsi" w:eastAsiaTheme="minorEastAsia" w:hAnsiTheme="minorHAnsi"/>
          <w:iCs/>
          <w:color w:val="FF0000"/>
        </w:rPr>
      </w:pPr>
      <m:oMathPara>
        <m:oMath>
          <m:d>
            <m:dPr>
              <m:ctrlPr>
                <w:rPr>
                  <w:rFonts w:ascii="Cambria Math" w:eastAsiaTheme="minorEastAsia" w:hAnsi="Cambria Math"/>
                  <w:i/>
                  <w:iCs/>
                  <w:color w:val="FF0000"/>
                </w:rPr>
              </m:ctrlPr>
            </m:dPr>
            <m:e>
              <m:r>
                <w:rPr>
                  <w:rFonts w:ascii="Cambria Math" w:eastAsiaTheme="minorEastAsia" w:hAnsi="Cambria Math"/>
                  <w:color w:val="FF0000"/>
                </w:rPr>
                <m:t>eq 14-41</m:t>
              </m:r>
            </m:e>
          </m:d>
          <m:r>
            <w:rPr>
              <w:rFonts w:ascii="Cambria Math" w:eastAsiaTheme="minorEastAsia" w:hAnsi="Cambria Math"/>
              <w:color w:val="FF0000"/>
            </w:rPr>
            <m:t xml:space="preserve"> </m:t>
          </m:r>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T</m:t>
              </m:r>
            </m:sub>
          </m:sSub>
          <m:r>
            <w:rPr>
              <w:rFonts w:ascii="Cambria Math" w:eastAsiaTheme="minorEastAsia" w:hAnsi="Cambria Math"/>
              <w:color w:val="FF0000"/>
            </w:rPr>
            <m:t>=</m:t>
          </m:r>
          <m:f>
            <m:fPr>
              <m:ctrlPr>
                <w:rPr>
                  <w:rFonts w:ascii="Cambria Math" w:eastAsiaTheme="minorEastAsia" w:hAnsi="Cambria Math"/>
                  <w:i/>
                  <w:iCs/>
                  <w:color w:val="FF0000"/>
                </w:rPr>
              </m:ctrlPr>
            </m:fPr>
            <m:num>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t</m:t>
                  </m:r>
                </m:sub>
              </m:sSub>
              <m:sSub>
                <m:sSubPr>
                  <m:ctrlPr>
                    <w:rPr>
                      <w:rFonts w:ascii="Cambria Math" w:eastAsiaTheme="minorEastAsia" w:hAnsi="Cambria Math"/>
                      <w:i/>
                      <w:iCs/>
                      <w:color w:val="FF0000"/>
                    </w:rPr>
                  </m:ctrlPr>
                </m:sSubPr>
                <m:e>
                  <m:r>
                    <w:rPr>
                      <w:rFonts w:ascii="Cambria Math" w:eastAsiaTheme="minorEastAsia" w:hAnsi="Cambria Math"/>
                      <w:color w:val="FF0000"/>
                    </w:rPr>
                    <m:t>Y</m:t>
                  </m:r>
                </m:e>
                <m:sub>
                  <m:r>
                    <w:rPr>
                      <w:rFonts w:ascii="Cambria Math" w:eastAsiaTheme="minorEastAsia" w:hAnsi="Cambria Math"/>
                      <w:color w:val="FF0000"/>
                    </w:rPr>
                    <m:t>N</m:t>
                  </m:r>
                </m:sub>
              </m:sSub>
            </m:num>
            <m:den>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T</m:t>
                  </m:r>
                </m:sub>
              </m:sSub>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Rσ</m:t>
                  </m:r>
                </m:sub>
              </m:sSub>
            </m:den>
          </m:f>
        </m:oMath>
      </m:oMathPara>
    </w:p>
    <w:p w14:paraId="2B71F15D" w14:textId="77777777" w:rsidR="004621C1" w:rsidRPr="00487AB6" w:rsidRDefault="004621C1" w:rsidP="001B68AA">
      <w:pPr>
        <w:rPr>
          <w:rFonts w:asciiTheme="minorHAnsi" w:eastAsiaTheme="minorEastAsia" w:hAnsiTheme="minorHAnsi"/>
          <w:iCs/>
          <w:color w:val="FF0000"/>
        </w:rPr>
      </w:pPr>
    </w:p>
    <w:p w14:paraId="31F62B30" w14:textId="381EEA4C" w:rsidR="001B68AA" w:rsidRPr="00487AB6" w:rsidRDefault="001B68AA" w:rsidP="001B68AA">
      <w:pPr>
        <w:rPr>
          <w:rFonts w:asciiTheme="minorHAnsi" w:eastAsiaTheme="minorEastAsia" w:hAnsiTheme="minorHAnsi"/>
          <w:iCs/>
          <w:color w:val="FF0000"/>
        </w:rPr>
      </w:pPr>
      <w:r w:rsidRPr="00487AB6">
        <w:rPr>
          <w:rFonts w:asciiTheme="minorHAnsi" w:eastAsiaTheme="minorEastAsia" w:hAnsiTheme="minorHAnsi"/>
          <w:iCs/>
          <w:color w:val="FF0000"/>
        </w:rPr>
        <w:t>To</w:t>
      </w:r>
      <w:r w:rsidR="004621C1" w:rsidRPr="00487AB6">
        <w:rPr>
          <w:rFonts w:asciiTheme="minorHAnsi" w:eastAsiaTheme="minorEastAsia" w:hAnsiTheme="minorHAnsi"/>
          <w:iCs/>
          <w:color w:val="FF0000"/>
        </w:rPr>
        <w:t xml:space="preserve"> begin with</w:t>
      </w:r>
      <w:r w:rsidRPr="00487AB6">
        <w:rPr>
          <w:rFonts w:asciiTheme="minorHAnsi" w:eastAsiaTheme="minorEastAsia" w:hAnsiTheme="minorHAnsi"/>
          <w:iCs/>
          <w:color w:val="FF0000"/>
        </w:rPr>
        <w:t>, the material chosen was</w:t>
      </w:r>
      <w:r w:rsidR="0065174D" w:rsidRPr="00487AB6">
        <w:rPr>
          <w:rFonts w:asciiTheme="minorHAnsi" w:eastAsiaTheme="minorEastAsia" w:hAnsiTheme="minorHAnsi"/>
          <w:iCs/>
          <w:color w:val="FF0000"/>
        </w:rPr>
        <w:t xml:space="preserve"> AISI Steel 1144</w:t>
      </w:r>
      <w:r w:rsidRPr="00487AB6">
        <w:rPr>
          <w:rFonts w:asciiTheme="minorHAnsi" w:eastAsiaTheme="minorEastAsia" w:hAnsiTheme="minorHAnsi"/>
          <w:iCs/>
          <w:color w:val="FF0000"/>
        </w:rPr>
        <w:t xml:space="preserve">, </w:t>
      </w:r>
      <w:r w:rsidR="0065174D" w:rsidRPr="00487AB6">
        <w:rPr>
          <w:rFonts w:asciiTheme="minorHAnsi" w:eastAsiaTheme="minorEastAsia" w:hAnsiTheme="minorHAnsi"/>
          <w:iCs/>
          <w:color w:val="FF0000"/>
        </w:rPr>
        <w:t>Hardened</w:t>
      </w:r>
      <w:r w:rsidRPr="00487AB6">
        <w:rPr>
          <w:rFonts w:asciiTheme="minorHAnsi" w:eastAsiaTheme="minorEastAsia" w:hAnsiTheme="minorHAnsi"/>
          <w:iCs/>
          <w:color w:val="FF0000"/>
        </w:rPr>
        <w:t xml:space="preserve"> as it has the lowest strength hence presents the cheapest option. A table with all the key variables/constants is present below</w:t>
      </w:r>
    </w:p>
    <w:p w14:paraId="4BE38F4D" w14:textId="77777777" w:rsidR="001B68AA" w:rsidRPr="00487AB6" w:rsidRDefault="001B68AA" w:rsidP="001B68AA">
      <w:pPr>
        <w:rPr>
          <w:rFonts w:asciiTheme="minorHAnsi" w:eastAsiaTheme="minorEastAsia" w:hAnsiTheme="minorHAnsi"/>
          <w:iCs/>
          <w:color w:val="FF0000"/>
        </w:rPr>
      </w:pPr>
    </w:p>
    <w:p w14:paraId="73FD6605" w14:textId="33D7AC1A" w:rsidR="001B68AA" w:rsidRPr="006878F9" w:rsidRDefault="001B68AA" w:rsidP="001B68AA">
      <w:pPr>
        <w:jc w:val="center"/>
        <w:rPr>
          <w:rFonts w:asciiTheme="minorHAnsi" w:eastAsiaTheme="minorEastAsia" w:hAnsiTheme="minorHAnsi"/>
          <w:b/>
          <w:color w:val="FF0000"/>
        </w:rPr>
      </w:pPr>
      <w:r w:rsidRPr="006878F9">
        <w:rPr>
          <w:rFonts w:asciiTheme="minorHAnsi" w:eastAsiaTheme="minorEastAsia" w:hAnsiTheme="minorHAnsi"/>
          <w:b/>
          <w:color w:val="FF0000"/>
        </w:rPr>
        <w:t xml:space="preserve">Table </w:t>
      </w:r>
      <w:r w:rsidR="00D049DD" w:rsidRPr="006878F9">
        <w:rPr>
          <w:rFonts w:asciiTheme="minorHAnsi" w:eastAsiaTheme="minorEastAsia" w:hAnsiTheme="minorHAnsi"/>
          <w:b/>
          <w:color w:val="FF0000"/>
        </w:rPr>
        <w:t>XX</w:t>
      </w:r>
      <w:r w:rsidRPr="006878F9">
        <w:rPr>
          <w:rFonts w:asciiTheme="minorHAnsi" w:eastAsiaTheme="minorEastAsia" w:hAnsiTheme="minorHAnsi"/>
          <w:b/>
          <w:color w:val="FF0000"/>
        </w:rPr>
        <w:t>: Key Variables and Constants for Factor of safety analysis</w:t>
      </w:r>
    </w:p>
    <w:p w14:paraId="5FF3F860" w14:textId="77777777" w:rsidR="006878F9" w:rsidRPr="00487AB6" w:rsidRDefault="006878F9" w:rsidP="001B68AA">
      <w:pPr>
        <w:jc w:val="center"/>
        <w:rPr>
          <w:rFonts w:asciiTheme="minorHAnsi" w:eastAsiaTheme="minorEastAsia" w:hAnsiTheme="minorHAnsi"/>
          <w:iCs/>
          <w:color w:val="FF0000"/>
        </w:rPr>
      </w:pPr>
    </w:p>
    <w:tbl>
      <w:tblPr>
        <w:tblStyle w:val="TableGrid"/>
        <w:tblW w:w="10755" w:type="dxa"/>
        <w:jc w:val="center"/>
        <w:tblLook w:val="04A0" w:firstRow="1" w:lastRow="0" w:firstColumn="1" w:lastColumn="0" w:noHBand="0" w:noVBand="1"/>
      </w:tblPr>
      <w:tblGrid>
        <w:gridCol w:w="2117"/>
        <w:gridCol w:w="2672"/>
        <w:gridCol w:w="1753"/>
        <w:gridCol w:w="4213"/>
      </w:tblGrid>
      <w:tr w:rsidR="00487AB6" w14:paraId="086971DB" w14:textId="77777777">
        <w:trPr>
          <w:jc w:val="center"/>
        </w:trPr>
        <w:tc>
          <w:tcPr>
            <w:tcW w:w="1941" w:type="dxa"/>
          </w:tcPr>
          <w:p w14:paraId="5B3FC0F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 xml:space="preserve">Variable/Constant </w:t>
            </w:r>
          </w:p>
        </w:tc>
        <w:tc>
          <w:tcPr>
            <w:tcW w:w="2716" w:type="dxa"/>
          </w:tcPr>
          <w:p w14:paraId="37DB3E11"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Physical Meaning</w:t>
            </w:r>
          </w:p>
        </w:tc>
        <w:tc>
          <w:tcPr>
            <w:tcW w:w="1778" w:type="dxa"/>
          </w:tcPr>
          <w:p w14:paraId="70E8E6B1"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Numeric Value</w:t>
            </w:r>
          </w:p>
        </w:tc>
        <w:tc>
          <w:tcPr>
            <w:tcW w:w="4320" w:type="dxa"/>
          </w:tcPr>
          <w:p w14:paraId="31E7104F"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Shigley Source</w:t>
            </w:r>
          </w:p>
        </w:tc>
      </w:tr>
      <w:tr w:rsidR="00487AB6" w14:paraId="1AEE131A" w14:textId="77777777">
        <w:trPr>
          <w:jc w:val="center"/>
        </w:trPr>
        <w:tc>
          <w:tcPr>
            <w:tcW w:w="1941" w:type="dxa"/>
          </w:tcPr>
          <w:p w14:paraId="50419927"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H</m:t>
                    </m:r>
                  </m:sub>
                </m:sSub>
              </m:oMath>
            </m:oMathPara>
          </w:p>
        </w:tc>
        <w:tc>
          <w:tcPr>
            <w:tcW w:w="2716" w:type="dxa"/>
          </w:tcPr>
          <w:p w14:paraId="7F9D48A7"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Wear Factor of Safety</w:t>
            </w:r>
          </w:p>
        </w:tc>
        <w:tc>
          <w:tcPr>
            <w:tcW w:w="1778" w:type="dxa"/>
          </w:tcPr>
          <w:p w14:paraId="4FF9268D" w14:textId="0BF36CCD" w:rsidR="001B68AA" w:rsidRPr="00487AB6" w:rsidRDefault="001B68AA">
            <w:pPr>
              <w:rPr>
                <w:rFonts w:asciiTheme="minorHAnsi" w:eastAsiaTheme="minorEastAsia" w:hAnsiTheme="minorHAnsi"/>
                <w:b/>
                <w:bCs/>
                <w:iCs/>
                <w:color w:val="FF0000"/>
              </w:rPr>
            </w:pPr>
            <m:oMathPara>
              <m:oMath>
                <m:r>
                  <m:rPr>
                    <m:sty m:val="bi"/>
                  </m:rPr>
                  <w:rPr>
                    <w:rFonts w:ascii="Cambria Math" w:eastAsiaTheme="minorEastAsia" w:hAnsi="Cambria Math"/>
                    <w:color w:val="FF0000"/>
                  </w:rPr>
                  <m:t>1.81</m:t>
                </m:r>
              </m:oMath>
            </m:oMathPara>
          </w:p>
        </w:tc>
        <w:tc>
          <w:tcPr>
            <w:tcW w:w="4320" w:type="dxa"/>
          </w:tcPr>
          <w:p w14:paraId="2448E10A"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14-42</w:t>
            </w:r>
          </w:p>
        </w:tc>
      </w:tr>
      <w:tr w:rsidR="00487AB6" w14:paraId="698BEA9E" w14:textId="77777777">
        <w:trPr>
          <w:jc w:val="center"/>
        </w:trPr>
        <w:tc>
          <w:tcPr>
            <w:tcW w:w="1941" w:type="dxa"/>
          </w:tcPr>
          <w:p w14:paraId="3A5F9773"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T</m:t>
                    </m:r>
                  </m:sub>
                </m:sSub>
              </m:oMath>
            </m:oMathPara>
          </w:p>
        </w:tc>
        <w:tc>
          <w:tcPr>
            <w:tcW w:w="2716" w:type="dxa"/>
          </w:tcPr>
          <w:p w14:paraId="0041E9CD"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Bending Factor of safety</w:t>
            </w:r>
          </w:p>
        </w:tc>
        <w:tc>
          <w:tcPr>
            <w:tcW w:w="1778" w:type="dxa"/>
          </w:tcPr>
          <w:p w14:paraId="7BB31AD6" w14:textId="771F29E7" w:rsidR="001B68AA" w:rsidRPr="00487AB6" w:rsidRDefault="00A34596">
            <w:pPr>
              <w:rPr>
                <w:rFonts w:asciiTheme="minorHAnsi" w:eastAsiaTheme="minorEastAsia" w:hAnsiTheme="minorHAnsi"/>
                <w:b/>
                <w:bCs/>
                <w:iCs/>
                <w:color w:val="FF0000"/>
              </w:rPr>
            </w:pPr>
            <m:oMathPara>
              <m:oMath>
                <m:r>
                  <m:rPr>
                    <m:sty m:val="bi"/>
                  </m:rPr>
                  <w:rPr>
                    <w:rFonts w:ascii="Cambria Math" w:eastAsiaTheme="minorEastAsia" w:hAnsi="Cambria Math"/>
                    <w:color w:val="FF0000"/>
                  </w:rPr>
                  <m:t>3.49</m:t>
                </m:r>
              </m:oMath>
            </m:oMathPara>
          </w:p>
        </w:tc>
        <w:tc>
          <w:tcPr>
            <w:tcW w:w="4320" w:type="dxa"/>
          </w:tcPr>
          <w:p w14:paraId="21197AE2"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14-41</w:t>
            </w:r>
          </w:p>
        </w:tc>
      </w:tr>
      <w:tr w:rsidR="00487AB6" w14:paraId="2722E63A" w14:textId="77777777">
        <w:trPr>
          <w:jc w:val="center"/>
        </w:trPr>
        <w:tc>
          <w:tcPr>
            <w:tcW w:w="1941" w:type="dxa"/>
          </w:tcPr>
          <w:p w14:paraId="37B4AA48"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Z</m:t>
                    </m:r>
                  </m:e>
                  <m:sub>
                    <m:r>
                      <w:rPr>
                        <w:rFonts w:ascii="Cambria Math" w:eastAsiaTheme="minorEastAsia" w:hAnsi="Cambria Math"/>
                        <w:color w:val="FF0000"/>
                      </w:rPr>
                      <m:t>N</m:t>
                    </m:r>
                  </m:sub>
                </m:sSub>
              </m:oMath>
            </m:oMathPara>
          </w:p>
        </w:tc>
        <w:tc>
          <w:tcPr>
            <w:tcW w:w="2716" w:type="dxa"/>
          </w:tcPr>
          <w:p w14:paraId="28F561CD"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Stress Cycle Factor</w:t>
            </w:r>
          </w:p>
        </w:tc>
        <w:tc>
          <w:tcPr>
            <w:tcW w:w="1778" w:type="dxa"/>
          </w:tcPr>
          <w:p w14:paraId="68B5C08C" w14:textId="071C5D76" w:rsidR="001B68AA" w:rsidRPr="00487AB6" w:rsidRDefault="002922FB">
            <w:pPr>
              <w:rPr>
                <w:rFonts w:asciiTheme="minorHAnsi" w:eastAsiaTheme="minorEastAsia" w:hAnsiTheme="minorHAnsi"/>
                <w:iCs/>
                <w:color w:val="FF0000"/>
              </w:rPr>
            </w:pPr>
            <m:oMathPara>
              <m:oMath>
                <m:r>
                  <w:rPr>
                    <w:rFonts w:ascii="Cambria Math" w:eastAsiaTheme="minorEastAsia" w:hAnsi="Cambria Math"/>
                    <w:color w:val="FF0000"/>
                  </w:rPr>
                  <m:t>1.05</m:t>
                </m:r>
              </m:oMath>
            </m:oMathPara>
          </w:p>
        </w:tc>
        <w:tc>
          <w:tcPr>
            <w:tcW w:w="4320" w:type="dxa"/>
          </w:tcPr>
          <w:p w14:paraId="1FA8BB37"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fig 14-15</w:t>
            </w:r>
          </w:p>
        </w:tc>
      </w:tr>
      <w:tr w:rsidR="00487AB6" w14:paraId="427B9955" w14:textId="77777777">
        <w:trPr>
          <w:jc w:val="center"/>
        </w:trPr>
        <w:tc>
          <w:tcPr>
            <w:tcW w:w="1941" w:type="dxa"/>
          </w:tcPr>
          <w:p w14:paraId="00E71039" w14:textId="77777777" w:rsidR="001B68AA" w:rsidRPr="00487AB6" w:rsidRDefault="00000000">
            <w:pPr>
              <w:rPr>
                <w:rFonts w:asciiTheme="minorHAnsi" w:eastAsiaTheme="minorEastAsia"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Y</m:t>
                    </m:r>
                  </m:e>
                  <m:sub>
                    <m:r>
                      <w:rPr>
                        <w:rFonts w:ascii="Cambria Math" w:eastAsiaTheme="minorEastAsia" w:hAnsi="Cambria Math"/>
                        <w:color w:val="FF0000"/>
                      </w:rPr>
                      <m:t>N</m:t>
                    </m:r>
                  </m:sub>
                </m:sSub>
              </m:oMath>
            </m:oMathPara>
          </w:p>
        </w:tc>
        <w:tc>
          <w:tcPr>
            <w:tcW w:w="2716" w:type="dxa"/>
          </w:tcPr>
          <w:p w14:paraId="3B660352"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Stress Cycle Factor</w:t>
            </w:r>
          </w:p>
        </w:tc>
        <w:tc>
          <w:tcPr>
            <w:tcW w:w="1778" w:type="dxa"/>
          </w:tcPr>
          <w:p w14:paraId="539A2580" w14:textId="517A66DF" w:rsidR="001B68AA" w:rsidRPr="00487AB6" w:rsidRDefault="0048551A">
            <w:pPr>
              <w:rPr>
                <w:rFonts w:asciiTheme="minorHAnsi" w:eastAsiaTheme="minorEastAsia" w:hAnsiTheme="minorHAnsi"/>
                <w:iCs/>
                <w:color w:val="FF0000"/>
              </w:rPr>
            </w:pPr>
            <m:oMathPara>
              <m:oMath>
                <m:r>
                  <w:rPr>
                    <w:rFonts w:ascii="Cambria Math" w:eastAsiaTheme="minorEastAsia" w:hAnsi="Cambria Math"/>
                    <w:color w:val="FF0000"/>
                  </w:rPr>
                  <m:t>1.04</m:t>
                </m:r>
              </m:oMath>
            </m:oMathPara>
          </w:p>
        </w:tc>
        <w:tc>
          <w:tcPr>
            <w:tcW w:w="4320" w:type="dxa"/>
          </w:tcPr>
          <w:p w14:paraId="5B9D7418"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fig 14-14</w:t>
            </w:r>
          </w:p>
        </w:tc>
      </w:tr>
      <w:tr w:rsidR="00487AB6" w14:paraId="475106EE" w14:textId="77777777">
        <w:trPr>
          <w:jc w:val="center"/>
        </w:trPr>
        <w:tc>
          <w:tcPr>
            <w:tcW w:w="1941" w:type="dxa"/>
          </w:tcPr>
          <w:p w14:paraId="1AB618D7"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C</m:t>
                    </m:r>
                  </m:e>
                  <m:sub>
                    <m:r>
                      <w:rPr>
                        <w:rFonts w:ascii="Cambria Math" w:eastAsiaTheme="minorEastAsia" w:hAnsi="Cambria Math"/>
                        <w:color w:val="FF0000"/>
                      </w:rPr>
                      <m:t>H</m:t>
                    </m:r>
                  </m:sub>
                </m:sSub>
              </m:oMath>
            </m:oMathPara>
          </w:p>
        </w:tc>
        <w:tc>
          <w:tcPr>
            <w:tcW w:w="2716" w:type="dxa"/>
          </w:tcPr>
          <w:p w14:paraId="56E3A41B"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Hardness ratio Factor</w:t>
            </w:r>
          </w:p>
        </w:tc>
        <w:tc>
          <w:tcPr>
            <w:tcW w:w="1778" w:type="dxa"/>
          </w:tcPr>
          <w:p w14:paraId="761B7BE4"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m:t>
                </m:r>
              </m:oMath>
            </m:oMathPara>
          </w:p>
        </w:tc>
        <w:tc>
          <w:tcPr>
            <w:tcW w:w="4320" w:type="dxa"/>
          </w:tcPr>
          <w:p w14:paraId="176CE319"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section 14-12 (gear only assumption)</w:t>
            </w:r>
          </w:p>
        </w:tc>
      </w:tr>
      <w:tr w:rsidR="00487AB6" w:rsidRPr="009C1120" w14:paraId="3991A5B8" w14:textId="77777777">
        <w:trPr>
          <w:jc w:val="center"/>
        </w:trPr>
        <w:tc>
          <w:tcPr>
            <w:tcW w:w="1941" w:type="dxa"/>
          </w:tcPr>
          <w:p w14:paraId="0A83B1EE"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T</m:t>
                    </m:r>
                  </m:sub>
                </m:sSub>
              </m:oMath>
            </m:oMathPara>
          </w:p>
        </w:tc>
        <w:tc>
          <w:tcPr>
            <w:tcW w:w="2716" w:type="dxa"/>
          </w:tcPr>
          <w:p w14:paraId="794DA64A"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Temperature Factor</w:t>
            </w:r>
          </w:p>
        </w:tc>
        <w:tc>
          <w:tcPr>
            <w:tcW w:w="1778" w:type="dxa"/>
          </w:tcPr>
          <w:p w14:paraId="32F152E1" w14:textId="77777777"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m:t>
                </m:r>
              </m:oMath>
            </m:oMathPara>
          </w:p>
        </w:tc>
        <w:tc>
          <w:tcPr>
            <w:tcW w:w="4320" w:type="dxa"/>
          </w:tcPr>
          <w:p w14:paraId="6F054E16" w14:textId="77777777" w:rsidR="001B68AA" w:rsidRPr="00487AB6" w:rsidRDefault="001B68AA">
            <w:pPr>
              <w:rPr>
                <w:rFonts w:asciiTheme="minorHAnsi" w:eastAsiaTheme="minorEastAsia" w:hAnsiTheme="minorHAnsi"/>
                <w:iCs/>
                <w:color w:val="FF0000"/>
                <w:lang w:val="fr-FR"/>
              </w:rPr>
            </w:pPr>
            <w:r w:rsidRPr="00487AB6">
              <w:rPr>
                <w:rFonts w:asciiTheme="minorHAnsi" w:eastAsiaTheme="minorEastAsia" w:hAnsiTheme="minorHAnsi"/>
                <w:iCs/>
                <w:color w:val="FF0000"/>
                <w:lang w:val="fr-FR"/>
              </w:rPr>
              <w:t>ANSI/AGMA Standard (T&lt;250 F)</w:t>
            </w:r>
          </w:p>
        </w:tc>
      </w:tr>
      <w:tr w:rsidR="00487AB6" w14:paraId="644FCCA2" w14:textId="77777777">
        <w:trPr>
          <w:jc w:val="center"/>
        </w:trPr>
        <w:tc>
          <w:tcPr>
            <w:tcW w:w="1941" w:type="dxa"/>
          </w:tcPr>
          <w:p w14:paraId="238F43E9"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K</m:t>
                    </m:r>
                  </m:e>
                  <m:sub>
                    <m:r>
                      <w:rPr>
                        <w:rFonts w:ascii="Cambria Math" w:eastAsiaTheme="minorEastAsia" w:hAnsi="Cambria Math"/>
                        <w:color w:val="FF0000"/>
                      </w:rPr>
                      <m:t>R</m:t>
                    </m:r>
                  </m:sub>
                </m:sSub>
              </m:oMath>
            </m:oMathPara>
          </w:p>
        </w:tc>
        <w:tc>
          <w:tcPr>
            <w:tcW w:w="2716" w:type="dxa"/>
          </w:tcPr>
          <w:p w14:paraId="4A2D00BC"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Reliability Factor</w:t>
            </w:r>
          </w:p>
        </w:tc>
        <w:tc>
          <w:tcPr>
            <w:tcW w:w="1778" w:type="dxa"/>
          </w:tcPr>
          <w:p w14:paraId="3B8203E3" w14:textId="726D2E4F" w:rsidR="001B68AA" w:rsidRPr="00487AB6" w:rsidRDefault="001B68AA">
            <w:pPr>
              <w:rPr>
                <w:rFonts w:asciiTheme="minorHAnsi" w:eastAsiaTheme="minorEastAsia" w:hAnsiTheme="minorHAnsi"/>
                <w:iCs/>
                <w:color w:val="FF0000"/>
              </w:rPr>
            </w:pPr>
            <m:oMathPara>
              <m:oMath>
                <m:r>
                  <w:rPr>
                    <w:rFonts w:ascii="Cambria Math" w:eastAsiaTheme="minorEastAsia" w:hAnsi="Cambria Math"/>
                    <w:color w:val="FF0000"/>
                  </w:rPr>
                  <m:t>1.00</m:t>
                </m:r>
              </m:oMath>
            </m:oMathPara>
          </w:p>
        </w:tc>
        <w:tc>
          <w:tcPr>
            <w:tcW w:w="4320" w:type="dxa"/>
          </w:tcPr>
          <w:p w14:paraId="05DC0245"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eq 14-38</w:t>
            </w:r>
          </w:p>
        </w:tc>
      </w:tr>
      <w:tr w:rsidR="00487AB6" w14:paraId="3C293796" w14:textId="77777777">
        <w:trPr>
          <w:jc w:val="center"/>
        </w:trPr>
        <w:tc>
          <w:tcPr>
            <w:tcW w:w="1941" w:type="dxa"/>
          </w:tcPr>
          <w:p w14:paraId="646A4C33"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t</m:t>
                    </m:r>
                  </m:sub>
                </m:sSub>
              </m:oMath>
            </m:oMathPara>
          </w:p>
        </w:tc>
        <w:tc>
          <w:tcPr>
            <w:tcW w:w="2716" w:type="dxa"/>
          </w:tcPr>
          <w:p w14:paraId="5CFA2933"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Bending Strength</w:t>
            </w:r>
          </w:p>
        </w:tc>
        <w:tc>
          <w:tcPr>
            <w:tcW w:w="1778" w:type="dxa"/>
          </w:tcPr>
          <w:p w14:paraId="040B8038" w14:textId="136DE37F" w:rsidR="001B68AA" w:rsidRPr="00487AB6" w:rsidRDefault="008A6967">
            <w:pPr>
              <w:rPr>
                <w:rFonts w:asciiTheme="minorHAnsi" w:hAnsiTheme="minorHAnsi"/>
                <w:iCs/>
                <w:color w:val="FF0000"/>
              </w:rPr>
            </w:pPr>
            <m:oMathPara>
              <m:oMath>
                <m:r>
                  <w:rPr>
                    <w:rFonts w:ascii="Cambria Math" w:eastAsiaTheme="minorEastAsia" w:hAnsi="Cambria Math"/>
                    <w:color w:val="FF0000"/>
                  </w:rPr>
                  <m:t>89 kpsi</m:t>
                </m:r>
              </m:oMath>
            </m:oMathPara>
          </w:p>
        </w:tc>
        <w:tc>
          <w:tcPr>
            <w:tcW w:w="4320" w:type="dxa"/>
          </w:tcPr>
          <w:p w14:paraId="48428D08" w14:textId="2B0E2E61" w:rsidR="001B68AA" w:rsidRPr="00487AB6" w:rsidRDefault="00CA632E">
            <w:pPr>
              <w:rPr>
                <w:rFonts w:asciiTheme="minorHAnsi" w:eastAsiaTheme="minorEastAsia" w:hAnsiTheme="minorHAnsi"/>
                <w:iCs/>
                <w:color w:val="FF0000"/>
              </w:rPr>
            </w:pPr>
            <w:proofErr w:type="spellStart"/>
            <w:r w:rsidRPr="00487AB6">
              <w:rPr>
                <w:rFonts w:asciiTheme="minorHAnsi" w:eastAsiaTheme="minorEastAsia" w:hAnsiTheme="minorHAnsi"/>
                <w:iCs/>
                <w:color w:val="FF0000"/>
              </w:rPr>
              <w:t>MatWeb</w:t>
            </w:r>
            <w:proofErr w:type="spellEnd"/>
          </w:p>
        </w:tc>
      </w:tr>
      <w:tr w:rsidR="00487AB6" w14:paraId="521C6583" w14:textId="77777777" w:rsidTr="00CA632E">
        <w:trPr>
          <w:trHeight w:val="368"/>
          <w:jc w:val="center"/>
        </w:trPr>
        <w:tc>
          <w:tcPr>
            <w:tcW w:w="1941" w:type="dxa"/>
          </w:tcPr>
          <w:p w14:paraId="14463A81" w14:textId="77777777" w:rsidR="001B68AA" w:rsidRPr="00487AB6" w:rsidRDefault="00000000">
            <w:pPr>
              <w:rPr>
                <w:rFonts w:asciiTheme="minorHAnsi" w:hAnsiTheme="minorHAnsi"/>
                <w:iCs/>
                <w:color w:val="FF0000"/>
              </w:rPr>
            </w:pPr>
            <m:oMathPara>
              <m:oMath>
                <m:sSub>
                  <m:sSubPr>
                    <m:ctrlPr>
                      <w:rPr>
                        <w:rFonts w:ascii="Cambria Math" w:eastAsiaTheme="minorEastAsia" w:hAnsi="Cambria Math"/>
                        <w:i/>
                        <w:iCs/>
                        <w:color w:val="FF0000"/>
                      </w:rPr>
                    </m:ctrlPr>
                  </m:sSubPr>
                  <m:e>
                    <m:r>
                      <w:rPr>
                        <w:rFonts w:ascii="Cambria Math" w:eastAsiaTheme="minorEastAsia" w:hAnsi="Cambria Math"/>
                        <w:color w:val="FF0000"/>
                      </w:rPr>
                      <m:t>S</m:t>
                    </m:r>
                  </m:e>
                  <m:sub>
                    <m:r>
                      <w:rPr>
                        <w:rFonts w:ascii="Cambria Math" w:eastAsiaTheme="minorEastAsia" w:hAnsi="Cambria Math"/>
                        <w:color w:val="FF0000"/>
                      </w:rPr>
                      <m:t>c</m:t>
                    </m:r>
                  </m:sub>
                </m:sSub>
              </m:oMath>
            </m:oMathPara>
          </w:p>
        </w:tc>
        <w:tc>
          <w:tcPr>
            <w:tcW w:w="2716" w:type="dxa"/>
          </w:tcPr>
          <w:p w14:paraId="653F2580" w14:textId="77777777" w:rsidR="001B68AA" w:rsidRPr="00487AB6" w:rsidRDefault="001B68AA">
            <w:pPr>
              <w:rPr>
                <w:rFonts w:asciiTheme="minorHAnsi" w:eastAsiaTheme="minorEastAsia" w:hAnsiTheme="minorHAnsi"/>
                <w:iCs/>
                <w:color w:val="FF0000"/>
              </w:rPr>
            </w:pPr>
            <w:r w:rsidRPr="00487AB6">
              <w:rPr>
                <w:rFonts w:asciiTheme="minorHAnsi" w:eastAsiaTheme="minorEastAsia" w:hAnsiTheme="minorHAnsi"/>
                <w:iCs/>
                <w:color w:val="FF0000"/>
              </w:rPr>
              <w:t>Contact Strength</w:t>
            </w:r>
          </w:p>
        </w:tc>
        <w:tc>
          <w:tcPr>
            <w:tcW w:w="1778" w:type="dxa"/>
          </w:tcPr>
          <w:p w14:paraId="428E9A02" w14:textId="5674B3F3" w:rsidR="001B68AA" w:rsidRPr="00487AB6" w:rsidRDefault="001B68AA">
            <w:pPr>
              <w:rPr>
                <w:rFonts w:asciiTheme="minorHAnsi" w:hAnsiTheme="minorHAnsi"/>
                <w:iCs/>
                <w:color w:val="FF0000"/>
              </w:rPr>
            </w:pPr>
            <m:oMathPara>
              <m:oMath>
                <m:r>
                  <w:rPr>
                    <w:rFonts w:ascii="Cambria Math" w:hAnsi="Cambria Math"/>
                    <w:color w:val="FF0000"/>
                  </w:rPr>
                  <m:t>108 kpsi</m:t>
                </m:r>
              </m:oMath>
            </m:oMathPara>
          </w:p>
        </w:tc>
        <w:tc>
          <w:tcPr>
            <w:tcW w:w="4320" w:type="dxa"/>
          </w:tcPr>
          <w:p w14:paraId="73B717E3" w14:textId="25F07FCA" w:rsidR="001B68AA" w:rsidRPr="00487AB6" w:rsidRDefault="00CA632E">
            <w:pPr>
              <w:rPr>
                <w:rFonts w:asciiTheme="minorHAnsi" w:eastAsiaTheme="minorEastAsia" w:hAnsiTheme="minorHAnsi"/>
                <w:iCs/>
                <w:color w:val="FF0000"/>
              </w:rPr>
            </w:pPr>
            <w:proofErr w:type="spellStart"/>
            <w:r w:rsidRPr="00487AB6">
              <w:rPr>
                <w:rFonts w:asciiTheme="minorHAnsi" w:eastAsiaTheme="minorEastAsia" w:hAnsiTheme="minorHAnsi"/>
                <w:iCs/>
                <w:color w:val="FF0000"/>
              </w:rPr>
              <w:t>MatWeb</w:t>
            </w:r>
            <w:proofErr w:type="spellEnd"/>
          </w:p>
        </w:tc>
      </w:tr>
    </w:tbl>
    <w:p w14:paraId="266F2AC8" w14:textId="77777777" w:rsidR="001B68AA" w:rsidRPr="00487AB6" w:rsidRDefault="001B68AA" w:rsidP="001B68AA">
      <w:pPr>
        <w:jc w:val="center"/>
        <w:rPr>
          <w:rFonts w:asciiTheme="minorHAnsi" w:eastAsiaTheme="minorEastAsia" w:hAnsiTheme="minorHAnsi"/>
          <w:iCs/>
          <w:color w:val="FF0000"/>
        </w:rPr>
      </w:pPr>
    </w:p>
    <w:p w14:paraId="2E203DD6" w14:textId="7BF8FE74" w:rsidR="00E32336" w:rsidRDefault="001B68AA" w:rsidP="00311430">
      <w:pPr>
        <w:rPr>
          <w:rFonts w:asciiTheme="minorHAnsi" w:eastAsiaTheme="minorEastAsia" w:hAnsiTheme="minorHAnsi"/>
          <w:iCs/>
          <w:color w:val="FF0000"/>
        </w:rPr>
      </w:pPr>
      <w:r w:rsidRPr="00487AB6">
        <w:rPr>
          <w:rFonts w:asciiTheme="minorHAnsi" w:eastAsiaTheme="minorEastAsia" w:hAnsiTheme="minorHAnsi"/>
          <w:iCs/>
          <w:color w:val="FF0000"/>
        </w:rPr>
        <w:t>The desired factor of safety w</w:t>
      </w:r>
      <w:r w:rsidR="00D15D9C">
        <w:rPr>
          <w:rFonts w:asciiTheme="minorHAnsi" w:eastAsiaTheme="minorEastAsia" w:hAnsiTheme="minorHAnsi"/>
          <w:iCs/>
          <w:color w:val="FF0000"/>
        </w:rPr>
        <w:t xml:space="preserve">as minimum of </w:t>
      </w:r>
      <w:r w:rsidR="000F6556">
        <w:rPr>
          <w:rFonts w:asciiTheme="minorHAnsi" w:eastAsiaTheme="minorEastAsia" w:hAnsiTheme="minorHAnsi"/>
          <w:iCs/>
          <w:color w:val="FF0000"/>
        </w:rPr>
        <w:t>1.5.</w:t>
      </w:r>
      <w:r w:rsidRPr="00487AB6">
        <w:rPr>
          <w:rFonts w:asciiTheme="minorHAnsi" w:eastAsiaTheme="minorEastAsia" w:hAnsiTheme="minorHAnsi"/>
          <w:iCs/>
          <w:color w:val="FF0000"/>
        </w:rPr>
        <w:t xml:space="preserve"> From Table 12, we see that both the wear and bending factors of safety are greater than 1.</w:t>
      </w:r>
      <w:r w:rsidR="00423331">
        <w:rPr>
          <w:rFonts w:asciiTheme="minorHAnsi" w:eastAsiaTheme="minorEastAsia" w:hAnsiTheme="minorHAnsi"/>
          <w:iCs/>
          <w:color w:val="FF0000"/>
        </w:rPr>
        <w:t>5</w:t>
      </w:r>
      <w:r w:rsidRPr="00487AB6">
        <w:rPr>
          <w:rFonts w:asciiTheme="minorHAnsi" w:eastAsiaTheme="minorEastAsia" w:hAnsiTheme="minorHAnsi"/>
          <w:iCs/>
          <w:color w:val="FF0000"/>
        </w:rPr>
        <w:t xml:space="preserve">, Hence, </w:t>
      </w:r>
      <w:r w:rsidR="00D3031E">
        <w:rPr>
          <w:rFonts w:asciiTheme="minorHAnsi" w:eastAsiaTheme="minorEastAsia" w:hAnsiTheme="minorHAnsi"/>
          <w:iCs/>
          <w:color w:val="FF0000"/>
        </w:rPr>
        <w:t xml:space="preserve">AISI 1144 Steel </w:t>
      </w:r>
      <w:r w:rsidR="00D3031E" w:rsidRPr="00487AB6">
        <w:rPr>
          <w:rFonts w:asciiTheme="minorHAnsi" w:eastAsiaTheme="minorEastAsia" w:hAnsiTheme="minorHAnsi"/>
          <w:iCs/>
          <w:color w:val="FF0000"/>
        </w:rPr>
        <w:t>gears</w:t>
      </w:r>
      <w:r w:rsidRPr="00487AB6">
        <w:rPr>
          <w:rFonts w:asciiTheme="minorHAnsi" w:eastAsiaTheme="minorEastAsia" w:hAnsiTheme="minorHAnsi"/>
          <w:iCs/>
          <w:color w:val="FF0000"/>
        </w:rPr>
        <w:t xml:space="preserve"> would satisfy the design requiremen</w:t>
      </w:r>
      <w:r w:rsidR="00E32336">
        <w:rPr>
          <w:rFonts w:asciiTheme="minorHAnsi" w:eastAsiaTheme="minorEastAsia" w:hAnsiTheme="minorHAnsi"/>
          <w:iCs/>
          <w:color w:val="FF0000"/>
        </w:rPr>
        <w:t>ts</w:t>
      </w:r>
    </w:p>
    <w:p w14:paraId="26222C87" w14:textId="77777777" w:rsidR="00111606" w:rsidRDefault="00111606" w:rsidP="00111606">
      <w:pPr>
        <w:spacing w:after="160" w:line="279" w:lineRule="auto"/>
        <w:rPr>
          <w:rFonts w:asciiTheme="minorHAnsi" w:eastAsiaTheme="minorEastAsia" w:hAnsiTheme="minorHAnsi"/>
          <w:iCs/>
          <w:color w:val="FF0000"/>
        </w:rPr>
      </w:pPr>
    </w:p>
    <w:p w14:paraId="08C02B23" w14:textId="77417B40" w:rsidR="00111606" w:rsidRPr="00311430" w:rsidRDefault="00111606" w:rsidP="00111606">
      <w:pPr>
        <w:spacing w:after="160" w:line="279" w:lineRule="auto"/>
        <w:rPr>
          <w:rFonts w:asciiTheme="minorHAnsi" w:eastAsiaTheme="minorEastAsia" w:hAnsiTheme="minorHAnsi" w:cstheme="minorBidi"/>
          <w:b/>
          <w:bCs/>
        </w:rPr>
      </w:pPr>
      <w:r w:rsidRPr="00FD18CE">
        <w:rPr>
          <w:rFonts w:asciiTheme="minorHAnsi" w:eastAsiaTheme="minorEastAsia" w:hAnsiTheme="minorHAnsi" w:cstheme="minorBidi"/>
          <w:b/>
          <w:color w:val="FF0000"/>
        </w:rPr>
        <w:t>Shaft Design</w:t>
      </w:r>
    </w:p>
    <w:p w14:paraId="4F439250" w14:textId="77777777" w:rsidR="00111606" w:rsidRPr="00837AC5" w:rsidRDefault="00111606" w:rsidP="00111606">
      <w:pPr>
        <w:spacing w:after="160" w:line="279" w:lineRule="auto"/>
        <w:ind w:firstLine="360"/>
        <w:rPr>
          <w:rFonts w:asciiTheme="minorHAnsi" w:eastAsiaTheme="minorEastAsia" w:hAnsiTheme="minorHAnsi" w:cstheme="minorBidi"/>
          <w:color w:val="FF0000"/>
        </w:rPr>
      </w:pPr>
      <w:r w:rsidRPr="00A004E0">
        <w:rPr>
          <w:rFonts w:asciiTheme="minorHAnsi" w:eastAsiaTheme="minorEastAsia" w:hAnsiTheme="minorHAnsi" w:cstheme="minorBidi"/>
          <w:color w:val="FF0000"/>
        </w:rPr>
        <w:t xml:space="preserve">The shafts will be designed first as the keys and bearings will be dependent on the design of the shaft. </w:t>
      </w:r>
      <w:r w:rsidRPr="00837AC5">
        <w:rPr>
          <w:rFonts w:asciiTheme="minorHAnsi" w:eastAsiaTheme="minorEastAsia" w:hAnsiTheme="minorHAnsi" w:cstheme="minorBidi"/>
          <w:color w:val="FF0000"/>
        </w:rPr>
        <w:t>The</w:t>
      </w:r>
      <w:r w:rsidRPr="00A004E0">
        <w:rPr>
          <w:rFonts w:asciiTheme="minorHAnsi" w:eastAsiaTheme="minorEastAsia" w:hAnsiTheme="minorHAnsi" w:cstheme="minorBidi"/>
          <w:color w:val="FF0000"/>
        </w:rPr>
        <w:t xml:space="preserve"> input shaft is connected to </w:t>
      </w:r>
      <w:r w:rsidRPr="00837AC5">
        <w:rPr>
          <w:rFonts w:asciiTheme="minorHAnsi" w:eastAsiaTheme="minorEastAsia" w:hAnsiTheme="minorHAnsi" w:cstheme="minorBidi"/>
          <w:color w:val="FF0000"/>
        </w:rPr>
        <w:t>a motor unit</w:t>
      </w:r>
      <w:r w:rsidRPr="00A004E0">
        <w:rPr>
          <w:rFonts w:asciiTheme="minorHAnsi" w:eastAsiaTheme="minorEastAsia" w:hAnsiTheme="minorHAnsi" w:cstheme="minorBidi"/>
          <w:color w:val="FF0000"/>
        </w:rPr>
        <w:t xml:space="preserve"> through a 1-inch diameter</w:t>
      </w:r>
      <w:r w:rsidRPr="00837AC5">
        <w:rPr>
          <w:rFonts w:asciiTheme="minorHAnsi" w:eastAsiaTheme="minorEastAsia" w:hAnsiTheme="minorHAnsi" w:cstheme="minorBidi"/>
          <w:color w:val="FF0000"/>
        </w:rPr>
        <w:t xml:space="preserve"> </w:t>
      </w:r>
      <w:r w:rsidRPr="00A004E0">
        <w:rPr>
          <w:rFonts w:asciiTheme="minorHAnsi" w:eastAsiaTheme="minorEastAsia" w:hAnsiTheme="minorHAnsi" w:cstheme="minorBidi"/>
          <w:color w:val="FF0000"/>
        </w:rPr>
        <w:t xml:space="preserve">connection. Our first step will be to find the bending moment and shear force load across the shaft. To do this, we will start with finding the reaction forces and creating bending </w:t>
      </w:r>
      <w:r w:rsidRPr="00837AC5">
        <w:rPr>
          <w:rFonts w:asciiTheme="minorHAnsi" w:eastAsiaTheme="minorEastAsia" w:hAnsiTheme="minorHAnsi" w:cstheme="minorBidi"/>
          <w:color w:val="FF0000"/>
        </w:rPr>
        <w:t>moments</w:t>
      </w:r>
      <w:r w:rsidRPr="00A004E0">
        <w:rPr>
          <w:rFonts w:asciiTheme="minorHAnsi" w:eastAsiaTheme="minorEastAsia" w:hAnsiTheme="minorHAnsi" w:cstheme="minorBidi"/>
          <w:color w:val="FF0000"/>
        </w:rPr>
        <w:t xml:space="preserve"> and shear diagrams. </w:t>
      </w:r>
    </w:p>
    <w:p w14:paraId="6E50F488" w14:textId="77777777" w:rsidR="00111606" w:rsidRPr="006C5F90" w:rsidRDefault="00111606" w:rsidP="00111606">
      <w:pPr>
        <w:jc w:val="center"/>
        <w:rPr>
          <w:color w:val="FF0000"/>
        </w:rPr>
      </w:pPr>
      <w:r w:rsidRPr="006C5F90">
        <w:rPr>
          <w:noProof/>
          <w:color w:val="FF0000"/>
        </w:rPr>
        <w:drawing>
          <wp:inline distT="0" distB="0" distL="0" distR="0" wp14:anchorId="78849809" wp14:editId="11C99093">
            <wp:extent cx="4600575" cy="2667940"/>
            <wp:effectExtent l="0" t="0" r="0" b="0"/>
            <wp:docPr id="1213197921" name="Picture 1" descr="A diagram of a black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5896" name="Picture 1" descr="A diagram of a black tube&#10;&#10;AI-generated content may be incorrect."/>
                    <pic:cNvPicPr/>
                  </pic:nvPicPr>
                  <pic:blipFill>
                    <a:blip r:embed="rId26"/>
                    <a:stretch>
                      <a:fillRect/>
                    </a:stretch>
                  </pic:blipFill>
                  <pic:spPr>
                    <a:xfrm>
                      <a:off x="0" y="0"/>
                      <a:ext cx="4607672" cy="2672055"/>
                    </a:xfrm>
                    <a:prstGeom prst="rect">
                      <a:avLst/>
                    </a:prstGeom>
                  </pic:spPr>
                </pic:pic>
              </a:graphicData>
            </a:graphic>
          </wp:inline>
        </w:drawing>
      </w:r>
    </w:p>
    <w:p w14:paraId="32C1EDB5" w14:textId="77777777" w:rsidR="00111606" w:rsidRPr="006C5F90" w:rsidRDefault="00111606" w:rsidP="00111606">
      <w:pPr>
        <w:jc w:val="center"/>
        <w:rPr>
          <w:color w:val="FF0000"/>
        </w:rPr>
      </w:pPr>
    </w:p>
    <w:p w14:paraId="54C90C99" w14:textId="77777777" w:rsidR="00111606" w:rsidRPr="006C5F90" w:rsidRDefault="00111606" w:rsidP="00111606">
      <w:pPr>
        <w:pStyle w:val="paragraph"/>
        <w:spacing w:before="0" w:beforeAutospacing="0" w:after="0" w:afterAutospacing="0"/>
        <w:jc w:val="center"/>
        <w:textAlignment w:val="baseline"/>
        <w:rPr>
          <w:rFonts w:ascii="Aptos" w:eastAsiaTheme="majorEastAsia" w:hAnsi="Aptos"/>
          <w:color w:val="FF0000"/>
        </w:rPr>
      </w:pPr>
      <w:r w:rsidRPr="006C5F90">
        <w:rPr>
          <w:rFonts w:ascii="Aptos" w:eastAsiaTheme="majorEastAsia" w:hAnsi="Aptos"/>
          <w:color w:val="FF0000"/>
        </w:rPr>
        <w:t>Figure XX: Shaft Design Free-Body Diagram</w:t>
      </w:r>
    </w:p>
    <w:p w14:paraId="3FF52D3D" w14:textId="77777777" w:rsidR="00111606" w:rsidRPr="00FD18CE" w:rsidRDefault="00111606" w:rsidP="00111606">
      <w:pPr>
        <w:spacing w:after="160" w:line="279" w:lineRule="auto"/>
        <w:ind w:firstLine="360"/>
        <w:rPr>
          <w:rFonts w:asciiTheme="minorHAnsi" w:eastAsiaTheme="minorEastAsia" w:hAnsiTheme="minorHAnsi" w:cstheme="minorBidi"/>
          <w:color w:val="FF0000"/>
        </w:rPr>
      </w:pPr>
    </w:p>
    <w:p w14:paraId="3BD546F7" w14:textId="77777777" w:rsidR="00111606" w:rsidRPr="00FD18CE" w:rsidRDefault="00111606" w:rsidP="00111606">
      <w:pPr>
        <w:spacing w:after="160" w:line="279" w:lineRule="auto"/>
        <w:ind w:firstLine="360"/>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The Figure above shows the forces acting on the shaft. There are 3 main forces: motor assembly reaction forces, tangential load provided by the gear, and the bearing reaction </w:t>
      </w:r>
      <w:r w:rsidRPr="00FD18CE">
        <w:rPr>
          <w:rFonts w:asciiTheme="minorHAnsi" w:eastAsiaTheme="minorEastAsia" w:hAnsiTheme="minorHAnsi" w:cstheme="minorBidi"/>
          <w:color w:val="FF0000"/>
        </w:rPr>
        <w:lastRenderedPageBreak/>
        <w:t>forces.  Reaction Forces at Bearings (</w:t>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B</m:t>
            </m:r>
          </m:e>
          <m:sub>
            <m:sSub>
              <m:sSubPr>
                <m:ctrlPr>
                  <w:rPr>
                    <w:rFonts w:ascii="Cambria Math" w:eastAsiaTheme="minorEastAsia" w:hAnsi="Cambria Math" w:cstheme="minorBidi"/>
                    <w:color w:val="FF0000"/>
                  </w:rPr>
                </m:ctrlPr>
              </m:sSubPr>
              <m:e>
                <m:r>
                  <m:rPr>
                    <m:sty m:val="p"/>
                  </m:rPr>
                  <w:rPr>
                    <w:rFonts w:ascii="Cambria Math" w:eastAsiaTheme="minorEastAsia" w:hAnsi="Cambria Math" w:cstheme="minorBidi"/>
                    <w:color w:val="FF0000"/>
                  </w:rPr>
                  <m:t>1</m:t>
                </m:r>
              </m:e>
              <m:sub>
                <m:r>
                  <w:rPr>
                    <w:rFonts w:ascii="Cambria Math" w:eastAsiaTheme="minorEastAsia" w:hAnsi="Cambria Math" w:cstheme="minorBidi"/>
                    <w:color w:val="FF0000"/>
                  </w:rPr>
                  <m:t>y</m:t>
                </m:r>
              </m:sub>
            </m:sSub>
          </m:sub>
        </m:sSub>
        <m:r>
          <m:rPr>
            <m:sty m:val="p"/>
          </m:rPr>
          <w:rPr>
            <w:rFonts w:ascii="Cambria Math" w:eastAsiaTheme="minorEastAsia" w:hAnsi="Cambria Math" w:cstheme="minorBidi"/>
            <w:color w:val="FF0000"/>
          </w:rPr>
          <m:t xml:space="preserve">, </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B</m:t>
            </m:r>
          </m:e>
          <m:sub>
            <m:sSub>
              <m:sSubPr>
                <m:ctrlPr>
                  <w:rPr>
                    <w:rFonts w:ascii="Cambria Math" w:eastAsiaTheme="minorEastAsia" w:hAnsi="Cambria Math" w:cstheme="minorBidi"/>
                    <w:color w:val="FF0000"/>
                  </w:rPr>
                </m:ctrlPr>
              </m:sSubPr>
              <m:e>
                <m:r>
                  <m:rPr>
                    <m:sty m:val="p"/>
                  </m:rPr>
                  <w:rPr>
                    <w:rFonts w:ascii="Cambria Math" w:eastAsiaTheme="minorEastAsia" w:hAnsi="Cambria Math" w:cstheme="minorBidi"/>
                    <w:color w:val="FF0000"/>
                  </w:rPr>
                  <m:t>1</m:t>
                </m:r>
              </m:e>
              <m:sub>
                <m:r>
                  <w:rPr>
                    <w:rFonts w:ascii="Cambria Math" w:eastAsiaTheme="minorEastAsia" w:hAnsi="Cambria Math" w:cstheme="minorBidi"/>
                    <w:color w:val="FF0000"/>
                  </w:rPr>
                  <m:t>z</m:t>
                </m:r>
              </m:sub>
            </m:sSub>
          </m:sub>
        </m:sSub>
      </m:oMath>
      <w:r w:rsidRPr="00FD18CE">
        <w:rPr>
          <w:rFonts w:asciiTheme="minorHAnsi" w:eastAsiaTheme="minorEastAsia" w:hAnsiTheme="minorHAnsi" w:cstheme="minorBidi"/>
          <w:color w:val="FF0000"/>
        </w:rPr>
        <w:t>). We can sum the moments and force to yield the reaction forces at bearings, considering the specified loads and connections. From the torque and gear calculations, we know that 958.3 N is the gear tangential force in the y-direction. With a gear angle of 20 degrees, we can find the gear force in the z-direction as well. The reaction forces below show the calculated values:</w:t>
      </w:r>
    </w:p>
    <w:p w14:paraId="0010485A" w14:textId="77777777" w:rsidR="00111606" w:rsidRPr="00FD18CE" w:rsidRDefault="00111606" w:rsidP="00111606">
      <w:pPr>
        <w:spacing w:after="160" w:line="279" w:lineRule="auto"/>
        <w:ind w:firstLine="360"/>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Therefore, our reaction forces for vectors </w:t>
      </w:r>
      <m:oMath>
        <m:sSub>
          <m:sSubPr>
            <m:ctrlPr>
              <w:rPr>
                <w:rFonts w:ascii="Cambria Math" w:eastAsiaTheme="minorEastAsia" w:hAnsi="Cambria Math" w:cstheme="minorBidi"/>
                <w:i/>
                <w:color w:val="FF0000"/>
              </w:rPr>
            </m:ctrlPr>
          </m:sSubPr>
          <m:e>
            <m:r>
              <w:rPr>
                <w:rFonts w:ascii="Cambria Math" w:eastAsiaTheme="minorEastAsia" w:hAnsi="Cambria Math" w:cstheme="minorBidi"/>
                <w:color w:val="FF0000"/>
              </w:rPr>
              <m:t>R</m:t>
            </m:r>
          </m:e>
          <m:sub>
            <m:r>
              <w:rPr>
                <w:rFonts w:ascii="Cambria Math" w:eastAsiaTheme="minorEastAsia" w:hAnsi="Cambria Math" w:cstheme="minorBidi"/>
                <w:color w:val="FF0000"/>
              </w:rPr>
              <m:t>1</m:t>
            </m:r>
          </m:sub>
        </m:sSub>
        <m:r>
          <w:rPr>
            <w:rFonts w:ascii="Cambria Math" w:eastAsiaTheme="minorEastAsia" w:hAnsi="Cambria Math" w:cstheme="minorBidi"/>
            <w:color w:val="FF0000"/>
          </w:rPr>
          <m:t xml:space="preserve"> and </m:t>
        </m:r>
        <m:sSub>
          <m:sSubPr>
            <m:ctrlPr>
              <w:rPr>
                <w:rFonts w:ascii="Cambria Math" w:eastAsiaTheme="minorEastAsia" w:hAnsi="Cambria Math" w:cstheme="minorBidi"/>
                <w:i/>
                <w:color w:val="FF0000"/>
              </w:rPr>
            </m:ctrlPr>
          </m:sSubPr>
          <m:e>
            <m:r>
              <w:rPr>
                <w:rFonts w:ascii="Cambria Math" w:eastAsiaTheme="minorEastAsia" w:hAnsi="Cambria Math" w:cstheme="minorBidi"/>
                <w:color w:val="FF0000"/>
              </w:rPr>
              <m:t>B</m:t>
            </m:r>
          </m:e>
          <m:sub>
            <m:r>
              <w:rPr>
                <w:rFonts w:ascii="Cambria Math" w:eastAsiaTheme="minorEastAsia" w:hAnsi="Cambria Math" w:cstheme="minorBidi"/>
                <w:color w:val="FF0000"/>
              </w:rPr>
              <m:t>1</m:t>
            </m:r>
          </m:sub>
        </m:sSub>
      </m:oMath>
      <w:r w:rsidRPr="00FD18CE">
        <w:rPr>
          <w:rFonts w:asciiTheme="minorHAnsi" w:eastAsiaTheme="minorEastAsia" w:hAnsiTheme="minorHAnsi" w:cstheme="minorBidi"/>
          <w:color w:val="FF0000"/>
        </w:rPr>
        <w:t xml:space="preserve"> become the following:</w:t>
      </w:r>
    </w:p>
    <w:p w14:paraId="0BB45747" w14:textId="77777777" w:rsidR="00111606" w:rsidRPr="00FD18CE" w:rsidRDefault="00000000" w:rsidP="00111606">
      <w:pPr>
        <w:spacing w:after="160" w:line="279" w:lineRule="auto"/>
        <w:ind w:firstLine="360"/>
        <w:rPr>
          <w:rFonts w:asciiTheme="minorHAnsi" w:eastAsiaTheme="minorEastAsia" w:hAnsiTheme="minorHAnsi" w:cstheme="minorBidi"/>
          <w:color w:val="FF0000"/>
        </w:rPr>
      </w:pPr>
      <m:oMathPara>
        <m:oMath>
          <m:sSub>
            <m:sSubPr>
              <m:ctrlPr>
                <w:rPr>
                  <w:rFonts w:ascii="Cambria Math" w:eastAsiaTheme="minorEastAsia" w:hAnsi="Cambria Math" w:cstheme="minorBidi"/>
                  <w:i/>
                  <w:color w:val="FF0000"/>
                </w:rPr>
              </m:ctrlPr>
            </m:sSubPr>
            <m:e>
              <m:r>
                <w:rPr>
                  <w:rFonts w:ascii="Cambria Math" w:eastAsiaTheme="minorEastAsia" w:hAnsi="Cambria Math" w:cstheme="minorBidi"/>
                  <w:color w:val="FF0000"/>
                </w:rPr>
                <m:t>R</m:t>
              </m:r>
            </m:e>
            <m:sub>
              <m:r>
                <w:rPr>
                  <w:rFonts w:ascii="Cambria Math" w:eastAsiaTheme="minorEastAsia" w:hAnsi="Cambria Math" w:cstheme="minorBidi"/>
                  <w:color w:val="FF0000"/>
                </w:rPr>
                <m:t>1</m:t>
              </m:r>
            </m:sub>
          </m:sSub>
          <m:r>
            <w:rPr>
              <w:rFonts w:ascii="Cambria Math" w:eastAsiaTheme="minorEastAsia" w:hAnsi="Cambria Math" w:cstheme="minorBidi"/>
              <w:color w:val="FF0000"/>
            </w:rPr>
            <m:t>=</m:t>
          </m:r>
          <m:d>
            <m:dPr>
              <m:ctrlPr>
                <w:rPr>
                  <w:rFonts w:ascii="Cambria Math" w:eastAsiaTheme="minorEastAsia" w:hAnsi="Cambria Math" w:cstheme="minorBidi"/>
                  <w:color w:val="FF0000"/>
                </w:rPr>
              </m:ctrlPr>
            </m:dPr>
            <m:e>
              <m:r>
                <m:rPr>
                  <m:sty m:val="p"/>
                </m:rPr>
                <w:rPr>
                  <w:rFonts w:ascii="Cambria Math" w:eastAsiaTheme="minorEastAsia" w:hAnsi="Cambria Math" w:cstheme="minorBidi"/>
                  <w:color w:val="FF0000"/>
                </w:rPr>
                <m:t>124.3</m:t>
              </m:r>
              <m:r>
                <w:rPr>
                  <w:rFonts w:ascii="Cambria Math" w:eastAsiaTheme="minorEastAsia" w:hAnsi="Cambria Math" w:cstheme="minorBidi"/>
                  <w:color w:val="FF0000"/>
                </w:rPr>
                <m:t>j</m:t>
              </m:r>
              <m:r>
                <m:rPr>
                  <m:sty m:val="p"/>
                </m:rPr>
                <w:rPr>
                  <w:rFonts w:ascii="Cambria Math" w:eastAsiaTheme="minorEastAsia" w:hAnsi="Cambria Math" w:cstheme="minorBidi"/>
                  <w:color w:val="FF0000"/>
                </w:rPr>
                <m:t>+45.2</m:t>
              </m:r>
              <m:r>
                <w:rPr>
                  <w:rFonts w:ascii="Cambria Math" w:eastAsiaTheme="minorEastAsia" w:hAnsi="Cambria Math" w:cstheme="minorBidi"/>
                  <w:color w:val="FF0000"/>
                </w:rPr>
                <m:t>k</m:t>
              </m:r>
            </m:e>
          </m:d>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lbf</m:t>
          </m:r>
        </m:oMath>
      </m:oMathPara>
    </w:p>
    <w:p w14:paraId="2084E336" w14:textId="77777777" w:rsidR="00111606" w:rsidRPr="00FD18CE" w:rsidRDefault="00000000" w:rsidP="00111606">
      <w:pPr>
        <w:spacing w:after="160" w:line="279" w:lineRule="auto"/>
        <w:ind w:firstLine="360"/>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B</m:t>
              </m:r>
            </m:e>
            <m:sub>
              <m:r>
                <m:rPr>
                  <m:sty m:val="p"/>
                </m:rPr>
                <w:rPr>
                  <w:rFonts w:ascii="Cambria Math" w:eastAsiaTheme="minorEastAsia" w:hAnsi="Cambria Math" w:cstheme="minorBidi"/>
                  <w:color w:val="FF0000"/>
                </w:rPr>
                <m:t>1</m:t>
              </m:r>
            </m:sub>
          </m:sSub>
          <m:r>
            <m:rPr>
              <m:sty m:val="p"/>
            </m:rPr>
            <w:rPr>
              <w:rFonts w:ascii="Cambria Math" w:eastAsiaTheme="minorEastAsia" w:hAnsi="Cambria Math" w:cstheme="minorBidi"/>
              <w:color w:val="FF0000"/>
            </w:rPr>
            <m:t>=</m:t>
          </m:r>
          <m:d>
            <m:dPr>
              <m:ctrlPr>
                <w:rPr>
                  <w:rFonts w:ascii="Cambria Math" w:eastAsiaTheme="minorEastAsia" w:hAnsi="Cambria Math" w:cstheme="minorBidi"/>
                  <w:color w:val="FF0000"/>
                </w:rPr>
              </m:ctrlPr>
            </m:dPr>
            <m:e>
              <m:r>
                <m:rPr>
                  <m:sty m:val="p"/>
                </m:rPr>
                <w:rPr>
                  <w:rFonts w:ascii="Cambria Math" w:eastAsiaTheme="minorEastAsia" w:hAnsi="Cambria Math" w:cstheme="minorBidi"/>
                  <w:color w:val="FF0000"/>
                </w:rPr>
                <m:t>89.6</m:t>
              </m:r>
              <m:r>
                <w:rPr>
                  <w:rFonts w:ascii="Cambria Math" w:eastAsiaTheme="minorEastAsia" w:hAnsi="Cambria Math" w:cstheme="minorBidi"/>
                  <w:color w:val="FF0000"/>
                </w:rPr>
                <m:t>j</m:t>
              </m:r>
              <m:r>
                <m:rPr>
                  <m:sty m:val="p"/>
                </m:rPr>
                <w:rPr>
                  <w:rFonts w:ascii="Cambria Math" w:eastAsiaTheme="minorEastAsia" w:hAnsi="Cambria Math" w:cstheme="minorBidi"/>
                  <w:color w:val="FF0000"/>
                </w:rPr>
                <m:t>+32.6</m:t>
              </m:r>
              <m:r>
                <w:rPr>
                  <w:rFonts w:ascii="Cambria Math" w:eastAsiaTheme="minorEastAsia" w:hAnsi="Cambria Math" w:cstheme="minorBidi"/>
                  <w:color w:val="FF0000"/>
                </w:rPr>
                <m:t>k</m:t>
              </m:r>
            </m:e>
          </m:d>
          <m:r>
            <w:rPr>
              <w:rFonts w:ascii="Cambria Math" w:eastAsiaTheme="minorEastAsia" w:hAnsi="Cambria Math" w:cstheme="minorBidi"/>
              <w:color w:val="FF0000"/>
            </w:rPr>
            <m:t>lbf</m:t>
          </m:r>
        </m:oMath>
      </m:oMathPara>
    </w:p>
    <w:p w14:paraId="250D5A64" w14:textId="77777777" w:rsidR="00111606" w:rsidRPr="00FD18CE" w:rsidRDefault="00111606" w:rsidP="00111606">
      <w:pPr>
        <w:spacing w:after="160" w:line="279" w:lineRule="auto"/>
        <w:ind w:firstLine="360"/>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We can also calculate the torque that is applied to the system using radius of the pinion (0.5 in) and the force that is applied on the gear (</w:t>
      </w:r>
      <w:proofErr w:type="spellStart"/>
      <w:r w:rsidRPr="00FD18CE">
        <w:rPr>
          <w:rFonts w:asciiTheme="minorHAnsi" w:eastAsiaTheme="minorEastAsia" w:hAnsiTheme="minorHAnsi" w:cstheme="minorBidi"/>
          <w:color w:val="FF0000"/>
        </w:rPr>
        <w:t>Wt</w:t>
      </w:r>
      <w:proofErr w:type="spellEnd"/>
      <w:r w:rsidRPr="00FD18CE">
        <w:rPr>
          <w:rFonts w:asciiTheme="minorHAnsi" w:eastAsiaTheme="minorEastAsia" w:hAnsiTheme="minorHAnsi" w:cstheme="minorBidi"/>
          <w:color w:val="FF0000"/>
        </w:rPr>
        <w:t>):</w:t>
      </w:r>
    </w:p>
    <w:p w14:paraId="0C517271" w14:textId="77777777" w:rsidR="00111606" w:rsidRPr="00FD18CE" w:rsidRDefault="00111606" w:rsidP="00111606">
      <w:pPr>
        <w:spacing w:after="160" w:line="279" w:lineRule="auto"/>
        <w:ind w:firstLine="360"/>
        <w:rPr>
          <w:rFonts w:asciiTheme="minorHAnsi" w:eastAsiaTheme="minorEastAsia" w:hAnsiTheme="minorHAnsi" w:cstheme="minorBidi"/>
          <w:color w:val="FF0000"/>
        </w:rPr>
      </w:pPr>
      <m:oMathPara>
        <m:oMath>
          <m:r>
            <w:rPr>
              <w:rFonts w:ascii="Cambria Math" w:eastAsiaTheme="minorEastAsia" w:hAnsi="Cambria Math" w:cstheme="minorBidi"/>
              <w:color w:val="FF0000"/>
            </w:rPr>
            <m:t>T=</m:t>
          </m:r>
          <m:d>
            <m:dPr>
              <m:ctrlPr>
                <w:rPr>
                  <w:rFonts w:ascii="Cambria Math" w:eastAsiaTheme="minorEastAsia" w:hAnsi="Cambria Math" w:cstheme="minorBidi"/>
                  <w:color w:val="FF0000"/>
                </w:rPr>
              </m:ctrlPr>
            </m:dPr>
            <m:e>
              <m:r>
                <w:rPr>
                  <w:rFonts w:ascii="Cambria Math" w:eastAsiaTheme="minorEastAsia" w:hAnsi="Cambria Math" w:cstheme="minorBidi"/>
                  <w:color w:val="FF0000"/>
                </w:rPr>
                <m:t>0.5 in</m:t>
              </m:r>
            </m:e>
          </m:d>
          <m:d>
            <m:dPr>
              <m:ctrlPr>
                <w:rPr>
                  <w:rFonts w:ascii="Cambria Math" w:eastAsiaTheme="minorEastAsia" w:hAnsi="Cambria Math" w:cstheme="minorBidi"/>
                  <w:color w:val="FF0000"/>
                </w:rPr>
              </m:ctrlPr>
            </m:dPr>
            <m:e>
              <m:r>
                <w:rPr>
                  <w:rFonts w:ascii="Cambria Math" w:eastAsiaTheme="minorEastAsia" w:hAnsi="Cambria Math" w:cstheme="minorBidi"/>
                  <w:color w:val="FF0000"/>
                </w:rPr>
                <m:t>-239.6 lbf k</m:t>
              </m:r>
            </m:e>
          </m:d>
          <m:r>
            <w:rPr>
              <w:rFonts w:ascii="Cambria Math" w:eastAsiaTheme="minorEastAsia" w:hAnsi="Cambria Math" w:cstheme="minorBidi"/>
              <w:color w:val="FF0000"/>
            </w:rPr>
            <m:t>→T=-106.95 lbf in</m:t>
          </m:r>
        </m:oMath>
      </m:oMathPara>
    </w:p>
    <w:p w14:paraId="2BA010CD"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The Shear, Bending Moment, and Torque Diagrams for x-y planes are illustrated, aiding in understanding loading conditions.</w:t>
      </w:r>
    </w:p>
    <w:p w14:paraId="36B14158"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noProof/>
          <w:color w:val="FF0000"/>
        </w:rPr>
        <w:drawing>
          <wp:inline distT="0" distB="0" distL="0" distR="0" wp14:anchorId="7CBC2241" wp14:editId="587B030F">
            <wp:extent cx="4086225" cy="3174121"/>
            <wp:effectExtent l="0" t="0" r="0" b="7620"/>
            <wp:docPr id="1032544207" name="Picture 1" descr="A diagram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207" name="Picture 1" descr="A diagram with red lines and blue dots&#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5754" cy="3181523"/>
                    </a:xfrm>
                    <a:prstGeom prst="rect">
                      <a:avLst/>
                    </a:prstGeom>
                    <a:noFill/>
                    <a:ln>
                      <a:noFill/>
                    </a:ln>
                  </pic:spPr>
                </pic:pic>
              </a:graphicData>
            </a:graphic>
          </wp:inline>
        </w:drawing>
      </w:r>
    </w:p>
    <w:p w14:paraId="4924A1A3"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Shear Diagram y-direction</w:t>
      </w:r>
    </w:p>
    <w:p w14:paraId="1D59CDCC"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noProof/>
          <w:color w:val="FF0000"/>
        </w:rPr>
        <w:lastRenderedPageBreak/>
        <w:drawing>
          <wp:inline distT="0" distB="0" distL="0" distR="0" wp14:anchorId="02314293" wp14:editId="36D3B900">
            <wp:extent cx="4152900" cy="3225913"/>
            <wp:effectExtent l="0" t="0" r="0" b="0"/>
            <wp:docPr id="1178842989" name="Picture 3" descr="A diagram with a lin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42989" name="Picture 3" descr="A diagram with a line and numbers&#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0641" cy="3231926"/>
                    </a:xfrm>
                    <a:prstGeom prst="rect">
                      <a:avLst/>
                    </a:prstGeom>
                    <a:noFill/>
                    <a:ln>
                      <a:noFill/>
                    </a:ln>
                  </pic:spPr>
                </pic:pic>
              </a:graphicData>
            </a:graphic>
          </wp:inline>
        </w:drawing>
      </w:r>
    </w:p>
    <w:p w14:paraId="1938CDF3"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Shear Diagram z-direction</w:t>
      </w:r>
    </w:p>
    <w:p w14:paraId="334197A7"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p>
    <w:p w14:paraId="7663BA3B"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noProof/>
          <w:color w:val="FF0000"/>
        </w:rPr>
        <w:drawing>
          <wp:inline distT="0" distB="0" distL="0" distR="0" wp14:anchorId="736D064C" wp14:editId="38978586">
            <wp:extent cx="4181366" cy="3248025"/>
            <wp:effectExtent l="0" t="0" r="0" b="0"/>
            <wp:docPr id="985831914" name="Picture 4" descr="A line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31914" name="Picture 4" descr="A line graph with a line and a lin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6225" cy="3251799"/>
                    </a:xfrm>
                    <a:prstGeom prst="rect">
                      <a:avLst/>
                    </a:prstGeom>
                    <a:noFill/>
                    <a:ln>
                      <a:noFill/>
                    </a:ln>
                  </pic:spPr>
                </pic:pic>
              </a:graphicData>
            </a:graphic>
          </wp:inline>
        </w:drawing>
      </w:r>
    </w:p>
    <w:p w14:paraId="6AEC5E18"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Bending Moment Diagram y-direction</w:t>
      </w:r>
    </w:p>
    <w:p w14:paraId="08E2B7E2" w14:textId="77777777" w:rsidR="00111606" w:rsidRPr="00A004E0" w:rsidRDefault="00111606" w:rsidP="00111606">
      <w:pPr>
        <w:spacing w:after="160" w:line="279" w:lineRule="auto"/>
        <w:jc w:val="center"/>
        <w:rPr>
          <w:rFonts w:asciiTheme="minorHAnsi" w:eastAsiaTheme="minorEastAsia" w:hAnsiTheme="minorHAnsi" w:cstheme="minorBidi"/>
          <w:color w:val="FF0000"/>
        </w:rPr>
      </w:pPr>
      <w:r w:rsidRPr="00FD18CE">
        <w:rPr>
          <w:noProof/>
          <w:color w:val="FF0000"/>
        </w:rPr>
        <w:lastRenderedPageBreak/>
        <w:drawing>
          <wp:inline distT="0" distB="0" distL="0" distR="0" wp14:anchorId="27EA3F85" wp14:editId="6093A2FD">
            <wp:extent cx="4120055" cy="3200400"/>
            <wp:effectExtent l="0" t="0" r="0" b="0"/>
            <wp:docPr id="1498396214" name="Picture 2" descr="A graph with a red line and blue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6214" name="Picture 2" descr="A graph with a red line and blue dot&#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0188" cy="3208272"/>
                    </a:xfrm>
                    <a:prstGeom prst="rect">
                      <a:avLst/>
                    </a:prstGeom>
                    <a:noFill/>
                    <a:ln>
                      <a:noFill/>
                    </a:ln>
                  </pic:spPr>
                </pic:pic>
              </a:graphicData>
            </a:graphic>
          </wp:inline>
        </w:drawing>
      </w:r>
    </w:p>
    <w:p w14:paraId="7CB501A2"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Bending Moment Diagram z-direction</w:t>
      </w:r>
    </w:p>
    <w:p w14:paraId="470CAE52"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noProof/>
          <w:color w:val="FF0000"/>
        </w:rPr>
        <w:drawing>
          <wp:inline distT="0" distB="0" distL="0" distR="0" wp14:anchorId="1AE09D4D" wp14:editId="35FF6133">
            <wp:extent cx="4324350" cy="3359093"/>
            <wp:effectExtent l="0" t="0" r="0" b="0"/>
            <wp:docPr id="1017509285" name="Picture 5" descr="A graph with a line and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9285" name="Picture 5" descr="A graph with a line and a red do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4157" cy="3366711"/>
                    </a:xfrm>
                    <a:prstGeom prst="rect">
                      <a:avLst/>
                    </a:prstGeom>
                    <a:noFill/>
                    <a:ln>
                      <a:noFill/>
                    </a:ln>
                  </pic:spPr>
                </pic:pic>
              </a:graphicData>
            </a:graphic>
          </wp:inline>
        </w:drawing>
      </w:r>
    </w:p>
    <w:p w14:paraId="4C884D0A"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Combined Bending Moment Diagram</w:t>
      </w:r>
    </w:p>
    <w:p w14:paraId="24005CE4"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noProof/>
          <w:color w:val="FF0000"/>
        </w:rPr>
        <w:lastRenderedPageBreak/>
        <w:drawing>
          <wp:inline distT="0" distB="0" distL="0" distR="0" wp14:anchorId="2140AD48" wp14:editId="49446F22">
            <wp:extent cx="4394629" cy="3086100"/>
            <wp:effectExtent l="0" t="0" r="6350" b="0"/>
            <wp:docPr id="1950513203" name="Picture 1" descr="A graph with a lin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13203" name="Picture 1" descr="A graph with a line and numbers&#10;&#10;AI-generated content may be incorrect."/>
                    <pic:cNvPicPr/>
                  </pic:nvPicPr>
                  <pic:blipFill>
                    <a:blip r:embed="rId73"/>
                    <a:stretch>
                      <a:fillRect/>
                    </a:stretch>
                  </pic:blipFill>
                  <pic:spPr>
                    <a:xfrm>
                      <a:off x="0" y="0"/>
                      <a:ext cx="4405347" cy="3093627"/>
                    </a:xfrm>
                    <a:prstGeom prst="rect">
                      <a:avLst/>
                    </a:prstGeom>
                  </pic:spPr>
                </pic:pic>
              </a:graphicData>
            </a:graphic>
          </wp:inline>
        </w:drawing>
      </w:r>
    </w:p>
    <w:p w14:paraId="3CF84BA7" w14:textId="77777777" w:rsidR="00111606" w:rsidRPr="00FD18CE" w:rsidRDefault="00111606" w:rsidP="00111606">
      <w:pPr>
        <w:spacing w:after="160" w:line="279" w:lineRule="auto"/>
        <w:jc w:val="center"/>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Figure XX: Torque Diagram for Shaft</w:t>
      </w:r>
    </w:p>
    <w:p w14:paraId="1C7B21AF"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From the maximum moment values generated, we can examine how our shaft will perform at high stress areas particularly the gear-key mechanism. We can calculate the alternating and mid-range values for torque and moment at key points of interest. The equations below show the formula for calculating the alternating and mid-range values:</w:t>
      </w:r>
    </w:p>
    <w:p w14:paraId="3AC7EC26" w14:textId="77777777" w:rsidR="00111606" w:rsidRPr="00FD18CE" w:rsidRDefault="00000000" w:rsidP="00111606">
      <w:pPr>
        <w:spacing w:after="160" w:line="279" w:lineRule="auto"/>
        <w:ind w:firstLine="360"/>
        <w:jc w:val="center"/>
        <w:rPr>
          <w:rFonts w:asciiTheme="majorHAnsi" w:eastAsiaTheme="minorEastAsia" w:hAnsiTheme="majorHAnsi" w:cstheme="minorBidi"/>
          <w:color w:val="FF0000"/>
        </w:rPr>
      </w:pP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a</m:t>
            </m:r>
          </m:sub>
        </m:sSub>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max</m:t>
                </m:r>
              </m:sub>
            </m:sSub>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min</m:t>
                </m:r>
              </m:sub>
            </m:sSub>
            <m:r>
              <m:rPr>
                <m:sty m:val="p"/>
              </m:rPr>
              <w:rPr>
                <w:rFonts w:ascii="Cambria Math" w:eastAsiaTheme="minorEastAsia" w:hAnsi="Cambria Math" w:cstheme="minorBidi"/>
                <w:color w:val="FF0000"/>
              </w:rPr>
              <m:t>)</m:t>
            </m:r>
          </m:num>
          <m:den>
            <m:r>
              <m:rPr>
                <m:sty m:val="p"/>
              </m:rPr>
              <w:rPr>
                <w:rFonts w:ascii="Cambria Math" w:eastAsiaTheme="minorEastAsia" w:hAnsi="Cambria Math" w:cstheme="minorBidi"/>
                <w:color w:val="FF0000"/>
              </w:rPr>
              <m:t>2</m:t>
            </m:r>
          </m:den>
        </m:f>
      </m:oMath>
      <w:r w:rsidR="00111606" w:rsidRPr="00FD18CE">
        <w:rPr>
          <w:rFonts w:asciiTheme="majorHAnsi" w:eastAsiaTheme="minorEastAsia" w:hAnsiTheme="majorHAnsi" w:cstheme="minorBidi"/>
          <w:color w:val="FF0000"/>
        </w:rPr>
        <w:tab/>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m:t>
            </m:r>
          </m:sub>
        </m:sSub>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max</m:t>
                </m:r>
              </m:sub>
            </m:sSub>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min</m:t>
                </m:r>
              </m:sub>
            </m:sSub>
            <m:r>
              <m:rPr>
                <m:sty m:val="p"/>
              </m:rPr>
              <w:rPr>
                <w:rFonts w:ascii="Cambria Math" w:eastAsiaTheme="minorEastAsia" w:hAnsi="Cambria Math" w:cstheme="minorBidi"/>
                <w:color w:val="FF0000"/>
              </w:rPr>
              <m:t>)</m:t>
            </m:r>
          </m:num>
          <m:den>
            <m:r>
              <m:rPr>
                <m:sty m:val="p"/>
              </m:rPr>
              <w:rPr>
                <w:rFonts w:ascii="Cambria Math" w:eastAsiaTheme="minorEastAsia" w:hAnsi="Cambria Math" w:cstheme="minorBidi"/>
                <w:color w:val="FF0000"/>
              </w:rPr>
              <m:t>2</m:t>
            </m:r>
          </m:den>
        </m:f>
      </m:oMath>
    </w:p>
    <w:p w14:paraId="22BB42C7" w14:textId="77777777" w:rsidR="00111606" w:rsidRPr="00FD18CE" w:rsidRDefault="00000000" w:rsidP="00111606">
      <w:pPr>
        <w:spacing w:after="160" w:line="279" w:lineRule="auto"/>
        <w:ind w:firstLine="360"/>
        <w:jc w:val="center"/>
        <w:rPr>
          <w:rFonts w:asciiTheme="majorHAnsi" w:eastAsiaTheme="minorEastAsia" w:hAnsiTheme="majorHAnsi" w:cstheme="minorBidi"/>
          <w:color w:val="FF0000"/>
        </w:rPr>
      </w:pP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a</m:t>
            </m:r>
          </m:sub>
        </m:sSub>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max</m:t>
                </m:r>
              </m:sub>
            </m:sSub>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min</m:t>
                </m:r>
              </m:sub>
            </m:sSub>
            <m:r>
              <m:rPr>
                <m:sty m:val="p"/>
              </m:rPr>
              <w:rPr>
                <w:rFonts w:ascii="Cambria Math" w:eastAsiaTheme="minorEastAsia" w:hAnsi="Cambria Math" w:cstheme="minorBidi"/>
                <w:color w:val="FF0000"/>
              </w:rPr>
              <m:t>)</m:t>
            </m:r>
          </m:num>
          <m:den>
            <m:r>
              <m:rPr>
                <m:sty m:val="p"/>
              </m:rPr>
              <w:rPr>
                <w:rFonts w:ascii="Cambria Math" w:eastAsiaTheme="minorEastAsia" w:hAnsi="Cambria Math" w:cstheme="minorBidi"/>
                <w:color w:val="FF0000"/>
              </w:rPr>
              <m:t>2</m:t>
            </m:r>
          </m:den>
        </m:f>
      </m:oMath>
      <w:r w:rsidR="00111606" w:rsidRPr="00FD18CE">
        <w:rPr>
          <w:rFonts w:asciiTheme="majorHAnsi" w:eastAsiaTheme="minorEastAsia" w:hAnsiTheme="majorHAnsi" w:cstheme="minorBidi"/>
          <w:color w:val="FF0000"/>
        </w:rPr>
        <w:t xml:space="preserve"> </w:t>
      </w:r>
      <w:r w:rsidR="00111606" w:rsidRPr="00FD18CE">
        <w:rPr>
          <w:rFonts w:asciiTheme="majorHAnsi" w:eastAsiaTheme="minorEastAsia" w:hAnsiTheme="majorHAnsi" w:cstheme="minorBidi"/>
          <w:color w:val="FF0000"/>
        </w:rPr>
        <w:tab/>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m:t>
            </m:r>
          </m:sub>
        </m:sSub>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max</m:t>
                </m:r>
              </m:sub>
            </m:sSub>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min</m:t>
                </m:r>
              </m:sub>
            </m:sSub>
            <m:r>
              <m:rPr>
                <m:sty m:val="p"/>
              </m:rPr>
              <w:rPr>
                <w:rFonts w:ascii="Cambria Math" w:eastAsiaTheme="minorEastAsia" w:hAnsi="Cambria Math" w:cstheme="minorBidi"/>
                <w:color w:val="FF0000"/>
              </w:rPr>
              <m:t>)</m:t>
            </m:r>
          </m:num>
          <m:den>
            <m:r>
              <m:rPr>
                <m:sty m:val="p"/>
              </m:rPr>
              <w:rPr>
                <w:rFonts w:ascii="Cambria Math" w:eastAsiaTheme="minorEastAsia" w:hAnsi="Cambria Math" w:cstheme="minorBidi"/>
                <w:color w:val="FF0000"/>
              </w:rPr>
              <m:t>2</m:t>
            </m:r>
          </m:den>
        </m:f>
      </m:oMath>
    </w:p>
    <w:p w14:paraId="04FD7F06"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Based on these critical points and obtained alternating/mid-range moment and torque values, we can calculate the Von-Mises stress at each of the points of interests. The Von-Mises stress can be calculated based on the following equation shown below. Since we know that </w:t>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m:t>
            </m:r>
          </m:sub>
        </m:sSub>
      </m:oMath>
      <w:r w:rsidRPr="00FD18CE">
        <w:rPr>
          <w:rFonts w:asciiTheme="minorHAnsi" w:eastAsiaTheme="minorEastAsia" w:hAnsiTheme="minorHAnsi" w:cstheme="minorBidi"/>
          <w:color w:val="FF0000"/>
        </w:rPr>
        <w:t xml:space="preserve"> and </w:t>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a</m:t>
            </m:r>
          </m:sub>
        </m:sSub>
      </m:oMath>
      <w:r w:rsidRPr="00FD18CE">
        <w:rPr>
          <w:rFonts w:asciiTheme="minorHAnsi" w:eastAsiaTheme="minorEastAsia" w:hAnsiTheme="minorHAnsi" w:cstheme="minorBidi"/>
          <w:color w:val="FF0000"/>
        </w:rPr>
        <w:t xml:space="preserve"> are 0 lbf in at all points of interest, we can further simplify these equations:</w:t>
      </w:r>
    </w:p>
    <w:p w14:paraId="0BFEBB89"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a</m:t>
              </m:r>
            </m:sub>
            <m:sup>
              <m:r>
                <m:rPr>
                  <m:sty m:val="p"/>
                </m:rPr>
                <w:rPr>
                  <w:rFonts w:ascii="Cambria Math" w:eastAsiaTheme="minorEastAsia" w:hAnsi="Cambria Math" w:cstheme="minorBidi"/>
                  <w:color w:val="FF0000"/>
                </w:rPr>
                <m:t>'</m:t>
              </m:r>
            </m:sup>
          </m:sSubSup>
          <m:r>
            <m:rPr>
              <m:sty m:val="p"/>
            </m:rPr>
            <w:rPr>
              <w:rFonts w:ascii="Cambria Math" w:eastAsiaTheme="minorEastAsia" w:hAnsi="Cambria Math" w:cstheme="minorBidi"/>
              <w:color w:val="FF0000"/>
            </w:rPr>
            <m:t>=</m:t>
          </m:r>
          <m:sSup>
            <m:sSupPr>
              <m:ctrlPr>
                <w:rPr>
                  <w:rFonts w:ascii="Cambria Math" w:eastAsiaTheme="minorEastAsia" w:hAnsi="Cambria Math" w:cstheme="minorBidi"/>
                  <w:color w:val="FF0000"/>
                </w:rPr>
              </m:ctrlPr>
            </m:sSupPr>
            <m:e>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32</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a</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r>
                <m:rPr>
                  <m:sty m:val="p"/>
                </m:rPr>
                <w:rPr>
                  <w:rFonts w:ascii="Cambria Math" w:eastAsiaTheme="minorEastAsia" w:hAnsi="Cambria Math" w:cstheme="minorBidi"/>
                  <w:color w:val="FF0000"/>
                </w:rPr>
                <m:t>+3</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16</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fs</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a</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r>
                <m:rPr>
                  <m:sty m:val="p"/>
                </m:rPr>
                <w:rPr>
                  <w:rFonts w:ascii="Cambria Math" w:eastAsiaTheme="minorEastAsia" w:hAnsi="Cambria Math" w:cstheme="minorBidi"/>
                  <w:color w:val="FF0000"/>
                </w:rPr>
                <m:t>]</m:t>
              </m:r>
            </m:e>
            <m:sup>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m:t>
                  </m:r>
                </m:num>
                <m:den>
                  <m:r>
                    <m:rPr>
                      <m:sty m:val="p"/>
                    </m:rPr>
                    <w:rPr>
                      <w:rFonts w:ascii="Cambria Math" w:eastAsiaTheme="minorEastAsia" w:hAnsi="Cambria Math" w:cstheme="minorBidi"/>
                      <w:color w:val="FF0000"/>
                    </w:rPr>
                    <m:t>2</m:t>
                  </m:r>
                </m:den>
              </m:f>
            </m:sup>
          </m:sSup>
          <m:r>
            <m:rPr>
              <m:sty m:val="p"/>
            </m:rPr>
            <w:rPr>
              <w:rFonts w:ascii="Cambria Math" w:eastAsiaTheme="minorEastAsia" w:hAnsi="Cambria Math" w:cstheme="minorBidi"/>
              <w:color w:val="FF0000"/>
            </w:rPr>
            <m:t>→</m:t>
          </m:r>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a</m:t>
              </m:r>
            </m:sub>
            <m:sup>
              <m:r>
                <m:rPr>
                  <m:sty m:val="p"/>
                </m:rPr>
                <w:rPr>
                  <w:rFonts w:ascii="Cambria Math" w:eastAsiaTheme="minorEastAsia" w:hAnsi="Cambria Math" w:cstheme="minorBidi"/>
                  <w:color w:val="FF0000"/>
                </w:rPr>
                <m:t>'</m:t>
              </m:r>
            </m:sup>
          </m:sSubSup>
          <m:r>
            <m:rPr>
              <m:sty m:val="p"/>
            </m:rPr>
            <w:rPr>
              <w:rFonts w:ascii="Cambria Math" w:eastAsiaTheme="minorEastAsia" w:hAnsi="Cambria Math" w:cstheme="minorBidi"/>
              <w:color w:val="FF0000"/>
            </w:rPr>
            <m:t>=</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32</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a</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oMath>
      </m:oMathPara>
    </w:p>
    <w:p w14:paraId="466D2CA5"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m</m:t>
              </m:r>
            </m:sub>
            <m:sup>
              <m:r>
                <m:rPr>
                  <m:sty m:val="p"/>
                </m:rPr>
                <w:rPr>
                  <w:rFonts w:ascii="Cambria Math" w:eastAsiaTheme="minorEastAsia" w:hAnsi="Cambria Math" w:cstheme="minorBidi"/>
                  <w:color w:val="FF0000"/>
                </w:rPr>
                <m:t>'</m:t>
              </m:r>
            </m:sup>
          </m:sSubSup>
          <m:r>
            <m:rPr>
              <m:sty m:val="p"/>
            </m:rPr>
            <w:rPr>
              <w:rFonts w:ascii="Cambria Math" w:eastAsiaTheme="minorEastAsia" w:hAnsi="Cambria Math" w:cstheme="minorBidi"/>
              <w:color w:val="FF0000"/>
            </w:rPr>
            <m:t>=</m:t>
          </m:r>
          <m:sSup>
            <m:sSupPr>
              <m:ctrlPr>
                <w:rPr>
                  <w:rFonts w:ascii="Cambria Math" w:eastAsiaTheme="minorEastAsia" w:hAnsi="Cambria Math" w:cstheme="minorBidi"/>
                  <w:color w:val="FF0000"/>
                </w:rPr>
              </m:ctrlPr>
            </m:sSupPr>
            <m:e>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32</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M</m:t>
                          </m:r>
                        </m:e>
                        <m:sub>
                          <m:r>
                            <w:rPr>
                              <w:rFonts w:ascii="Cambria Math" w:eastAsiaTheme="minorEastAsia" w:hAnsi="Cambria Math" w:cstheme="minorBidi"/>
                              <w:color w:val="FF0000"/>
                            </w:rPr>
                            <m:t>m</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r>
                <m:rPr>
                  <m:sty m:val="p"/>
                </m:rPr>
                <w:rPr>
                  <w:rFonts w:ascii="Cambria Math" w:eastAsiaTheme="minorEastAsia" w:hAnsi="Cambria Math" w:cstheme="minorBidi"/>
                  <w:color w:val="FF0000"/>
                </w:rPr>
                <m:t>+3</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16</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fs</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r>
                <m:rPr>
                  <m:sty m:val="p"/>
                </m:rPr>
                <w:rPr>
                  <w:rFonts w:ascii="Cambria Math" w:eastAsiaTheme="minorEastAsia" w:hAnsi="Cambria Math" w:cstheme="minorBidi"/>
                  <w:color w:val="FF0000"/>
                </w:rPr>
                <m:t>]</m:t>
              </m:r>
            </m:e>
            <m:sup>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m:t>
                  </m:r>
                </m:num>
                <m:den>
                  <m:r>
                    <m:rPr>
                      <m:sty m:val="p"/>
                    </m:rPr>
                    <w:rPr>
                      <w:rFonts w:ascii="Cambria Math" w:eastAsiaTheme="minorEastAsia" w:hAnsi="Cambria Math" w:cstheme="minorBidi"/>
                      <w:color w:val="FF0000"/>
                    </w:rPr>
                    <m:t>2</m:t>
                  </m:r>
                </m:den>
              </m:f>
            </m:sup>
          </m:sSup>
          <m:r>
            <m:rPr>
              <m:sty m:val="p"/>
            </m:rPr>
            <w:rPr>
              <w:rFonts w:ascii="Cambria Math" w:eastAsiaTheme="minorEastAsia" w:hAnsi="Cambria Math" w:cstheme="minorBidi"/>
              <w:color w:val="FF0000"/>
            </w:rPr>
            <m:t>→</m:t>
          </m:r>
          <m:sSup>
            <m:sSupPr>
              <m:ctrlPr>
                <w:rPr>
                  <w:rFonts w:ascii="Cambria Math" w:eastAsiaTheme="minorEastAsia" w:hAnsi="Cambria Math" w:cstheme="minorBidi"/>
                  <w:color w:val="FF0000"/>
                </w:rPr>
              </m:ctrlPr>
            </m:sSupPr>
            <m:e>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m</m:t>
                  </m:r>
                </m:sub>
                <m:sup>
                  <m:r>
                    <m:rPr>
                      <m:sty m:val="p"/>
                    </m:rPr>
                    <w:rPr>
                      <w:rFonts w:ascii="Cambria Math" w:eastAsiaTheme="minorEastAsia" w:hAnsi="Cambria Math" w:cstheme="minorBidi"/>
                      <w:color w:val="FF0000"/>
                    </w:rPr>
                    <m:t>'</m:t>
                  </m:r>
                </m:sup>
              </m:sSubSup>
              <m:r>
                <m:rPr>
                  <m:sty m:val="p"/>
                </m:rPr>
                <w:rPr>
                  <w:rFonts w:ascii="Cambria Math" w:eastAsiaTheme="minorEastAsia" w:hAnsi="Cambria Math" w:cstheme="minorBidi"/>
                  <w:color w:val="FF0000"/>
                </w:rPr>
                <m:t>=[3</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16</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fs</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T</m:t>
                          </m:r>
                        </m:e>
                        <m:sub>
                          <m:r>
                            <w:rPr>
                              <w:rFonts w:ascii="Cambria Math" w:eastAsiaTheme="minorEastAsia" w:hAnsi="Cambria Math" w:cstheme="minorBidi"/>
                              <w:color w:val="FF0000"/>
                            </w:rPr>
                            <m:t>m</m:t>
                          </m:r>
                        </m:sub>
                      </m:sSub>
                    </m:num>
                    <m:den>
                      <m:r>
                        <w:rPr>
                          <w:rFonts w:ascii="Cambria Math" w:eastAsiaTheme="minorEastAsia" w:hAnsi="Cambria Math" w:cstheme="minorBidi"/>
                          <w:color w:val="FF0000"/>
                        </w:rPr>
                        <m:t>π</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3</m:t>
                          </m:r>
                        </m:sup>
                      </m:sSup>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2</m:t>
                  </m:r>
                </m:sup>
              </m:sSup>
              <m:r>
                <m:rPr>
                  <m:sty m:val="p"/>
                </m:rPr>
                <w:rPr>
                  <w:rFonts w:ascii="Cambria Math" w:eastAsiaTheme="minorEastAsia" w:hAnsi="Cambria Math" w:cstheme="minorBidi"/>
                  <w:color w:val="FF0000"/>
                </w:rPr>
                <m:t>]</m:t>
              </m:r>
            </m:e>
            <m:sup>
              <m:f>
                <m:fPr>
                  <m:ctrlPr>
                    <w:rPr>
                      <w:rFonts w:ascii="Cambria Math" w:eastAsiaTheme="minorEastAsia" w:hAnsi="Cambria Math" w:cstheme="minorBidi"/>
                      <w:color w:val="FF0000"/>
                    </w:rPr>
                  </m:ctrlPr>
                </m:fPr>
                <m:num>
                  <m:r>
                    <m:rPr>
                      <m:sty m:val="p"/>
                    </m:rPr>
                    <w:rPr>
                      <w:rFonts w:ascii="Cambria Math" w:eastAsiaTheme="minorEastAsia" w:hAnsi="Cambria Math" w:cstheme="minorBidi"/>
                      <w:color w:val="FF0000"/>
                    </w:rPr>
                    <m:t>1</m:t>
                  </m:r>
                </m:num>
                <m:den>
                  <m:r>
                    <m:rPr>
                      <m:sty m:val="p"/>
                    </m:rPr>
                    <w:rPr>
                      <w:rFonts w:ascii="Cambria Math" w:eastAsiaTheme="minorEastAsia" w:hAnsi="Cambria Math" w:cstheme="minorBidi"/>
                      <w:color w:val="FF0000"/>
                    </w:rPr>
                    <m:t>2</m:t>
                  </m:r>
                </m:den>
              </m:f>
            </m:sup>
          </m:sSup>
        </m:oMath>
      </m:oMathPara>
    </w:p>
    <w:p w14:paraId="6556806B" w14:textId="77777777" w:rsidR="00111606" w:rsidRPr="00FD18CE" w:rsidRDefault="00111606" w:rsidP="00111606">
      <w:pPr>
        <w:spacing w:after="160" w:line="279" w:lineRule="auto"/>
        <w:rPr>
          <w:rFonts w:asciiTheme="minorHAnsi" w:eastAsiaTheme="minorEastAsia" w:hAnsiTheme="minorHAnsi" w:cstheme="minorBidi"/>
          <w:color w:val="FF0000"/>
        </w:rPr>
      </w:pPr>
      <w:proofErr w:type="gramStart"/>
      <w:r w:rsidRPr="00FD18CE">
        <w:rPr>
          <w:rFonts w:asciiTheme="minorHAnsi" w:eastAsiaTheme="minorEastAsia" w:hAnsiTheme="minorHAnsi" w:cstheme="minorBidi"/>
          <w:color w:val="FF0000"/>
        </w:rPr>
        <w:t>In order to</w:t>
      </w:r>
      <w:proofErr w:type="gramEnd"/>
      <w:r w:rsidRPr="00FD18CE">
        <w:rPr>
          <w:rFonts w:asciiTheme="minorHAnsi" w:eastAsiaTheme="minorEastAsia" w:hAnsiTheme="minorHAnsi" w:cstheme="minorBidi"/>
          <w:color w:val="FF0000"/>
        </w:rPr>
        <w:t xml:space="preserve"> adequately solve the Von-Mises stresses, we need to also find information such as the diameters at the points of interest and the stress concentration factors at critical </w:t>
      </w:r>
      <w:r w:rsidRPr="00FD18CE">
        <w:rPr>
          <w:rFonts w:asciiTheme="minorHAnsi" w:eastAsiaTheme="minorEastAsia" w:hAnsiTheme="minorHAnsi" w:cstheme="minorBidi"/>
          <w:color w:val="FF0000"/>
        </w:rPr>
        <w:lastRenderedPageBreak/>
        <w:t xml:space="preserve">points such as keys based on moment and torque loadings. The diameter of the shaft will be 0.5 inches throughout the length of the shaft. </w:t>
      </w:r>
    </w:p>
    <w:p w14:paraId="428977D7"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At the point of interest x = 1.37 inch along the shaft, we have a key to connect the gear to the shaft. Using Table 7-1 from Shigley, we find the end-mill key seat (r/d = 0.02) stress concentration factors as the following. We will also assume that </w:t>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t</m:t>
            </m:r>
          </m:sub>
        </m:sSub>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m:t>
            </m:r>
          </m:sub>
        </m:sSub>
      </m:oMath>
      <w:r w:rsidRPr="00FD18CE">
        <w:rPr>
          <w:rFonts w:asciiTheme="minorHAnsi" w:eastAsiaTheme="minorEastAsia" w:hAnsiTheme="minorHAnsi" w:cstheme="minorBidi"/>
          <w:color w:val="FF0000"/>
        </w:rPr>
        <w:t>, which yields a notch sensitivity of 1:</w:t>
      </w:r>
    </w:p>
    <w:p w14:paraId="2EC74D52" w14:textId="77777777" w:rsidR="00111606" w:rsidRPr="00FD18CE" w:rsidRDefault="00000000" w:rsidP="00111606">
      <w:pPr>
        <w:spacing w:after="160" w:line="279" w:lineRule="auto"/>
        <w:jc w:val="center"/>
        <w:rPr>
          <w:rFonts w:asciiTheme="minorHAnsi" w:eastAsiaTheme="minorEastAsia" w:hAnsiTheme="minorHAnsi" w:cstheme="minorBidi"/>
          <w:color w:val="FF0000"/>
        </w:rPr>
      </w:pP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t</m:t>
            </m:r>
          </m:sub>
        </m:sSub>
        <m:r>
          <m:rPr>
            <m:sty m:val="p"/>
          </m:rPr>
          <w:rPr>
            <w:rFonts w:ascii="Cambria Math" w:eastAsiaTheme="minorEastAsia" w:hAnsi="Cambria Math" w:cstheme="minorBidi"/>
            <w:color w:val="FF0000"/>
          </w:rPr>
          <m:t>= 2.14</m:t>
        </m:r>
      </m:oMath>
      <w:r w:rsidR="00111606" w:rsidRPr="00FD18CE">
        <w:rPr>
          <w:rFonts w:asciiTheme="minorHAnsi" w:eastAsiaTheme="minorEastAsia" w:hAnsiTheme="minorHAnsi" w:cstheme="minorBidi"/>
          <w:color w:val="FF0000"/>
        </w:rPr>
        <w:tab/>
      </w:r>
      <m:oMath>
        <m:r>
          <w:rPr>
            <w:rFonts w:ascii="Cambria Math" w:eastAsiaTheme="minorEastAsia" w:hAnsi="Cambria Math" w:cstheme="minorBidi"/>
            <w:color w:val="FF0000"/>
          </w:rPr>
          <m:t>q</m:t>
        </m:r>
        <m:r>
          <m:rPr>
            <m:sty m:val="p"/>
          </m:rPr>
          <w:rPr>
            <w:rFonts w:ascii="Cambria Math" w:eastAsiaTheme="minorEastAsia" w:hAnsi="Cambria Math" w:cstheme="minorBidi"/>
            <w:color w:val="FF0000"/>
          </w:rPr>
          <m:t>=1</m:t>
        </m:r>
      </m:oMath>
    </w:p>
    <w:p w14:paraId="2EEE10F1" w14:textId="77777777" w:rsidR="00111606" w:rsidRPr="00FD18CE" w:rsidRDefault="00000000" w:rsidP="00111606">
      <w:pPr>
        <w:spacing w:after="160" w:line="279" w:lineRule="auto"/>
        <w:jc w:val="center"/>
        <w:rPr>
          <w:rFonts w:asciiTheme="minorHAnsi" w:eastAsiaTheme="minorEastAsia" w:hAnsiTheme="minorHAnsi" w:cstheme="minorBidi"/>
          <w:color w:val="FF0000"/>
        </w:rPr>
      </w:pP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ts</m:t>
            </m:r>
          </m:sub>
        </m:sSub>
        <m:r>
          <m:rPr>
            <m:sty m:val="p"/>
          </m:rPr>
          <w:rPr>
            <w:rFonts w:ascii="Cambria Math" w:eastAsiaTheme="minorEastAsia" w:hAnsi="Cambria Math" w:cstheme="minorBidi"/>
            <w:color w:val="FF0000"/>
          </w:rPr>
          <m:t>= 3</m:t>
        </m:r>
      </m:oMath>
      <w:r w:rsidR="00111606" w:rsidRPr="00FD18CE">
        <w:rPr>
          <w:rFonts w:asciiTheme="minorHAnsi" w:eastAsiaTheme="minorEastAsia" w:hAnsiTheme="minorHAnsi" w:cstheme="minorBidi"/>
          <w:color w:val="FF0000"/>
        </w:rPr>
        <w:tab/>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q</m:t>
            </m:r>
          </m:e>
          <m:sub>
            <m:r>
              <w:rPr>
                <w:rFonts w:ascii="Cambria Math" w:eastAsiaTheme="minorEastAsia" w:hAnsi="Cambria Math" w:cstheme="minorBidi"/>
                <w:color w:val="FF0000"/>
              </w:rPr>
              <m:t>s</m:t>
            </m:r>
          </m:sub>
        </m:sSub>
        <m:r>
          <m:rPr>
            <m:sty m:val="p"/>
          </m:rPr>
          <w:rPr>
            <w:rFonts w:ascii="Cambria Math" w:eastAsiaTheme="minorEastAsia" w:hAnsi="Cambria Math" w:cstheme="minorBidi"/>
            <w:color w:val="FF0000"/>
          </w:rPr>
          <m:t>=1</m:t>
        </m:r>
      </m:oMath>
    </w:p>
    <w:p w14:paraId="7E0CB255"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m:t>
              </m:r>
            </m:sub>
          </m:sSub>
          <m:r>
            <m:rPr>
              <m:sty m:val="p"/>
            </m:rPr>
            <w:rPr>
              <w:rFonts w:ascii="Cambria Math" w:eastAsiaTheme="minorEastAsia" w:hAnsi="Cambria Math" w:cstheme="minorBidi"/>
              <w:color w:val="FF0000"/>
            </w:rPr>
            <m:t>=1+1</m:t>
          </m:r>
          <m:d>
            <m:dPr>
              <m:ctrlPr>
                <w:rPr>
                  <w:rFonts w:ascii="Cambria Math" w:eastAsiaTheme="minorEastAsia" w:hAnsi="Cambria Math" w:cstheme="minorBidi"/>
                  <w:color w:val="FF0000"/>
                </w:rPr>
              </m:ctrlPr>
            </m:dPr>
            <m:e>
              <m:r>
                <m:rPr>
                  <m:sty m:val="p"/>
                </m:rPr>
                <w:rPr>
                  <w:rFonts w:ascii="Cambria Math" w:eastAsiaTheme="minorEastAsia" w:hAnsi="Cambria Math" w:cstheme="minorBidi"/>
                  <w:color w:val="FF0000"/>
                </w:rPr>
                <m:t>2.14-1</m:t>
              </m:r>
            </m:e>
          </m:d>
          <m:r>
            <m:rPr>
              <m:sty m:val="p"/>
            </m:rPr>
            <w:rPr>
              <w:rFonts w:ascii="Cambria Math" w:eastAsiaTheme="minorEastAsia" w:hAnsi="Cambria Math" w:cstheme="minorBidi"/>
              <w:color w:val="FF0000"/>
            </w:rPr>
            <m:t>=2.14</m:t>
          </m:r>
        </m:oMath>
      </m:oMathPara>
    </w:p>
    <w:p w14:paraId="48225D57"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fs</m:t>
              </m:r>
            </m:sub>
          </m:sSub>
          <m:r>
            <m:rPr>
              <m:sty m:val="p"/>
            </m:rPr>
            <w:rPr>
              <w:rFonts w:ascii="Cambria Math" w:eastAsiaTheme="minorEastAsia" w:hAnsi="Cambria Math" w:cstheme="minorBidi"/>
              <w:color w:val="FF0000"/>
            </w:rPr>
            <m:t>=1+1</m:t>
          </m:r>
          <m:d>
            <m:dPr>
              <m:ctrlPr>
                <w:rPr>
                  <w:rFonts w:ascii="Cambria Math" w:eastAsiaTheme="minorEastAsia" w:hAnsi="Cambria Math" w:cstheme="minorBidi"/>
                  <w:color w:val="FF0000"/>
                </w:rPr>
              </m:ctrlPr>
            </m:dPr>
            <m:e>
              <m:r>
                <m:rPr>
                  <m:sty m:val="p"/>
                </m:rPr>
                <w:rPr>
                  <w:rFonts w:ascii="Cambria Math" w:eastAsiaTheme="minorEastAsia" w:hAnsi="Cambria Math" w:cstheme="minorBidi"/>
                  <w:color w:val="FF0000"/>
                </w:rPr>
                <m:t>3-1</m:t>
              </m:r>
            </m:e>
          </m:d>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fs</m:t>
              </m:r>
            </m:sub>
          </m:sSub>
          <m:r>
            <m:rPr>
              <m:sty m:val="p"/>
            </m:rPr>
            <w:rPr>
              <w:rFonts w:ascii="Cambria Math" w:eastAsiaTheme="minorEastAsia" w:hAnsi="Cambria Math" w:cstheme="minorBidi"/>
              <w:color w:val="FF0000"/>
            </w:rPr>
            <m:t>=3</m:t>
          </m:r>
        </m:oMath>
      </m:oMathPara>
    </w:p>
    <w:p w14:paraId="6963B330"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The calculations were performed in Python using the above equations. The table below represents the values that we obtained based on the input specified above.</w:t>
      </w:r>
    </w:p>
    <w:p w14:paraId="30DE1773" w14:textId="77777777" w:rsidR="00111606" w:rsidRPr="00FD18CE" w:rsidRDefault="00111606" w:rsidP="00111606">
      <w:pPr>
        <w:spacing w:after="160" w:line="279" w:lineRule="auto"/>
        <w:jc w:val="center"/>
        <w:rPr>
          <w:rFonts w:asciiTheme="minorHAnsi" w:eastAsiaTheme="minorEastAsia" w:hAnsiTheme="minorHAnsi" w:cstheme="minorBidi"/>
          <w:b/>
          <w:color w:val="FF0000"/>
        </w:rPr>
      </w:pPr>
      <w:r w:rsidRPr="00FD18CE">
        <w:rPr>
          <w:rFonts w:asciiTheme="minorHAnsi" w:eastAsiaTheme="minorEastAsia" w:hAnsiTheme="minorHAnsi" w:cstheme="minorBidi"/>
          <w:b/>
          <w:color w:val="FF0000"/>
        </w:rPr>
        <w:t>Table 1: Stress Values at Points of Interest</w:t>
      </w:r>
    </w:p>
    <w:tbl>
      <w:tblPr>
        <w:tblStyle w:val="TableGrid"/>
        <w:tblW w:w="0" w:type="auto"/>
        <w:tblLook w:val="04A0" w:firstRow="1" w:lastRow="0" w:firstColumn="1" w:lastColumn="0" w:noHBand="0" w:noVBand="1"/>
      </w:tblPr>
      <w:tblGrid>
        <w:gridCol w:w="708"/>
        <w:gridCol w:w="1807"/>
        <w:gridCol w:w="1554"/>
        <w:gridCol w:w="1329"/>
        <w:gridCol w:w="1380"/>
        <w:gridCol w:w="1268"/>
        <w:gridCol w:w="1304"/>
      </w:tblGrid>
      <w:tr w:rsidR="00111606" w14:paraId="0DD91B21" w14:textId="77777777">
        <w:tc>
          <w:tcPr>
            <w:tcW w:w="708" w:type="dxa"/>
          </w:tcPr>
          <w:p w14:paraId="5336568A" w14:textId="77777777" w:rsidR="00111606" w:rsidRPr="00FD18CE" w:rsidRDefault="00111606">
            <w:pPr>
              <w:rPr>
                <w:color w:val="FF0000"/>
                <w:shd w:val="clear" w:color="auto" w:fill="FFFFFF"/>
              </w:rPr>
            </w:pPr>
            <w:r w:rsidRPr="00FD18CE">
              <w:rPr>
                <w:color w:val="FF0000"/>
                <w:shd w:val="clear" w:color="auto" w:fill="FFFFFF"/>
              </w:rPr>
              <w:t>X [in]</w:t>
            </w:r>
          </w:p>
        </w:tc>
        <w:tc>
          <w:tcPr>
            <w:tcW w:w="1807" w:type="dxa"/>
          </w:tcPr>
          <w:p w14:paraId="66A2DC13" w14:textId="77777777" w:rsidR="00111606" w:rsidRPr="00FD18CE" w:rsidRDefault="00000000">
            <w:pPr>
              <w:rPr>
                <w:rFonts w:eastAsia="Calibri"/>
                <w:color w:val="FF0000"/>
                <w:shd w:val="clear" w:color="auto" w:fill="FFFFFF"/>
              </w:rPr>
            </w:pPr>
            <m:oMathPara>
              <m:oMath>
                <m:sSub>
                  <m:sSubPr>
                    <m:ctrlPr>
                      <w:rPr>
                        <w:rFonts w:ascii="Cambria Math" w:hAnsi="Cambria Math"/>
                        <w:i/>
                        <w:color w:val="FF0000"/>
                        <w:shd w:val="clear" w:color="auto" w:fill="FFFFFF"/>
                      </w:rPr>
                    </m:ctrlPr>
                  </m:sSubPr>
                  <m:e>
                    <m:r>
                      <w:rPr>
                        <w:rFonts w:ascii="Cambria Math" w:hAnsi="Cambria Math"/>
                        <w:color w:val="FF0000"/>
                        <w:shd w:val="clear" w:color="auto" w:fill="FFFFFF"/>
                      </w:rPr>
                      <m:t>σ</m:t>
                    </m:r>
                  </m:e>
                  <m:sub>
                    <m:r>
                      <w:rPr>
                        <w:rFonts w:ascii="Cambria Math" w:hAnsi="Cambria Math"/>
                        <w:color w:val="FF0000"/>
                        <w:shd w:val="clear" w:color="auto" w:fill="FFFFFF"/>
                      </w:rPr>
                      <m:t>a</m:t>
                    </m:r>
                  </m:sub>
                </m:sSub>
                <m:r>
                  <w:rPr>
                    <w:rFonts w:ascii="Cambria Math" w:hAnsi="Cambria Math"/>
                    <w:color w:val="FF0000"/>
                    <w:shd w:val="clear" w:color="auto" w:fill="FFFFFF"/>
                  </w:rPr>
                  <m:t xml:space="preserve"> [psi]</m:t>
                </m:r>
              </m:oMath>
            </m:oMathPara>
          </w:p>
        </w:tc>
        <w:tc>
          <w:tcPr>
            <w:tcW w:w="1554" w:type="dxa"/>
          </w:tcPr>
          <w:p w14:paraId="10E1ACFB" w14:textId="77777777" w:rsidR="00111606" w:rsidRPr="00FD18CE" w:rsidRDefault="00000000">
            <w:pPr>
              <w:rPr>
                <w:rFonts w:eastAsia="Calibri"/>
                <w:color w:val="FF0000"/>
                <w:shd w:val="clear" w:color="auto" w:fill="FFFFFF"/>
              </w:rPr>
            </w:pPr>
            <m:oMathPara>
              <m:oMath>
                <m:sSub>
                  <m:sSubPr>
                    <m:ctrlPr>
                      <w:rPr>
                        <w:rFonts w:ascii="Cambria Math" w:hAnsi="Cambria Math"/>
                        <w:i/>
                        <w:color w:val="FF0000"/>
                        <w:shd w:val="clear" w:color="auto" w:fill="FFFFFF"/>
                      </w:rPr>
                    </m:ctrlPr>
                  </m:sSubPr>
                  <m:e>
                    <m:r>
                      <w:rPr>
                        <w:rFonts w:ascii="Cambria Math" w:hAnsi="Cambria Math"/>
                        <w:color w:val="FF0000"/>
                        <w:shd w:val="clear" w:color="auto" w:fill="FFFFFF"/>
                      </w:rPr>
                      <m:t>σ</m:t>
                    </m:r>
                  </m:e>
                  <m:sub>
                    <m:r>
                      <w:rPr>
                        <w:rFonts w:ascii="Cambria Math" w:hAnsi="Cambria Math"/>
                        <w:color w:val="FF0000"/>
                        <w:shd w:val="clear" w:color="auto" w:fill="FFFFFF"/>
                      </w:rPr>
                      <m:t>m</m:t>
                    </m:r>
                  </m:sub>
                </m:sSub>
                <m:r>
                  <w:rPr>
                    <w:rFonts w:ascii="Cambria Math" w:hAnsi="Cambria Math"/>
                    <w:color w:val="FF0000"/>
                    <w:shd w:val="clear" w:color="auto" w:fill="FFFFFF"/>
                  </w:rPr>
                  <m:t xml:space="preserve"> [psi]</m:t>
                </m:r>
              </m:oMath>
            </m:oMathPara>
          </w:p>
        </w:tc>
        <w:tc>
          <w:tcPr>
            <w:tcW w:w="1329" w:type="dxa"/>
          </w:tcPr>
          <w:p w14:paraId="3CB5D820" w14:textId="77777777" w:rsidR="00111606" w:rsidRPr="00FD18CE" w:rsidRDefault="00000000">
            <w:pPr>
              <w:rPr>
                <w:color w:val="FF0000"/>
                <w:shd w:val="clear" w:color="auto" w:fill="FFFFFF"/>
              </w:rPr>
            </w:pPr>
            <m:oMathPara>
              <m:oMath>
                <m:sSub>
                  <m:sSubPr>
                    <m:ctrlPr>
                      <w:rPr>
                        <w:rFonts w:ascii="Cambria Math" w:hAnsi="Cambria Math"/>
                        <w:i/>
                        <w:color w:val="FF0000"/>
                        <w:shd w:val="clear" w:color="auto" w:fill="FFFFFF"/>
                      </w:rPr>
                    </m:ctrlPr>
                  </m:sSubPr>
                  <m:e>
                    <m:r>
                      <w:rPr>
                        <w:rFonts w:ascii="Cambria Math" w:hAnsi="Cambria Math"/>
                        <w:color w:val="FF0000"/>
                        <w:shd w:val="clear" w:color="auto" w:fill="FFFFFF"/>
                      </w:rPr>
                      <m:t>τ</m:t>
                    </m:r>
                  </m:e>
                  <m:sub>
                    <m:r>
                      <w:rPr>
                        <w:rFonts w:ascii="Cambria Math" w:hAnsi="Cambria Math"/>
                        <w:color w:val="FF0000"/>
                        <w:shd w:val="clear" w:color="auto" w:fill="FFFFFF"/>
                      </w:rPr>
                      <m:t>a</m:t>
                    </m:r>
                  </m:sub>
                </m:sSub>
                <m:r>
                  <w:rPr>
                    <w:rFonts w:ascii="Cambria Math" w:hAnsi="Cambria Math"/>
                    <w:color w:val="FF0000"/>
                    <w:shd w:val="clear" w:color="auto" w:fill="FFFFFF"/>
                  </w:rPr>
                  <m:t xml:space="preserve"> [psi]</m:t>
                </m:r>
              </m:oMath>
            </m:oMathPara>
          </w:p>
        </w:tc>
        <w:tc>
          <w:tcPr>
            <w:tcW w:w="1380" w:type="dxa"/>
          </w:tcPr>
          <w:p w14:paraId="27310D48" w14:textId="77777777" w:rsidR="00111606" w:rsidRPr="00FD18CE" w:rsidRDefault="00000000">
            <w:pPr>
              <w:rPr>
                <w:color w:val="FF0000"/>
                <w:shd w:val="clear" w:color="auto" w:fill="FFFFFF"/>
              </w:rPr>
            </w:pPr>
            <m:oMathPara>
              <m:oMath>
                <m:sSub>
                  <m:sSubPr>
                    <m:ctrlPr>
                      <w:rPr>
                        <w:rFonts w:ascii="Cambria Math" w:hAnsi="Cambria Math"/>
                        <w:i/>
                        <w:color w:val="FF0000"/>
                        <w:shd w:val="clear" w:color="auto" w:fill="FFFFFF"/>
                      </w:rPr>
                    </m:ctrlPr>
                  </m:sSubPr>
                  <m:e>
                    <m:r>
                      <w:rPr>
                        <w:rFonts w:ascii="Cambria Math" w:hAnsi="Cambria Math"/>
                        <w:color w:val="FF0000"/>
                        <w:shd w:val="clear" w:color="auto" w:fill="FFFFFF"/>
                      </w:rPr>
                      <m:t>τ</m:t>
                    </m:r>
                  </m:e>
                  <m:sub>
                    <m:r>
                      <w:rPr>
                        <w:rFonts w:ascii="Cambria Math" w:hAnsi="Cambria Math"/>
                        <w:color w:val="FF0000"/>
                        <w:shd w:val="clear" w:color="auto" w:fill="FFFFFF"/>
                      </w:rPr>
                      <m:t>m</m:t>
                    </m:r>
                  </m:sub>
                </m:sSub>
                <m:r>
                  <w:rPr>
                    <w:rFonts w:ascii="Cambria Math" w:eastAsiaTheme="minorEastAsia" w:hAnsi="Cambria Math"/>
                    <w:color w:val="FF0000"/>
                    <w:shd w:val="clear" w:color="auto" w:fill="FFFFFF"/>
                  </w:rPr>
                  <m:t xml:space="preserve"> [psi]</m:t>
                </m:r>
              </m:oMath>
            </m:oMathPara>
          </w:p>
        </w:tc>
        <w:tc>
          <w:tcPr>
            <w:tcW w:w="1268" w:type="dxa"/>
          </w:tcPr>
          <w:p w14:paraId="1FD74BD7" w14:textId="77777777" w:rsidR="00111606" w:rsidRPr="00FD18CE" w:rsidRDefault="00000000">
            <w:pPr>
              <w:rPr>
                <w:color w:val="FF0000"/>
                <w:shd w:val="clear" w:color="auto" w:fill="FFFFFF"/>
              </w:rPr>
            </w:pPr>
            <m:oMathPara>
              <m:oMath>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m</m:t>
                    </m:r>
                  </m:sub>
                  <m:sup>
                    <m:r>
                      <m:rPr>
                        <m:sty m:val="p"/>
                      </m:rPr>
                      <w:rPr>
                        <w:rFonts w:ascii="Cambria Math" w:eastAsiaTheme="minorEastAsia" w:hAnsi="Cambria Math" w:cstheme="minorBidi"/>
                        <w:color w:val="FF0000"/>
                      </w:rPr>
                      <m:t>'</m:t>
                    </m:r>
                  </m:sup>
                </m:sSubSup>
                <m:r>
                  <w:rPr>
                    <w:rFonts w:ascii="Cambria Math" w:hAnsi="Cambria Math"/>
                    <w:color w:val="FF0000"/>
                    <w:shd w:val="clear" w:color="auto" w:fill="FFFFFF"/>
                  </w:rPr>
                  <m:t xml:space="preserve"> [psi]</m:t>
                </m:r>
              </m:oMath>
            </m:oMathPara>
          </w:p>
        </w:tc>
        <w:tc>
          <w:tcPr>
            <w:tcW w:w="1304" w:type="dxa"/>
          </w:tcPr>
          <w:p w14:paraId="218531ED" w14:textId="77777777" w:rsidR="00111606" w:rsidRPr="00FD18CE" w:rsidRDefault="00000000">
            <w:pPr>
              <w:rPr>
                <w:rFonts w:eastAsia="Calibri"/>
                <w:color w:val="FF0000"/>
                <w:shd w:val="clear" w:color="auto" w:fill="FFFFFF"/>
              </w:rPr>
            </w:pPr>
            <m:oMathPara>
              <m:oMath>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a</m:t>
                    </m:r>
                  </m:sub>
                  <m:sup>
                    <m:r>
                      <m:rPr>
                        <m:sty m:val="p"/>
                      </m:rPr>
                      <w:rPr>
                        <w:rFonts w:ascii="Cambria Math" w:eastAsiaTheme="minorEastAsia" w:hAnsi="Cambria Math" w:cstheme="minorBidi"/>
                        <w:color w:val="FF0000"/>
                      </w:rPr>
                      <m:t>'</m:t>
                    </m:r>
                  </m:sup>
                </m:sSubSup>
                <m:r>
                  <w:rPr>
                    <w:rFonts w:ascii="Cambria Math" w:hAnsi="Cambria Math"/>
                    <w:color w:val="FF0000"/>
                    <w:shd w:val="clear" w:color="auto" w:fill="FFFFFF"/>
                  </w:rPr>
                  <m:t xml:space="preserve"> [psi]</m:t>
                </m:r>
              </m:oMath>
            </m:oMathPara>
          </w:p>
        </w:tc>
      </w:tr>
      <w:tr w:rsidR="00111606" w14:paraId="48B7DE05" w14:textId="77777777">
        <w:tc>
          <w:tcPr>
            <w:tcW w:w="708" w:type="dxa"/>
          </w:tcPr>
          <w:p w14:paraId="5CF28625" w14:textId="77777777" w:rsidR="00111606" w:rsidRPr="00FD18CE" w:rsidRDefault="00111606">
            <w:pPr>
              <w:rPr>
                <w:color w:val="FF0000"/>
                <w:shd w:val="clear" w:color="auto" w:fill="FFFFFF"/>
              </w:rPr>
            </w:pPr>
            <w:r w:rsidRPr="00FD18CE">
              <w:rPr>
                <w:color w:val="FF0000"/>
                <w:shd w:val="clear" w:color="auto" w:fill="FFFFFF"/>
              </w:rPr>
              <w:t>1.37</w:t>
            </w:r>
          </w:p>
        </w:tc>
        <w:tc>
          <w:tcPr>
            <w:tcW w:w="1807" w:type="dxa"/>
          </w:tcPr>
          <w:p w14:paraId="5F112C61" w14:textId="77777777" w:rsidR="00111606" w:rsidRPr="00FD18CE" w:rsidRDefault="00111606">
            <w:pPr>
              <w:rPr>
                <w:color w:val="FF0000"/>
                <w:shd w:val="clear" w:color="auto" w:fill="FFFFFF"/>
              </w:rPr>
            </w:pPr>
            <w:r w:rsidRPr="00FD18CE">
              <w:rPr>
                <w:color w:val="FF0000"/>
                <w:shd w:val="clear" w:color="auto" w:fill="FFFFFF"/>
              </w:rPr>
              <w:t>3166.26</w:t>
            </w:r>
          </w:p>
        </w:tc>
        <w:tc>
          <w:tcPr>
            <w:tcW w:w="1554" w:type="dxa"/>
          </w:tcPr>
          <w:p w14:paraId="30E07781" w14:textId="77777777" w:rsidR="00111606" w:rsidRPr="00FD18CE" w:rsidRDefault="00111606">
            <w:pPr>
              <w:rPr>
                <w:color w:val="FF0000"/>
                <w:shd w:val="clear" w:color="auto" w:fill="FFFFFF"/>
              </w:rPr>
            </w:pPr>
            <w:r w:rsidRPr="00FD18CE">
              <w:rPr>
                <w:color w:val="FF0000"/>
                <w:shd w:val="clear" w:color="auto" w:fill="FFFFFF"/>
              </w:rPr>
              <w:t>0</w:t>
            </w:r>
          </w:p>
        </w:tc>
        <w:tc>
          <w:tcPr>
            <w:tcW w:w="1329" w:type="dxa"/>
          </w:tcPr>
          <w:p w14:paraId="2E5569C7" w14:textId="77777777" w:rsidR="00111606" w:rsidRPr="00FD18CE" w:rsidRDefault="00111606">
            <w:pPr>
              <w:rPr>
                <w:color w:val="FF0000"/>
                <w:shd w:val="clear" w:color="auto" w:fill="FFFFFF"/>
              </w:rPr>
            </w:pPr>
            <w:r w:rsidRPr="00FD18CE">
              <w:rPr>
                <w:color w:val="FF0000"/>
                <w:shd w:val="clear" w:color="auto" w:fill="FFFFFF"/>
              </w:rPr>
              <w:t>0</w:t>
            </w:r>
          </w:p>
        </w:tc>
        <w:tc>
          <w:tcPr>
            <w:tcW w:w="1380" w:type="dxa"/>
          </w:tcPr>
          <w:p w14:paraId="1DC7CFF0" w14:textId="77777777" w:rsidR="00111606" w:rsidRPr="00FD18CE" w:rsidRDefault="00111606">
            <w:pPr>
              <w:rPr>
                <w:color w:val="FF0000"/>
                <w:shd w:val="clear" w:color="auto" w:fill="FFFFFF"/>
              </w:rPr>
            </w:pPr>
            <w:r w:rsidRPr="00FD18CE">
              <w:rPr>
                <w:color w:val="FF0000"/>
                <w:shd w:val="clear" w:color="auto" w:fill="FFFFFF"/>
              </w:rPr>
              <w:t>4357.66</w:t>
            </w:r>
          </w:p>
        </w:tc>
        <w:tc>
          <w:tcPr>
            <w:tcW w:w="1268" w:type="dxa"/>
          </w:tcPr>
          <w:p w14:paraId="1580D918" w14:textId="77777777" w:rsidR="00111606" w:rsidRPr="00FD18CE" w:rsidRDefault="00111606">
            <w:pPr>
              <w:rPr>
                <w:color w:val="FF0000"/>
                <w:shd w:val="clear" w:color="auto" w:fill="FFFFFF"/>
              </w:rPr>
            </w:pPr>
            <w:r w:rsidRPr="00FD18CE">
              <w:rPr>
                <w:color w:val="FF0000"/>
                <w:shd w:val="clear" w:color="auto" w:fill="FFFFFF"/>
              </w:rPr>
              <w:t>22643.08</w:t>
            </w:r>
          </w:p>
        </w:tc>
        <w:tc>
          <w:tcPr>
            <w:tcW w:w="1304" w:type="dxa"/>
          </w:tcPr>
          <w:p w14:paraId="0B153C52" w14:textId="77777777" w:rsidR="00111606" w:rsidRPr="00FD18CE" w:rsidRDefault="00111606">
            <w:pPr>
              <w:rPr>
                <w:color w:val="FF0000"/>
                <w:shd w:val="clear" w:color="auto" w:fill="FFFFFF"/>
              </w:rPr>
            </w:pPr>
            <w:r w:rsidRPr="00FD18CE">
              <w:rPr>
                <w:color w:val="FF0000"/>
                <w:shd w:val="clear" w:color="auto" w:fill="FFFFFF"/>
              </w:rPr>
              <w:t>6775.81</w:t>
            </w:r>
          </w:p>
        </w:tc>
      </w:tr>
    </w:tbl>
    <w:p w14:paraId="50CD438D" w14:textId="77777777" w:rsidR="00111606" w:rsidRPr="00FD18CE" w:rsidRDefault="00111606" w:rsidP="00111606">
      <w:pPr>
        <w:rPr>
          <w:color w:val="FF0000"/>
        </w:rPr>
      </w:pPr>
    </w:p>
    <w:p w14:paraId="6DA55AFA"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Now finally using these von-misses stresses, we can calculate the fatigue factor of safety to check if infinite life is predicted and calculate the yield factor of safety to check for first cycle yielding. It is important to remember that we assumed that the material is </w:t>
      </w:r>
      <w:r w:rsidRPr="00383595">
        <w:rPr>
          <w:rFonts w:ascii="Aptos" w:eastAsiaTheme="majorEastAsia" w:hAnsi="Aptos"/>
          <w:color w:val="FF0000"/>
        </w:rPr>
        <w:t>AISI 4140 stee</w:t>
      </w:r>
      <w:r>
        <w:rPr>
          <w:rFonts w:ascii="Aptos" w:eastAsiaTheme="majorEastAsia" w:hAnsi="Aptos"/>
          <w:color w:val="FF0000"/>
        </w:rPr>
        <w:t>l</w:t>
      </w:r>
      <w:r w:rsidRPr="00FD18CE">
        <w:rPr>
          <w:rFonts w:asciiTheme="minorHAnsi" w:eastAsiaTheme="minorEastAsia" w:hAnsiTheme="minorHAnsi" w:cstheme="minorBidi"/>
          <w:color w:val="FF0000"/>
        </w:rPr>
        <w:t xml:space="preserve"> with Sut = 225 </w:t>
      </w:r>
      <w:proofErr w:type="spellStart"/>
      <w:r w:rsidRPr="00FD18CE">
        <w:rPr>
          <w:rFonts w:asciiTheme="minorHAnsi" w:eastAsiaTheme="minorEastAsia" w:hAnsiTheme="minorHAnsi" w:cstheme="minorBidi"/>
          <w:color w:val="FF0000"/>
        </w:rPr>
        <w:t>kpsi</w:t>
      </w:r>
      <w:proofErr w:type="spellEnd"/>
      <w:r w:rsidRPr="00FD18CE">
        <w:rPr>
          <w:rFonts w:asciiTheme="minorHAnsi" w:eastAsiaTheme="minorEastAsia" w:hAnsiTheme="minorHAnsi" w:cstheme="minorBidi"/>
          <w:color w:val="FF0000"/>
        </w:rPr>
        <w:t xml:space="preserve"> and Sy = 208 </w:t>
      </w:r>
      <w:proofErr w:type="spellStart"/>
      <w:r w:rsidRPr="00FD18CE">
        <w:rPr>
          <w:rFonts w:asciiTheme="minorHAnsi" w:eastAsiaTheme="minorEastAsia" w:hAnsiTheme="minorHAnsi" w:cstheme="minorBidi"/>
          <w:color w:val="FF0000"/>
        </w:rPr>
        <w:t>kpsi</w:t>
      </w:r>
      <w:proofErr w:type="spellEnd"/>
      <w:r w:rsidRPr="00FD18CE">
        <w:rPr>
          <w:rFonts w:asciiTheme="minorHAnsi" w:eastAsiaTheme="minorEastAsia" w:hAnsiTheme="minorHAnsi" w:cstheme="minorBidi"/>
          <w:color w:val="FF0000"/>
        </w:rPr>
        <w:t>. The equations below show how the calculation for fatigue and yield factor of safety:</w:t>
      </w:r>
    </w:p>
    <w:p w14:paraId="7BA01217"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n</m:t>
              </m:r>
            </m:e>
            <m:sub>
              <m:r>
                <w:rPr>
                  <w:rFonts w:ascii="Cambria Math" w:eastAsiaTheme="minorEastAsia" w:hAnsi="Cambria Math" w:cstheme="minorBidi"/>
                  <w:color w:val="FF0000"/>
                </w:rPr>
                <m:t>f</m:t>
              </m:r>
            </m:sub>
          </m:sSub>
          <m:r>
            <m:rPr>
              <m:sty m:val="p"/>
            </m:rPr>
            <w:rPr>
              <w:rFonts w:ascii="Cambria Math" w:eastAsiaTheme="minorEastAsia" w:hAnsi="Cambria Math" w:cstheme="minorBidi"/>
              <w:color w:val="FF0000"/>
            </w:rPr>
            <m:t>=</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a</m:t>
                      </m:r>
                    </m:sub>
                    <m:sup>
                      <m:r>
                        <m:rPr>
                          <m:sty m:val="p"/>
                        </m:rPr>
                        <w:rPr>
                          <w:rFonts w:ascii="Cambria Math" w:eastAsiaTheme="minorEastAsia" w:hAnsi="Cambria Math" w:cstheme="minorBidi"/>
                          <w:color w:val="FF0000"/>
                        </w:rPr>
                        <m:t>'</m:t>
                      </m:r>
                    </m:sup>
                  </m:sSubSup>
                </m:num>
                <m:den>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e</m:t>
                      </m:r>
                    </m:sub>
                  </m:sSub>
                </m:den>
              </m:f>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m</m:t>
                      </m:r>
                    </m:sub>
                    <m:sup>
                      <m:r>
                        <m:rPr>
                          <m:sty m:val="p"/>
                        </m:rPr>
                        <w:rPr>
                          <w:rFonts w:ascii="Cambria Math" w:eastAsiaTheme="minorEastAsia" w:hAnsi="Cambria Math" w:cstheme="minorBidi"/>
                          <w:color w:val="FF0000"/>
                        </w:rPr>
                        <m:t>'</m:t>
                      </m:r>
                    </m:sup>
                  </m:sSubSup>
                </m:num>
                <m:den>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ut</m:t>
                      </m:r>
                    </m:sub>
                  </m:sSub>
                </m:den>
              </m:f>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-1</m:t>
              </m:r>
            </m:sup>
          </m:sSup>
        </m:oMath>
      </m:oMathPara>
    </w:p>
    <w:p w14:paraId="46E30480"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n</m:t>
              </m:r>
            </m:e>
            <m:sub>
              <m:r>
                <w:rPr>
                  <w:rFonts w:ascii="Cambria Math" w:eastAsiaTheme="minorEastAsia" w:hAnsi="Cambria Math" w:cstheme="minorBidi"/>
                  <w:color w:val="FF0000"/>
                </w:rPr>
                <m:t>y</m:t>
              </m:r>
            </m:sub>
          </m:sSub>
          <m:r>
            <m:rPr>
              <m:sty m:val="p"/>
            </m:rPr>
            <w:rPr>
              <w:rFonts w:ascii="Cambria Math" w:eastAsiaTheme="minorEastAsia" w:hAnsi="Cambria Math" w:cstheme="minorBidi"/>
              <w:color w:val="FF0000"/>
            </w:rPr>
            <m:t>=</m:t>
          </m:r>
          <m:f>
            <m:fPr>
              <m:ctrlPr>
                <w:rPr>
                  <w:rFonts w:ascii="Cambria Math" w:eastAsiaTheme="minorEastAsia" w:hAnsi="Cambria Math" w:cstheme="minorBidi"/>
                  <w:color w:val="FF0000"/>
                </w:rPr>
              </m:ctrlPr>
            </m:fPr>
            <m:num>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y</m:t>
                  </m:r>
                </m:sub>
              </m:sSub>
            </m:num>
            <m:den>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a</m:t>
                  </m:r>
                </m:sub>
                <m:sup>
                  <m:r>
                    <m:rPr>
                      <m:sty m:val="p"/>
                    </m:rPr>
                    <w:rPr>
                      <w:rFonts w:ascii="Cambria Math" w:eastAsiaTheme="minorEastAsia" w:hAnsi="Cambria Math" w:cstheme="minorBidi"/>
                      <w:color w:val="FF0000"/>
                    </w:rPr>
                    <m:t>'</m:t>
                  </m:r>
                </m:sup>
              </m:sSubSup>
              <m:r>
                <m:rPr>
                  <m:sty m:val="p"/>
                </m:rPr>
                <w:rPr>
                  <w:rFonts w:ascii="Cambria Math" w:eastAsiaTheme="minorEastAsia" w:hAnsi="Cambria Math" w:cstheme="minorBidi"/>
                  <w:color w:val="FF0000"/>
                </w:rPr>
                <m:t>+</m:t>
              </m:r>
              <m:sSubSup>
                <m:sSubSupPr>
                  <m:ctrlPr>
                    <w:rPr>
                      <w:rFonts w:ascii="Cambria Math" w:eastAsiaTheme="minorEastAsia" w:hAnsi="Cambria Math" w:cstheme="minorBidi"/>
                      <w:color w:val="FF0000"/>
                    </w:rPr>
                  </m:ctrlPr>
                </m:sSubSupPr>
                <m:e>
                  <m:r>
                    <w:rPr>
                      <w:rFonts w:ascii="Cambria Math" w:eastAsiaTheme="minorEastAsia" w:hAnsi="Cambria Math" w:cstheme="minorBidi"/>
                      <w:color w:val="FF0000"/>
                    </w:rPr>
                    <m:t>σ</m:t>
                  </m:r>
                </m:e>
                <m:sub>
                  <m:r>
                    <w:rPr>
                      <w:rFonts w:ascii="Cambria Math" w:eastAsiaTheme="minorEastAsia" w:hAnsi="Cambria Math" w:cstheme="minorBidi"/>
                      <w:color w:val="FF0000"/>
                    </w:rPr>
                    <m:t>m</m:t>
                  </m:r>
                </m:sub>
                <m:sup>
                  <m:r>
                    <m:rPr>
                      <m:sty m:val="p"/>
                    </m:rPr>
                    <w:rPr>
                      <w:rFonts w:ascii="Cambria Math" w:eastAsiaTheme="minorEastAsia" w:hAnsi="Cambria Math" w:cstheme="minorBidi"/>
                      <w:color w:val="FF0000"/>
                    </w:rPr>
                    <m:t>'</m:t>
                  </m:r>
                </m:sup>
              </m:sSubSup>
            </m:den>
          </m:f>
        </m:oMath>
      </m:oMathPara>
    </w:p>
    <w:p w14:paraId="0E307DFE"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 xml:space="preserve">Looking at the above equations, </w:t>
      </w:r>
      <w:proofErr w:type="gramStart"/>
      <w:r w:rsidRPr="00FD18CE">
        <w:rPr>
          <w:rFonts w:asciiTheme="minorHAnsi" w:eastAsiaTheme="minorEastAsia" w:hAnsiTheme="minorHAnsi" w:cstheme="minorBidi"/>
          <w:color w:val="FF0000"/>
        </w:rPr>
        <w:t>all of</w:t>
      </w:r>
      <w:proofErr w:type="gramEnd"/>
      <w:r w:rsidRPr="00FD18CE">
        <w:rPr>
          <w:rFonts w:asciiTheme="minorHAnsi" w:eastAsiaTheme="minorEastAsia" w:hAnsiTheme="minorHAnsi" w:cstheme="minorBidi"/>
          <w:color w:val="FF0000"/>
        </w:rPr>
        <w:t xml:space="preserve"> the parameters are known for each point of interest except </w:t>
      </w:r>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e</m:t>
            </m:r>
          </m:sub>
        </m:sSub>
      </m:oMath>
      <w:r w:rsidRPr="00FD18CE">
        <w:rPr>
          <w:rFonts w:asciiTheme="minorHAnsi" w:eastAsiaTheme="minorEastAsia" w:hAnsiTheme="minorHAnsi" w:cstheme="minorBidi"/>
          <w:color w:val="FF0000"/>
        </w:rPr>
        <w:t>, which is the endurance limit, the limit that tells us that if the part is operator under certain stress, it is predicted for infinite life.</w:t>
      </w:r>
    </w:p>
    <w:p w14:paraId="755E246E" w14:textId="77777777"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The endurance limit can be calculated as shown:</w:t>
      </w:r>
    </w:p>
    <w:p w14:paraId="37A881C7" w14:textId="77777777" w:rsidR="00111606" w:rsidRPr="00FD18CE" w:rsidRDefault="00111606" w:rsidP="00111606">
      <w:pPr>
        <w:spacing w:after="160" w:line="279" w:lineRule="auto"/>
        <w:rPr>
          <w:rFonts w:asciiTheme="minorHAnsi" w:eastAsiaTheme="minorEastAsia" w:hAnsiTheme="minorHAnsi" w:cstheme="minorBidi"/>
          <w:color w:val="FF0000"/>
        </w:rPr>
      </w:pPr>
      <m:oMathPara>
        <m:oMath>
          <m:r>
            <w:rPr>
              <w:rFonts w:ascii="Cambria Math" w:eastAsiaTheme="minorEastAsia" w:hAnsi="Cambria Math" w:cstheme="minorBidi"/>
              <w:color w:val="FF0000"/>
            </w:rPr>
            <m:t>Se</m:t>
          </m:r>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a</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b</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c</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d</m:t>
              </m:r>
            </m:sub>
          </m:sSub>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e</m:t>
              </m:r>
            </m:sub>
          </m:sSub>
          <m:r>
            <w:rPr>
              <w:rFonts w:ascii="Cambria Math" w:eastAsiaTheme="minorEastAsia" w:hAnsi="Cambria Math" w:cstheme="minorBidi"/>
              <w:color w:val="FF0000"/>
            </w:rPr>
            <m:t>Se</m:t>
          </m:r>
          <m:r>
            <m:rPr>
              <m:sty m:val="p"/>
            </m:rPr>
            <w:rPr>
              <w:rFonts w:ascii="Cambria Math" w:eastAsiaTheme="minorEastAsia" w:hAnsi="Cambria Math" w:cstheme="minorBidi"/>
              <w:color w:val="FF0000"/>
            </w:rPr>
            <m:t>'</m:t>
          </m:r>
        </m:oMath>
      </m:oMathPara>
    </w:p>
    <w:p w14:paraId="568785D6" w14:textId="77777777" w:rsidR="00111606" w:rsidRPr="00FD18CE" w:rsidRDefault="00111606" w:rsidP="00111606">
      <w:pPr>
        <w:spacing w:after="160" w:line="279" w:lineRule="auto"/>
        <w:rPr>
          <w:rFonts w:asciiTheme="minorHAnsi" w:eastAsiaTheme="minorEastAsia" w:hAnsiTheme="minorHAnsi" w:cstheme="minorBidi"/>
          <w:color w:val="FF0000"/>
        </w:rPr>
      </w:pPr>
      <m:oMathPara>
        <m:oMath>
          <m:r>
            <w:rPr>
              <w:rFonts w:ascii="Cambria Math" w:eastAsiaTheme="minorEastAsia" w:hAnsi="Cambria Math" w:cstheme="minorBidi"/>
              <w:color w:val="FF0000"/>
            </w:rPr>
            <m:t>S</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e</m:t>
              </m:r>
            </m:e>
            <m:sup>
              <m:r>
                <m:rPr>
                  <m:sty m:val="p"/>
                </m:rPr>
                <w:rPr>
                  <w:rFonts w:ascii="Cambria Math" w:eastAsiaTheme="minorEastAsia" w:hAnsi="Cambria Math" w:cstheme="minorBidi"/>
                  <w:color w:val="FF0000"/>
                </w:rPr>
                <m:t>'</m:t>
              </m:r>
            </m:sup>
          </m:sSup>
          <m:r>
            <m:rPr>
              <m:sty m:val="p"/>
            </m:rPr>
            <w:rPr>
              <w:rFonts w:ascii="Cambria Math" w:eastAsiaTheme="minorEastAsia" w:hAnsi="Cambria Math" w:cstheme="minorBidi"/>
              <w:color w:val="FF0000"/>
            </w:rPr>
            <m:t>=0.5*</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ut</m:t>
              </m:r>
            </m:sub>
          </m:sSub>
          <m:r>
            <m:rPr>
              <m:sty m:val="p"/>
            </m:rPr>
            <w:rPr>
              <w:rFonts w:ascii="Cambria Math" w:eastAsiaTheme="minorEastAsia" w:hAnsi="Cambria Math" w:cstheme="minorBidi"/>
              <w:color w:val="FF0000"/>
            </w:rPr>
            <m:t>→</m:t>
          </m:r>
          <m:r>
            <w:rPr>
              <w:rFonts w:ascii="Cambria Math" w:eastAsiaTheme="minorEastAsia" w:hAnsi="Cambria Math" w:cstheme="minorBidi"/>
              <w:color w:val="FF0000"/>
            </w:rPr>
            <m:t>S</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e</m:t>
              </m:r>
            </m:e>
            <m:sup>
              <m:r>
                <m:rPr>
                  <m:sty m:val="p"/>
                </m:rPr>
                <w:rPr>
                  <w:rFonts w:ascii="Cambria Math" w:eastAsiaTheme="minorEastAsia" w:hAnsi="Cambria Math" w:cstheme="minorBidi"/>
                  <w:color w:val="FF0000"/>
                </w:rPr>
                <m:t>'</m:t>
              </m:r>
            </m:sup>
          </m:sSup>
          <m:r>
            <m:rPr>
              <m:sty m:val="p"/>
            </m:rPr>
            <w:rPr>
              <w:rFonts w:ascii="Cambria Math" w:eastAsiaTheme="minorEastAsia" w:hAnsi="Cambria Math" w:cstheme="minorBidi"/>
              <w:color w:val="FF0000"/>
            </w:rPr>
            <m:t>=0.5</m:t>
          </m:r>
          <m:d>
            <m:dPr>
              <m:ctrlPr>
                <w:rPr>
                  <w:rFonts w:ascii="Cambria Math" w:eastAsiaTheme="minorEastAsia" w:hAnsi="Cambria Math" w:cstheme="minorBidi"/>
                  <w:color w:val="FF0000"/>
                </w:rPr>
              </m:ctrlPr>
            </m:dPr>
            <m:e>
              <m:r>
                <m:rPr>
                  <m:sty m:val="p"/>
                </m:rPr>
                <w:rPr>
                  <w:rFonts w:ascii="Cambria Math" w:eastAsiaTheme="minorEastAsia" w:hAnsi="Cambria Math" w:cstheme="minorBidi"/>
                  <w:color w:val="FF0000"/>
                </w:rPr>
                <m:t>225</m:t>
              </m:r>
            </m:e>
          </m:d>
          <m:r>
            <m:rPr>
              <m:sty m:val="p"/>
            </m:rPr>
            <w:rPr>
              <w:rFonts w:ascii="Cambria Math" w:eastAsiaTheme="minorEastAsia" w:hAnsi="Cambria Math" w:cstheme="minorBidi"/>
              <w:color w:val="FF0000"/>
            </w:rPr>
            <m:t xml:space="preserve">=112.5 </m:t>
          </m:r>
          <m:r>
            <w:rPr>
              <w:rFonts w:ascii="Cambria Math" w:eastAsiaTheme="minorEastAsia" w:hAnsi="Cambria Math" w:cstheme="minorBidi"/>
              <w:color w:val="FF0000"/>
            </w:rPr>
            <m:t>kpsi</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Eq</m:t>
          </m:r>
          <m:r>
            <m:rPr>
              <m:sty m:val="p"/>
            </m:rPr>
            <w:rPr>
              <w:rFonts w:ascii="Cambria Math" w:eastAsiaTheme="minorEastAsia" w:hAnsi="Cambria Math" w:cstheme="minorBidi"/>
              <w:color w:val="FF0000"/>
            </w:rPr>
            <m:t xml:space="preserve"> 6-10)</m:t>
          </m:r>
        </m:oMath>
      </m:oMathPara>
    </w:p>
    <w:p w14:paraId="282634B7"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a</m:t>
              </m:r>
            </m:sub>
          </m:sSub>
          <m:r>
            <m:rPr>
              <m:sty m:val="p"/>
            </m:rPr>
            <w:rPr>
              <w:rFonts w:ascii="Cambria Math" w:eastAsiaTheme="minorEastAsia" w:hAnsi="Cambria Math" w:cstheme="minorBidi"/>
              <w:color w:val="FF0000"/>
            </w:rPr>
            <m:t>=2</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S</m:t>
                  </m:r>
                </m:e>
                <m:sub>
                  <m:r>
                    <w:rPr>
                      <w:rFonts w:ascii="Cambria Math" w:eastAsiaTheme="minorEastAsia" w:hAnsi="Cambria Math" w:cstheme="minorBidi"/>
                      <w:color w:val="FF0000"/>
                    </w:rPr>
                    <m:t>ut</m:t>
                  </m:r>
                </m:sub>
              </m:sSub>
              <m:r>
                <m:rPr>
                  <m:sty m:val="p"/>
                </m:rPr>
                <w:rPr>
                  <w:rFonts w:ascii="Cambria Math" w:eastAsiaTheme="minorEastAsia" w:hAnsi="Cambria Math" w:cstheme="minorBidi"/>
                  <w:color w:val="FF0000"/>
                </w:rPr>
                <m:t>)</m:t>
              </m:r>
            </m:e>
            <m:sup>
              <m:r>
                <m:rPr>
                  <m:sty m:val="p"/>
                </m:rPr>
                <w:rPr>
                  <w:rFonts w:ascii="Cambria Math" w:eastAsiaTheme="minorEastAsia" w:hAnsi="Cambria Math" w:cstheme="minorBidi"/>
                  <w:color w:val="FF0000"/>
                </w:rPr>
                <m:t>-0.217</m:t>
              </m:r>
            </m:sup>
          </m:sSup>
          <m:r>
            <m:rPr>
              <m:sty m:val="p"/>
            </m:rPr>
            <w:rPr>
              <w:rFonts w:ascii="Cambria Math" w:eastAsiaTheme="minorEastAsia" w:hAnsi="Cambria Math" w:cstheme="minorBidi"/>
              <w:color w:val="FF0000"/>
            </w:rPr>
            <m:t>→</m:t>
          </m:r>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a</m:t>
              </m:r>
            </m:sub>
          </m:sSub>
          <m:r>
            <m:rPr>
              <m:sty m:val="p"/>
            </m:rPr>
            <w:rPr>
              <w:rFonts w:ascii="Cambria Math" w:eastAsiaTheme="minorEastAsia" w:hAnsi="Cambria Math" w:cstheme="minorBidi"/>
              <w:color w:val="FF0000"/>
            </w:rPr>
            <m:t>=2</m:t>
          </m:r>
          <m:sSup>
            <m:sSupPr>
              <m:ctrlPr>
                <w:rPr>
                  <w:rFonts w:ascii="Cambria Math" w:eastAsiaTheme="minorEastAsia" w:hAnsi="Cambria Math" w:cstheme="minorBidi"/>
                  <w:color w:val="FF0000"/>
                </w:rPr>
              </m:ctrlPr>
            </m:sSupPr>
            <m:e>
              <m:r>
                <m:rPr>
                  <m:sty m:val="p"/>
                </m:rPr>
                <w:rPr>
                  <w:rFonts w:ascii="Cambria Math" w:eastAsiaTheme="minorEastAsia" w:hAnsi="Cambria Math" w:cstheme="minorBidi"/>
                  <w:color w:val="FF0000"/>
                </w:rPr>
                <m:t>(225)</m:t>
              </m:r>
            </m:e>
            <m:sup>
              <m:r>
                <m:rPr>
                  <m:sty m:val="p"/>
                </m:rPr>
                <w:rPr>
                  <w:rFonts w:ascii="Cambria Math" w:eastAsiaTheme="minorEastAsia" w:hAnsi="Cambria Math" w:cstheme="minorBidi"/>
                  <w:color w:val="FF0000"/>
                </w:rPr>
                <m:t>-0.217</m:t>
              </m:r>
            </m:sup>
          </m:sSup>
          <m:r>
            <m:rPr>
              <m:sty m:val="p"/>
            </m:rPr>
            <w:rPr>
              <w:rFonts w:ascii="Cambria Math" w:eastAsiaTheme="minorEastAsia" w:hAnsi="Cambria Math" w:cstheme="minorBidi"/>
              <w:color w:val="FF0000"/>
            </w:rPr>
            <m:t>=0.617 (</m:t>
          </m:r>
          <m:r>
            <w:rPr>
              <w:rFonts w:ascii="Cambria Math" w:eastAsiaTheme="minorEastAsia" w:hAnsi="Cambria Math" w:cstheme="minorBidi"/>
              <w:color w:val="FF0000"/>
            </w:rPr>
            <m:t>Cold</m:t>
          </m:r>
          <m:r>
            <m:rPr>
              <m:sty m:val="p"/>
            </m:rPr>
            <w:rPr>
              <w:rFonts w:ascii="Cambria Math" w:eastAsiaTheme="minorEastAsia" w:hAnsi="Cambria Math" w:cstheme="minorBidi"/>
              <w:color w:val="FF0000"/>
            </w:rPr>
            <m:t>-</m:t>
          </m:r>
          <m:r>
            <w:rPr>
              <w:rFonts w:ascii="Cambria Math" w:eastAsiaTheme="minorEastAsia" w:hAnsi="Cambria Math" w:cstheme="minorBidi"/>
              <w:color w:val="FF0000"/>
            </w:rPr>
            <m:t>Drawn</m:t>
          </m:r>
          <m:r>
            <m:rPr>
              <m:sty m:val="p"/>
            </m:rPr>
            <w:rPr>
              <w:rFonts w:ascii="Cambria Math" w:eastAsiaTheme="minorEastAsia" w:hAnsi="Cambria Math" w:cstheme="minorBidi"/>
              <w:color w:val="FF0000"/>
            </w:rPr>
            <m:t>)(</m:t>
          </m:r>
          <m:r>
            <w:rPr>
              <w:rFonts w:ascii="Cambria Math" w:eastAsiaTheme="minorEastAsia" w:hAnsi="Cambria Math" w:cstheme="minorBidi"/>
              <w:color w:val="FF0000"/>
            </w:rPr>
            <m:t>Eq</m:t>
          </m:r>
          <m:r>
            <m:rPr>
              <m:sty m:val="p"/>
            </m:rPr>
            <w:rPr>
              <w:rFonts w:ascii="Cambria Math" w:eastAsiaTheme="minorEastAsia" w:hAnsi="Cambria Math" w:cstheme="minorBidi"/>
              <w:color w:val="FF0000"/>
            </w:rPr>
            <m:t xml:space="preserve"> 6-18)</m:t>
          </m:r>
        </m:oMath>
      </m:oMathPara>
    </w:p>
    <w:p w14:paraId="5CC11F61"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b</m:t>
              </m:r>
            </m:sub>
          </m:sSub>
          <m:r>
            <m:rPr>
              <m:sty m:val="p"/>
            </m:rPr>
            <w:rPr>
              <w:rFonts w:ascii="Cambria Math" w:eastAsiaTheme="minorEastAsia" w:hAnsi="Cambria Math" w:cstheme="minorBidi"/>
              <w:color w:val="FF0000"/>
            </w:rPr>
            <m:t>=0.879</m:t>
          </m:r>
          <m:sSup>
            <m:sSupPr>
              <m:ctrlPr>
                <w:rPr>
                  <w:rFonts w:ascii="Cambria Math" w:eastAsiaTheme="minorEastAsia" w:hAnsi="Cambria Math" w:cstheme="minorBidi"/>
                  <w:color w:val="FF0000"/>
                </w:rPr>
              </m:ctrlPr>
            </m:sSupPr>
            <m:e>
              <m:r>
                <w:rPr>
                  <w:rFonts w:ascii="Cambria Math" w:eastAsiaTheme="minorEastAsia" w:hAnsi="Cambria Math" w:cstheme="minorBidi"/>
                  <w:color w:val="FF0000"/>
                </w:rPr>
                <m:t>d</m:t>
              </m:r>
            </m:e>
            <m:sup>
              <m:r>
                <m:rPr>
                  <m:sty m:val="p"/>
                </m:rPr>
                <w:rPr>
                  <w:rFonts w:ascii="Cambria Math" w:eastAsiaTheme="minorEastAsia" w:hAnsi="Cambria Math" w:cstheme="minorBidi"/>
                  <w:color w:val="FF0000"/>
                </w:rPr>
                <m:t>-0.107</m:t>
              </m:r>
            </m:sup>
          </m:sSup>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Dependent</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on</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diameter</m:t>
          </m:r>
          <m:r>
            <m:rPr>
              <m:sty m:val="p"/>
            </m:rPr>
            <w:rPr>
              <w:rFonts w:ascii="Cambria Math" w:eastAsiaTheme="minorEastAsia" w:hAnsi="Cambria Math" w:cstheme="minorBidi"/>
              <w:color w:val="FF0000"/>
            </w:rPr>
            <m:t>)(</m:t>
          </m:r>
          <m:r>
            <w:rPr>
              <w:rFonts w:ascii="Cambria Math" w:eastAsiaTheme="minorEastAsia" w:hAnsi="Cambria Math" w:cstheme="minorBidi"/>
              <w:color w:val="FF0000"/>
            </w:rPr>
            <m:t>Eq</m:t>
          </m:r>
          <m:r>
            <m:rPr>
              <m:sty m:val="p"/>
            </m:rPr>
            <w:rPr>
              <w:rFonts w:ascii="Cambria Math" w:eastAsiaTheme="minorEastAsia" w:hAnsi="Cambria Math" w:cstheme="minorBidi"/>
              <w:color w:val="FF0000"/>
            </w:rPr>
            <m:t xml:space="preserve"> 6-19)</m:t>
          </m:r>
        </m:oMath>
      </m:oMathPara>
    </w:p>
    <w:p w14:paraId="77DDB057"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c</m:t>
              </m:r>
            </m:sub>
          </m:sSub>
          <m:r>
            <m:rPr>
              <m:sty m:val="p"/>
            </m:rPr>
            <w:rPr>
              <w:rFonts w:ascii="Cambria Math" w:eastAsiaTheme="minorEastAsia" w:hAnsi="Cambria Math" w:cstheme="minorBidi"/>
              <w:color w:val="FF0000"/>
            </w:rPr>
            <m:t>=1 (</m:t>
          </m:r>
          <m:r>
            <w:rPr>
              <w:rFonts w:ascii="Cambria Math" w:eastAsiaTheme="minorEastAsia" w:hAnsi="Cambria Math" w:cstheme="minorBidi"/>
              <w:color w:val="FF0000"/>
            </w:rPr>
            <m:t>combined</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loading</m:t>
          </m:r>
          <m:r>
            <m:rPr>
              <m:sty m:val="p"/>
            </m:rPr>
            <w:rPr>
              <w:rFonts w:ascii="Cambria Math" w:eastAsiaTheme="minorEastAsia" w:hAnsi="Cambria Math" w:cstheme="minorBidi"/>
              <w:color w:val="FF0000"/>
            </w:rPr>
            <m:t>)(</m:t>
          </m:r>
          <m:r>
            <w:rPr>
              <w:rFonts w:ascii="Cambria Math" w:eastAsiaTheme="minorEastAsia" w:hAnsi="Cambria Math" w:cstheme="minorBidi"/>
              <w:color w:val="FF0000"/>
            </w:rPr>
            <m:t>Eq</m:t>
          </m:r>
          <m:r>
            <m:rPr>
              <m:sty m:val="p"/>
            </m:rPr>
            <w:rPr>
              <w:rFonts w:ascii="Cambria Math" w:eastAsiaTheme="minorEastAsia" w:hAnsi="Cambria Math" w:cstheme="minorBidi"/>
              <w:color w:val="FF0000"/>
            </w:rPr>
            <m:t xml:space="preserve"> 6-25)</m:t>
          </m:r>
        </m:oMath>
      </m:oMathPara>
    </w:p>
    <w:p w14:paraId="0EC2ED39"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d</m:t>
              </m:r>
            </m:sub>
          </m:sSub>
          <m:r>
            <m:rPr>
              <m:sty m:val="p"/>
            </m:rPr>
            <w:rPr>
              <w:rFonts w:ascii="Cambria Math" w:eastAsiaTheme="minorEastAsia" w:hAnsi="Cambria Math" w:cstheme="minorBidi"/>
              <w:color w:val="FF0000"/>
            </w:rPr>
            <m:t>=1 (</m:t>
          </m:r>
          <m:r>
            <w:rPr>
              <w:rFonts w:ascii="Cambria Math" w:eastAsiaTheme="minorEastAsia" w:hAnsi="Cambria Math" w:cstheme="minorBidi"/>
              <w:color w:val="FF0000"/>
            </w:rPr>
            <m:t>assume</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room</m:t>
          </m:r>
          <m:r>
            <m:rPr>
              <m:sty m:val="p"/>
            </m:rPr>
            <w:rPr>
              <w:rFonts w:ascii="Cambria Math" w:eastAsiaTheme="minorEastAsia" w:hAnsi="Cambria Math" w:cstheme="minorBidi"/>
              <w:color w:val="FF0000"/>
            </w:rPr>
            <m:t xml:space="preserve"> </m:t>
          </m:r>
          <m:r>
            <w:rPr>
              <w:rFonts w:ascii="Cambria Math" w:eastAsiaTheme="minorEastAsia" w:hAnsi="Cambria Math" w:cstheme="minorBidi"/>
              <w:color w:val="FF0000"/>
            </w:rPr>
            <m:t>temperature</m:t>
          </m:r>
          <m:r>
            <m:rPr>
              <m:sty m:val="p"/>
            </m:rPr>
            <w:rPr>
              <w:rFonts w:ascii="Cambria Math" w:eastAsiaTheme="minorEastAsia" w:hAnsi="Cambria Math" w:cstheme="minorBidi"/>
              <w:color w:val="FF0000"/>
            </w:rPr>
            <m:t>)</m:t>
          </m:r>
        </m:oMath>
      </m:oMathPara>
    </w:p>
    <w:p w14:paraId="671361AC" w14:textId="77777777" w:rsidR="00111606" w:rsidRPr="00FD18CE" w:rsidRDefault="00000000" w:rsidP="00111606">
      <w:pPr>
        <w:spacing w:after="160" w:line="279" w:lineRule="auto"/>
        <w:rPr>
          <w:rFonts w:asciiTheme="minorHAnsi" w:eastAsiaTheme="minorEastAsia" w:hAnsiTheme="minorHAnsi" w:cstheme="minorBidi"/>
          <w:color w:val="FF0000"/>
        </w:rPr>
      </w:pPr>
      <m:oMathPara>
        <m:oMath>
          <m:sSub>
            <m:sSubPr>
              <m:ctrlPr>
                <w:rPr>
                  <w:rFonts w:ascii="Cambria Math" w:eastAsiaTheme="minorEastAsia" w:hAnsi="Cambria Math" w:cstheme="minorBidi"/>
                  <w:color w:val="FF0000"/>
                </w:rPr>
              </m:ctrlPr>
            </m:sSubPr>
            <m:e>
              <m:r>
                <w:rPr>
                  <w:rFonts w:ascii="Cambria Math" w:eastAsiaTheme="minorEastAsia" w:hAnsi="Cambria Math" w:cstheme="minorBidi"/>
                  <w:color w:val="FF0000"/>
                </w:rPr>
                <m:t>k</m:t>
              </m:r>
            </m:e>
            <m:sub>
              <m:r>
                <w:rPr>
                  <w:rFonts w:ascii="Cambria Math" w:eastAsiaTheme="minorEastAsia" w:hAnsi="Cambria Math" w:cstheme="minorBidi"/>
                  <w:color w:val="FF0000"/>
                </w:rPr>
                <m:t>e</m:t>
              </m:r>
            </m:sub>
          </m:sSub>
          <m:r>
            <m:rPr>
              <m:sty m:val="p"/>
            </m:rPr>
            <w:rPr>
              <w:rFonts w:ascii="Cambria Math" w:eastAsiaTheme="minorEastAsia" w:hAnsi="Cambria Math" w:cstheme="minorBidi"/>
              <w:color w:val="FF0000"/>
            </w:rPr>
            <m:t>=1 (</m:t>
          </m:r>
          <m:r>
            <w:rPr>
              <w:rFonts w:ascii="Cambria Math" w:eastAsiaTheme="minorEastAsia" w:hAnsi="Cambria Math" w:cstheme="minorBidi"/>
              <w:color w:val="FF0000"/>
            </w:rPr>
            <m:t>assume</m:t>
          </m:r>
          <m:r>
            <m:rPr>
              <m:sty m:val="p"/>
            </m:rPr>
            <w:rPr>
              <w:rFonts w:ascii="Cambria Math" w:eastAsiaTheme="minorEastAsia" w:hAnsi="Cambria Math" w:cstheme="minorBidi"/>
              <w:color w:val="FF0000"/>
            </w:rPr>
            <m:t xml:space="preserve"> 50% </m:t>
          </m:r>
          <m:r>
            <w:rPr>
              <w:rFonts w:ascii="Cambria Math" w:eastAsiaTheme="minorEastAsia" w:hAnsi="Cambria Math" w:cstheme="minorBidi"/>
              <w:color w:val="FF0000"/>
            </w:rPr>
            <m:t>reliability</m:t>
          </m:r>
          <m:r>
            <m:rPr>
              <m:sty m:val="p"/>
            </m:rPr>
            <w:rPr>
              <w:rFonts w:ascii="Cambria Math" w:eastAsiaTheme="minorEastAsia" w:hAnsi="Cambria Math" w:cstheme="minorBidi"/>
              <w:color w:val="FF0000"/>
            </w:rPr>
            <m:t>)(</m:t>
          </m:r>
          <m:r>
            <w:rPr>
              <w:rFonts w:ascii="Cambria Math" w:eastAsiaTheme="minorEastAsia" w:hAnsi="Cambria Math" w:cstheme="minorBidi"/>
              <w:color w:val="FF0000"/>
            </w:rPr>
            <m:t>Table</m:t>
          </m:r>
          <m:r>
            <m:rPr>
              <m:sty m:val="p"/>
            </m:rPr>
            <w:rPr>
              <w:rFonts w:ascii="Cambria Math" w:eastAsiaTheme="minorEastAsia" w:hAnsi="Cambria Math" w:cstheme="minorBidi"/>
              <w:color w:val="FF0000"/>
            </w:rPr>
            <m:t xml:space="preserve"> 6-4)</m:t>
          </m:r>
        </m:oMath>
      </m:oMathPara>
    </w:p>
    <w:p w14:paraId="6D96E5A3" w14:textId="77777777" w:rsidR="00111606" w:rsidRPr="00FD18CE" w:rsidRDefault="00111606" w:rsidP="00111606">
      <w:pPr>
        <w:spacing w:after="160" w:line="279" w:lineRule="auto"/>
        <w:rPr>
          <w:rFonts w:eastAsiaTheme="minorEastAsia"/>
          <w:color w:val="FF0000"/>
          <w:shd w:val="clear" w:color="auto" w:fill="FFFFFF"/>
        </w:rPr>
      </w:pPr>
      <w:r w:rsidRPr="00FD18CE">
        <w:rPr>
          <w:rFonts w:asciiTheme="minorHAnsi" w:eastAsiaTheme="minorEastAsia" w:hAnsiTheme="minorHAnsi" w:cstheme="minorBidi"/>
          <w:color w:val="FF0000"/>
        </w:rPr>
        <w:t>Using these calculations to calculate endurance limit, along with the von-misses stresses and the ultimate strength of the chosen material, the following factor of safety values are obtained for each point of interest:</w:t>
      </w:r>
      <w:r w:rsidRPr="00FD18CE">
        <w:rPr>
          <w:color w:val="FF0000"/>
        </w:rPr>
        <w:t xml:space="preserve"> </w:t>
      </w:r>
    </w:p>
    <w:tbl>
      <w:tblPr>
        <w:tblStyle w:val="TableGrid"/>
        <w:tblW w:w="0" w:type="auto"/>
        <w:jc w:val="center"/>
        <w:tblLook w:val="04A0" w:firstRow="1" w:lastRow="0" w:firstColumn="1" w:lastColumn="0" w:noHBand="0" w:noVBand="1"/>
      </w:tblPr>
      <w:tblGrid>
        <w:gridCol w:w="2155"/>
        <w:gridCol w:w="3150"/>
        <w:gridCol w:w="3150"/>
      </w:tblGrid>
      <w:tr w:rsidR="00111606" w14:paraId="356F304F" w14:textId="77777777">
        <w:trPr>
          <w:jc w:val="center"/>
        </w:trPr>
        <w:tc>
          <w:tcPr>
            <w:tcW w:w="2155" w:type="dxa"/>
          </w:tcPr>
          <w:p w14:paraId="50F49C78" w14:textId="77777777" w:rsidR="00111606" w:rsidRPr="00FD18CE" w:rsidRDefault="00111606">
            <w:pPr>
              <w:rPr>
                <w:color w:val="FF0000"/>
                <w:shd w:val="clear" w:color="auto" w:fill="FFFFFF"/>
              </w:rPr>
            </w:pPr>
            <w:r w:rsidRPr="00FD18CE">
              <w:rPr>
                <w:color w:val="FF0000"/>
                <w:shd w:val="clear" w:color="auto" w:fill="FFFFFF"/>
              </w:rPr>
              <w:t>X [in]</w:t>
            </w:r>
          </w:p>
        </w:tc>
        <w:tc>
          <w:tcPr>
            <w:tcW w:w="3150" w:type="dxa"/>
          </w:tcPr>
          <w:p w14:paraId="532383FB" w14:textId="77777777" w:rsidR="00111606" w:rsidRPr="00FD18CE" w:rsidRDefault="00000000">
            <w:pPr>
              <w:rPr>
                <w:color w:val="FF0000"/>
                <w:shd w:val="clear" w:color="auto" w:fill="FFFFFF"/>
              </w:rPr>
            </w:pPr>
            <m:oMath>
              <m:sSub>
                <m:sSubPr>
                  <m:ctrlPr>
                    <w:rPr>
                      <w:rFonts w:ascii="Cambria Math" w:eastAsiaTheme="minorEastAsia" w:hAnsi="Cambria Math"/>
                      <w:i/>
                      <w:color w:val="FF0000"/>
                      <w:shd w:val="clear" w:color="auto" w:fill="FFFFFF"/>
                    </w:rPr>
                  </m:ctrlPr>
                </m:sSubPr>
                <m:e>
                  <m:r>
                    <w:rPr>
                      <w:rFonts w:ascii="Cambria Math" w:eastAsiaTheme="minorEastAsia" w:hAnsi="Cambria Math"/>
                      <w:color w:val="FF0000"/>
                      <w:shd w:val="clear" w:color="auto" w:fill="FFFFFF"/>
                    </w:rPr>
                    <m:t>n</m:t>
                  </m:r>
                </m:e>
                <m:sub>
                  <m:r>
                    <w:rPr>
                      <w:rFonts w:ascii="Cambria Math" w:eastAsiaTheme="minorEastAsia" w:hAnsi="Cambria Math"/>
                      <w:color w:val="FF0000"/>
                      <w:shd w:val="clear" w:color="auto" w:fill="FFFFFF"/>
                    </w:rPr>
                    <m:t>f</m:t>
                  </m:r>
                </m:sub>
              </m:sSub>
            </m:oMath>
            <w:r w:rsidR="00111606" w:rsidRPr="00FD18CE">
              <w:rPr>
                <w:rFonts w:eastAsiaTheme="minorEastAsia"/>
                <w:color w:val="FF0000"/>
                <w:shd w:val="clear" w:color="auto" w:fill="FFFFFF"/>
              </w:rPr>
              <w:t xml:space="preserve"> – Fatigue Factor of Safety</w:t>
            </w:r>
          </w:p>
        </w:tc>
        <w:tc>
          <w:tcPr>
            <w:tcW w:w="3150" w:type="dxa"/>
          </w:tcPr>
          <w:p w14:paraId="148B0C9A" w14:textId="77777777" w:rsidR="00111606" w:rsidRPr="00FD18CE" w:rsidRDefault="00000000">
            <w:pPr>
              <w:rPr>
                <w:color w:val="FF0000"/>
                <w:shd w:val="clear" w:color="auto" w:fill="FFFFFF"/>
              </w:rPr>
            </w:pPr>
            <m:oMath>
              <m:sSub>
                <m:sSubPr>
                  <m:ctrlPr>
                    <w:rPr>
                      <w:rFonts w:ascii="Cambria Math" w:eastAsiaTheme="minorEastAsia" w:hAnsi="Cambria Math"/>
                      <w:i/>
                      <w:color w:val="FF0000"/>
                      <w:shd w:val="clear" w:color="auto" w:fill="FFFFFF"/>
                    </w:rPr>
                  </m:ctrlPr>
                </m:sSubPr>
                <m:e>
                  <m:r>
                    <w:rPr>
                      <w:rFonts w:ascii="Cambria Math" w:eastAsiaTheme="minorEastAsia" w:hAnsi="Cambria Math"/>
                      <w:color w:val="FF0000"/>
                      <w:shd w:val="clear" w:color="auto" w:fill="FFFFFF"/>
                    </w:rPr>
                    <m:t>n</m:t>
                  </m:r>
                </m:e>
                <m:sub>
                  <m:r>
                    <w:rPr>
                      <w:rFonts w:ascii="Cambria Math" w:eastAsiaTheme="minorEastAsia" w:hAnsi="Cambria Math"/>
                      <w:color w:val="FF0000"/>
                      <w:shd w:val="clear" w:color="auto" w:fill="FFFFFF"/>
                    </w:rPr>
                    <m:t>y</m:t>
                  </m:r>
                </m:sub>
              </m:sSub>
            </m:oMath>
            <w:r w:rsidR="00111606" w:rsidRPr="00FD18CE">
              <w:rPr>
                <w:rFonts w:eastAsiaTheme="minorEastAsia"/>
                <w:color w:val="FF0000"/>
                <w:shd w:val="clear" w:color="auto" w:fill="FFFFFF"/>
              </w:rPr>
              <w:t xml:space="preserve"> – Yield Factor of Safety</w:t>
            </w:r>
          </w:p>
        </w:tc>
      </w:tr>
      <w:tr w:rsidR="00111606" w14:paraId="2EE16157" w14:textId="77777777">
        <w:trPr>
          <w:jc w:val="center"/>
        </w:trPr>
        <w:tc>
          <w:tcPr>
            <w:tcW w:w="2155" w:type="dxa"/>
          </w:tcPr>
          <w:p w14:paraId="059D21AB" w14:textId="77777777" w:rsidR="00111606" w:rsidRPr="00FD18CE" w:rsidRDefault="00111606">
            <w:pPr>
              <w:rPr>
                <w:color w:val="FF0000"/>
                <w:shd w:val="clear" w:color="auto" w:fill="FFFFFF"/>
              </w:rPr>
            </w:pPr>
            <w:r w:rsidRPr="00FD18CE">
              <w:rPr>
                <w:color w:val="FF0000"/>
                <w:shd w:val="clear" w:color="auto" w:fill="FFFFFF"/>
              </w:rPr>
              <w:t>1.37</w:t>
            </w:r>
          </w:p>
        </w:tc>
        <w:tc>
          <w:tcPr>
            <w:tcW w:w="3150" w:type="dxa"/>
          </w:tcPr>
          <w:p w14:paraId="78213DDD" w14:textId="77777777" w:rsidR="00111606" w:rsidRPr="00FD18CE" w:rsidRDefault="00111606">
            <w:pPr>
              <w:rPr>
                <w:color w:val="FF0000"/>
                <w:shd w:val="clear" w:color="auto" w:fill="FFFFFF"/>
              </w:rPr>
            </w:pPr>
            <w:r w:rsidRPr="00FD18CE">
              <w:rPr>
                <w:color w:val="FF0000"/>
                <w:shd w:val="clear" w:color="auto" w:fill="FFFFFF"/>
              </w:rPr>
              <w:t>4.43</w:t>
            </w:r>
          </w:p>
        </w:tc>
        <w:tc>
          <w:tcPr>
            <w:tcW w:w="3150" w:type="dxa"/>
          </w:tcPr>
          <w:p w14:paraId="2E4F2F96" w14:textId="77777777" w:rsidR="00111606" w:rsidRPr="00FD18CE" w:rsidRDefault="00111606">
            <w:pPr>
              <w:rPr>
                <w:color w:val="FF0000"/>
                <w:shd w:val="clear" w:color="auto" w:fill="FFFFFF"/>
              </w:rPr>
            </w:pPr>
            <w:r w:rsidRPr="00FD18CE">
              <w:rPr>
                <w:color w:val="FF0000"/>
                <w:shd w:val="clear" w:color="auto" w:fill="FFFFFF"/>
              </w:rPr>
              <w:t>8.8</w:t>
            </w:r>
          </w:p>
        </w:tc>
      </w:tr>
    </w:tbl>
    <w:p w14:paraId="7CCD708D" w14:textId="77777777" w:rsidR="00897109" w:rsidRDefault="00897109" w:rsidP="00111606">
      <w:pPr>
        <w:spacing w:after="160" w:line="279" w:lineRule="auto"/>
        <w:rPr>
          <w:rFonts w:asciiTheme="minorHAnsi" w:eastAsiaTheme="minorEastAsia" w:hAnsiTheme="minorHAnsi" w:cstheme="minorBidi"/>
          <w:color w:val="FF0000"/>
        </w:rPr>
      </w:pPr>
    </w:p>
    <w:p w14:paraId="5982585C" w14:textId="72AD48C4" w:rsidR="00111606" w:rsidRPr="00FD18CE" w:rsidRDefault="00111606" w:rsidP="00111606">
      <w:pPr>
        <w:spacing w:after="160" w:line="279" w:lineRule="auto"/>
        <w:rPr>
          <w:rFonts w:asciiTheme="minorHAnsi" w:eastAsiaTheme="minorEastAsia" w:hAnsiTheme="minorHAnsi" w:cstheme="minorBidi"/>
          <w:color w:val="FF0000"/>
        </w:rPr>
      </w:pPr>
      <w:r w:rsidRPr="00FD18CE">
        <w:rPr>
          <w:rFonts w:asciiTheme="minorHAnsi" w:eastAsiaTheme="minorEastAsia" w:hAnsiTheme="minorHAnsi" w:cstheme="minorBidi"/>
          <w:color w:val="FF0000"/>
        </w:rPr>
        <w:t>By approximating and choosing a diameter, we tested all the critical points (points of interest) for fatigue and yield failure. We can choose a design factor of 1.5 to ensure that the part won’t fail and since the fatigue and yield factor of safety values were greater than 1.5, we can successfully design the shaft with the following values.</w:t>
      </w:r>
    </w:p>
    <w:p w14:paraId="5074E357" w14:textId="38286E44" w:rsidR="000B15EA" w:rsidRPr="000B15EA" w:rsidRDefault="00B8125A" w:rsidP="000B15EA">
      <w:pPr>
        <w:spacing w:after="160" w:line="279" w:lineRule="auto"/>
        <w:rPr>
          <w:rFonts w:asciiTheme="minorHAnsi" w:eastAsiaTheme="minorEastAsia" w:hAnsiTheme="minorHAnsi" w:cstheme="minorBidi"/>
          <w:b/>
          <w:bCs/>
        </w:rPr>
      </w:pPr>
      <w:r>
        <w:rPr>
          <w:rFonts w:asciiTheme="minorHAnsi" w:eastAsiaTheme="minorEastAsia" w:hAnsiTheme="minorHAnsi" w:cstheme="minorBidi"/>
          <w:b/>
          <w:color w:val="FF0000"/>
        </w:rPr>
        <w:t xml:space="preserve">Key </w:t>
      </w:r>
      <w:r w:rsidR="000B15EA" w:rsidRPr="00FD18CE">
        <w:rPr>
          <w:rFonts w:asciiTheme="minorHAnsi" w:eastAsiaTheme="minorEastAsia" w:hAnsiTheme="minorHAnsi" w:cstheme="minorBidi"/>
          <w:b/>
          <w:color w:val="FF0000"/>
        </w:rPr>
        <w:t>Design</w:t>
      </w:r>
    </w:p>
    <w:p w14:paraId="04405DEF" w14:textId="77777777" w:rsidR="00624052" w:rsidRPr="000B15EA" w:rsidRDefault="00624052" w:rsidP="00624052">
      <w:pPr>
        <w:rPr>
          <w:rFonts w:asciiTheme="minorHAnsi" w:hAnsiTheme="minorHAnsi"/>
          <w:color w:val="FF0000"/>
        </w:rPr>
      </w:pPr>
      <w:r w:rsidRPr="000B15EA">
        <w:rPr>
          <w:rFonts w:asciiTheme="minorHAnsi" w:hAnsiTheme="minorHAnsi"/>
          <w:color w:val="FF0000"/>
        </w:rPr>
        <w:t>To design the key, we need to consider both the failure due to shear and failure due to crushing. The formulas to determine the corresponding factors of safety and stress can be seen below</w:t>
      </w:r>
    </w:p>
    <w:p w14:paraId="34605B76" w14:textId="77777777" w:rsidR="00624052" w:rsidRPr="00897109" w:rsidRDefault="00000000" w:rsidP="00624052">
      <w:pPr>
        <w:rPr>
          <w:rFonts w:asciiTheme="minorHAnsi" w:eastAsiaTheme="minorEastAsia" w:hAnsiTheme="minorHAnsi"/>
          <w:color w:val="FF0000"/>
        </w:rPr>
      </w:pPr>
      <m:oMathPara>
        <m:oMath>
          <m:sSub>
            <m:sSubPr>
              <m:ctrlPr>
                <w:rPr>
                  <w:rFonts w:ascii="Cambria Math" w:hAnsi="Cambria Math"/>
                  <w:i/>
                  <w:color w:val="FF0000"/>
                </w:rPr>
              </m:ctrlPr>
            </m:sSubPr>
            <m:e>
              <m:d>
                <m:dPr>
                  <m:ctrlPr>
                    <w:rPr>
                      <w:rFonts w:ascii="Cambria Math" w:hAnsi="Cambria Math"/>
                      <w:i/>
                      <w:color w:val="FF0000"/>
                    </w:rPr>
                  </m:ctrlPr>
                </m:dPr>
                <m:e>
                  <m:r>
                    <w:rPr>
                      <w:rFonts w:ascii="Cambria Math" w:hAnsi="Cambria Math"/>
                      <w:color w:val="FF0000"/>
                    </w:rPr>
                    <m:t>17</m:t>
                  </m:r>
                </m:e>
              </m:d>
              <m:r>
                <w:rPr>
                  <w:rFonts w:ascii="Cambria Math" w:hAnsi="Cambria Math"/>
                  <w:color w:val="FF0000"/>
                </w:rPr>
                <m:t xml:space="preserve"> n</m:t>
              </m:r>
            </m:e>
            <m:sub>
              <m:r>
                <w:rPr>
                  <w:rFonts w:ascii="Cambria Math" w:hAnsi="Cambria Math"/>
                  <w:color w:val="FF0000"/>
                </w:rPr>
                <m:t>τ</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sy</m:t>
                  </m:r>
                </m:sub>
              </m:sSub>
            </m:num>
            <m:den>
              <m:r>
                <w:rPr>
                  <w:rFonts w:ascii="Cambria Math" w:hAnsi="Cambria Math"/>
                  <w:color w:val="FF0000"/>
                </w:rPr>
                <m:t>τ</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0.577</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y</m:t>
                  </m:r>
                </m:sub>
              </m:sSub>
            </m:num>
            <m:den>
              <m:r>
                <w:rPr>
                  <w:rFonts w:ascii="Cambria Math" w:hAnsi="Cambria Math"/>
                  <w:color w:val="FF0000"/>
                </w:rPr>
                <m:t>τ</m:t>
              </m:r>
            </m:den>
          </m:f>
          <m:r>
            <w:rPr>
              <w:rFonts w:ascii="Cambria Math" w:hAnsi="Cambria Math"/>
              <w:color w:val="FF0000"/>
            </w:rPr>
            <m:t>,τ=</m:t>
          </m:r>
          <m:f>
            <m:fPr>
              <m:ctrlPr>
                <w:rPr>
                  <w:rFonts w:ascii="Cambria Math" w:hAnsi="Cambria Math"/>
                  <w:i/>
                  <w:color w:val="FF0000"/>
                </w:rPr>
              </m:ctrlPr>
            </m:fPr>
            <m:num>
              <m:r>
                <w:rPr>
                  <w:rFonts w:ascii="Cambria Math" w:hAnsi="Cambria Math"/>
                  <w:color w:val="FF0000"/>
                </w:rPr>
                <m:t>T</m:t>
              </m:r>
            </m:num>
            <m:den>
              <m:r>
                <w:rPr>
                  <w:rFonts w:ascii="Cambria Math" w:hAnsi="Cambria Math"/>
                  <w:color w:val="FF0000"/>
                </w:rPr>
                <m:t>rwl</m:t>
              </m:r>
            </m:den>
          </m:f>
        </m:oMath>
      </m:oMathPara>
    </w:p>
    <w:p w14:paraId="5A1822AB" w14:textId="77777777" w:rsidR="00897109" w:rsidRPr="000B15EA" w:rsidRDefault="00897109" w:rsidP="00624052">
      <w:pPr>
        <w:rPr>
          <w:rFonts w:asciiTheme="minorHAnsi" w:eastAsiaTheme="minorEastAsia" w:hAnsiTheme="minorHAnsi"/>
          <w:color w:val="FF0000"/>
        </w:rPr>
      </w:pPr>
    </w:p>
    <w:p w14:paraId="6FA19C33" w14:textId="77777777" w:rsidR="00624052" w:rsidRPr="00897109" w:rsidRDefault="00624052" w:rsidP="00624052">
      <w:pPr>
        <w:rPr>
          <w:rFonts w:asciiTheme="minorHAnsi" w:eastAsiaTheme="minorEastAsia" w:hAnsiTheme="minorHAnsi"/>
          <w:color w:val="FF0000"/>
        </w:rPr>
      </w:pPr>
      <m:oMathPara>
        <m:oMath>
          <m:r>
            <w:rPr>
              <w:rFonts w:ascii="Cambria Math" w:hAnsi="Cambria Math"/>
              <w:color w:val="FF0000"/>
            </w:rPr>
            <m:t xml:space="preserve"> </m:t>
          </m:r>
          <m:d>
            <m:dPr>
              <m:ctrlPr>
                <w:rPr>
                  <w:rFonts w:ascii="Cambria Math" w:hAnsi="Cambria Math"/>
                  <w:i/>
                  <w:color w:val="FF0000"/>
                </w:rPr>
              </m:ctrlPr>
            </m:dPr>
            <m:e>
              <m:r>
                <w:rPr>
                  <w:rFonts w:ascii="Cambria Math" w:hAnsi="Cambria Math"/>
                  <w:color w:val="FF0000"/>
                </w:rPr>
                <m:t>18</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c</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y</m:t>
                  </m:r>
                </m:sub>
              </m:sSub>
            </m:num>
            <m:den>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c</m:t>
                  </m:r>
                </m:sub>
              </m:sSub>
            </m:den>
          </m:f>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c</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2T</m:t>
              </m:r>
            </m:num>
            <m:den>
              <m:r>
                <w:rPr>
                  <w:rFonts w:ascii="Cambria Math" w:hAnsi="Cambria Math"/>
                  <w:color w:val="FF0000"/>
                </w:rPr>
                <m:t>hrl</m:t>
              </m:r>
            </m:den>
          </m:f>
        </m:oMath>
      </m:oMathPara>
    </w:p>
    <w:p w14:paraId="1AB56FF7" w14:textId="77777777" w:rsidR="00897109" w:rsidRPr="000B15EA" w:rsidRDefault="00897109" w:rsidP="00624052">
      <w:pPr>
        <w:rPr>
          <w:rFonts w:asciiTheme="minorHAnsi" w:eastAsiaTheme="minorEastAsia" w:hAnsiTheme="minorHAnsi"/>
          <w:color w:val="FF0000"/>
        </w:rPr>
      </w:pPr>
    </w:p>
    <w:p w14:paraId="18229EC9" w14:textId="019B83EE" w:rsidR="00F3780F" w:rsidRDefault="00624052" w:rsidP="00624052">
      <w:pPr>
        <w:rPr>
          <w:rFonts w:asciiTheme="minorHAnsi" w:eastAsiaTheme="minorEastAsia" w:hAnsiTheme="minorHAnsi"/>
          <w:color w:val="FF0000"/>
        </w:rPr>
      </w:pPr>
      <w:r w:rsidRPr="000B15EA">
        <w:rPr>
          <w:rFonts w:asciiTheme="minorHAnsi" w:hAnsiTheme="minorHAnsi"/>
          <w:color w:val="FF0000"/>
        </w:rPr>
        <w:t xml:space="preserve">Where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τ</m:t>
            </m:r>
          </m:sub>
        </m:sSub>
      </m:oMath>
      <w:r w:rsidRPr="000B15EA">
        <w:rPr>
          <w:rFonts w:asciiTheme="minorHAnsi" w:eastAsiaTheme="minorEastAsia" w:hAnsiTheme="minorHAnsi"/>
          <w:color w:val="FF0000"/>
        </w:rPr>
        <w:t xml:space="preserve"> is the shear factor of safety,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c</m:t>
            </m:r>
          </m:sub>
        </m:sSub>
      </m:oMath>
      <w:r w:rsidRPr="000B15EA">
        <w:rPr>
          <w:rFonts w:asciiTheme="minorHAnsi" w:eastAsiaTheme="minorEastAsia" w:hAnsiTheme="minorHAnsi"/>
          <w:color w:val="FF0000"/>
        </w:rPr>
        <w:t xml:space="preserve"> is the crushing factor of safety, </w:t>
      </w:r>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y</m:t>
            </m:r>
          </m:sub>
        </m:sSub>
      </m:oMath>
      <w:r w:rsidRPr="000B15EA">
        <w:rPr>
          <w:rFonts w:asciiTheme="minorHAnsi" w:eastAsiaTheme="minorEastAsia" w:hAnsiTheme="minorHAnsi"/>
          <w:color w:val="FF0000"/>
        </w:rPr>
        <w:t xml:space="preserve"> is the yield strength, </w:t>
      </w:r>
      <m:oMath>
        <m:r>
          <w:rPr>
            <w:rFonts w:ascii="Cambria Math" w:hAnsi="Cambria Math"/>
            <w:color w:val="FF0000"/>
          </w:rPr>
          <m:t>τ</m:t>
        </m:r>
      </m:oMath>
      <w:r w:rsidRPr="000B15EA">
        <w:rPr>
          <w:rFonts w:asciiTheme="minorHAnsi" w:eastAsiaTheme="minorEastAsia" w:hAnsiTheme="minorHAnsi"/>
          <w:color w:val="FF0000"/>
        </w:rPr>
        <w:t xml:space="preserve"> is the shear stress, </w:t>
      </w:r>
      <m:oMath>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c</m:t>
            </m:r>
          </m:sub>
        </m:sSub>
      </m:oMath>
      <w:r w:rsidRPr="000B15EA">
        <w:rPr>
          <w:rFonts w:asciiTheme="minorHAnsi" w:eastAsiaTheme="minorEastAsia" w:hAnsiTheme="minorHAnsi"/>
          <w:color w:val="FF0000"/>
        </w:rPr>
        <w:t xml:space="preserve"> is the crushing stress, </w:t>
      </w:r>
      <m:oMath>
        <m:r>
          <w:rPr>
            <w:rFonts w:ascii="Cambria Math" w:hAnsi="Cambria Math"/>
            <w:color w:val="FF0000"/>
          </w:rPr>
          <m:t>r</m:t>
        </m:r>
      </m:oMath>
      <w:r w:rsidRPr="000B15EA">
        <w:rPr>
          <w:rFonts w:asciiTheme="minorHAnsi" w:eastAsiaTheme="minorEastAsia" w:hAnsiTheme="minorHAnsi"/>
          <w:color w:val="FF0000"/>
        </w:rPr>
        <w:t xml:space="preserve"> is the radius of the shaft, </w:t>
      </w:r>
      <m:oMath>
        <m:r>
          <w:rPr>
            <w:rFonts w:ascii="Cambria Math" w:hAnsi="Cambria Math"/>
            <w:color w:val="FF0000"/>
          </w:rPr>
          <m:t>w</m:t>
        </m:r>
      </m:oMath>
      <w:r w:rsidRPr="000B15EA">
        <w:rPr>
          <w:rFonts w:asciiTheme="minorHAnsi" w:eastAsiaTheme="minorEastAsia" w:hAnsiTheme="minorHAnsi"/>
          <w:color w:val="FF0000"/>
        </w:rPr>
        <w:t xml:space="preserve"> is the key width, </w:t>
      </w:r>
      <m:oMath>
        <m:r>
          <w:rPr>
            <w:rFonts w:ascii="Cambria Math" w:hAnsi="Cambria Math"/>
            <w:color w:val="FF0000"/>
          </w:rPr>
          <m:t>l</m:t>
        </m:r>
      </m:oMath>
      <w:r w:rsidRPr="000B15EA">
        <w:rPr>
          <w:rFonts w:asciiTheme="minorHAnsi" w:eastAsiaTheme="minorEastAsia" w:hAnsiTheme="minorHAnsi"/>
          <w:color w:val="FF0000"/>
        </w:rPr>
        <w:t xml:space="preserve"> is the key length, and </w:t>
      </w:r>
      <m:oMath>
        <m:r>
          <w:rPr>
            <w:rFonts w:ascii="Cambria Math" w:hAnsi="Cambria Math"/>
            <w:color w:val="FF0000"/>
          </w:rPr>
          <m:t>h</m:t>
        </m:r>
      </m:oMath>
      <w:r w:rsidRPr="000B15EA">
        <w:rPr>
          <w:rFonts w:asciiTheme="minorHAnsi" w:eastAsiaTheme="minorEastAsia" w:hAnsiTheme="minorHAnsi"/>
          <w:color w:val="FF0000"/>
        </w:rPr>
        <w:t xml:space="preserve"> is the key height. From part </w:t>
      </w:r>
      <w:r w:rsidR="00B8125A">
        <w:rPr>
          <w:rFonts w:asciiTheme="minorHAnsi" w:eastAsiaTheme="minorEastAsia" w:hAnsiTheme="minorHAnsi"/>
          <w:color w:val="FF0000"/>
        </w:rPr>
        <w:t>the shaft design section</w:t>
      </w:r>
      <w:r w:rsidRPr="000B15EA">
        <w:rPr>
          <w:rFonts w:asciiTheme="minorHAnsi" w:eastAsiaTheme="minorEastAsia" w:hAnsiTheme="minorHAnsi"/>
          <w:color w:val="FF0000"/>
        </w:rPr>
        <w:t xml:space="preserve"> we know that the r = 0.5 in (1.</w:t>
      </w:r>
      <w:r w:rsidR="00B8125A">
        <w:rPr>
          <w:rFonts w:asciiTheme="minorHAnsi" w:eastAsiaTheme="minorEastAsia" w:hAnsiTheme="minorHAnsi"/>
          <w:color w:val="FF0000"/>
        </w:rPr>
        <w:t>0</w:t>
      </w:r>
      <w:r w:rsidRPr="000B15EA">
        <w:rPr>
          <w:rFonts w:asciiTheme="minorHAnsi" w:eastAsiaTheme="minorEastAsia" w:hAnsiTheme="minorHAnsi"/>
          <w:color w:val="FF0000"/>
        </w:rPr>
        <w:t xml:space="preserve">/2). To simplify the design, a square key will be used. According to table 7-6 from Shigley’s, a </w:t>
      </w:r>
      <w:r w:rsidR="008C408D">
        <w:rPr>
          <w:rFonts w:asciiTheme="minorHAnsi" w:eastAsiaTheme="minorEastAsia" w:hAnsiTheme="minorHAnsi"/>
          <w:color w:val="FF0000"/>
        </w:rPr>
        <w:t>3</w:t>
      </w:r>
      <w:r w:rsidRPr="000B15EA">
        <w:rPr>
          <w:rFonts w:asciiTheme="minorHAnsi" w:eastAsiaTheme="minorEastAsia" w:hAnsiTheme="minorHAnsi"/>
          <w:color w:val="FF0000"/>
        </w:rPr>
        <w:t xml:space="preserve"> in shaft </w:t>
      </w:r>
      <w:r w:rsidR="008C408D">
        <w:rPr>
          <w:rFonts w:asciiTheme="minorHAnsi" w:eastAsiaTheme="minorEastAsia" w:hAnsiTheme="minorHAnsi"/>
          <w:color w:val="FF0000"/>
        </w:rPr>
        <w:t>could</w:t>
      </w:r>
      <w:r w:rsidRPr="000B15EA">
        <w:rPr>
          <w:rFonts w:asciiTheme="minorHAnsi" w:eastAsiaTheme="minorEastAsia" w:hAnsiTheme="minorHAnsi"/>
          <w:color w:val="FF0000"/>
        </w:rPr>
        <w:t xml:space="preserve"> have square key dimensions </w:t>
      </w:r>
      <m:oMath>
        <m:r>
          <w:rPr>
            <w:rFonts w:ascii="Cambria Math" w:eastAsiaTheme="minorEastAsia" w:hAnsi="Cambria Math"/>
            <w:color w:val="FF0000"/>
          </w:rPr>
          <m:t>w=h=</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8</m:t>
            </m:r>
          </m:den>
        </m:f>
        <m:r>
          <w:rPr>
            <w:rFonts w:ascii="Cambria Math" w:eastAsiaTheme="minorEastAsia" w:hAnsi="Cambria Math"/>
            <w:color w:val="FF0000"/>
          </w:rPr>
          <m:t xml:space="preserve"> in</m:t>
        </m:r>
      </m:oMath>
      <w:r w:rsidRPr="000B15EA">
        <w:rPr>
          <w:rFonts w:asciiTheme="minorHAnsi" w:eastAsiaTheme="minorEastAsia" w:hAnsiTheme="minorHAnsi"/>
          <w:color w:val="FF0000"/>
        </w:rPr>
        <w:t>.</w:t>
      </w:r>
      <w:r w:rsidR="00F3780F">
        <w:rPr>
          <w:rFonts w:asciiTheme="minorHAnsi" w:eastAsiaTheme="minorEastAsia" w:hAnsiTheme="minorHAnsi"/>
          <w:color w:val="FF0000"/>
        </w:rPr>
        <w:t xml:space="preserve"> </w:t>
      </w:r>
      <w:r w:rsidRPr="000B15EA">
        <w:rPr>
          <w:rFonts w:asciiTheme="minorHAnsi" w:eastAsiaTheme="minorEastAsia" w:hAnsiTheme="minorHAnsi"/>
          <w:color w:val="FF0000"/>
        </w:rPr>
        <w:t xml:space="preserve">From the force analysis in </w:t>
      </w:r>
      <w:r w:rsidR="00737176">
        <w:rPr>
          <w:rFonts w:asciiTheme="minorHAnsi" w:eastAsiaTheme="minorEastAsia" w:hAnsiTheme="minorHAnsi"/>
          <w:color w:val="FF0000"/>
        </w:rPr>
        <w:t>the previous section,</w:t>
      </w:r>
      <w:r w:rsidRPr="000B15EA">
        <w:rPr>
          <w:rFonts w:asciiTheme="minorHAnsi" w:eastAsiaTheme="minorEastAsia" w:hAnsiTheme="minorHAnsi"/>
          <w:color w:val="FF0000"/>
        </w:rPr>
        <w:t xml:space="preserve"> we know the torque at the point is </w:t>
      </w:r>
      <m:oMath>
        <m:r>
          <w:rPr>
            <w:rFonts w:ascii="Cambria Math" w:eastAsiaTheme="minorEastAsia" w:hAnsi="Cambria Math"/>
            <w:color w:val="FF0000"/>
          </w:rPr>
          <m:t>T=106 lbf.</m:t>
        </m:r>
      </m:oMath>
      <w:r w:rsidRPr="000B15EA">
        <w:rPr>
          <w:rFonts w:asciiTheme="minorHAnsi" w:eastAsiaTheme="minorEastAsia" w:hAnsiTheme="minorHAnsi"/>
          <w:color w:val="FF0000"/>
        </w:rPr>
        <w:t xml:space="preserve"> The only unknown left to solve for is the </w:t>
      </w:r>
      <m:oMath>
        <m:r>
          <w:rPr>
            <w:rFonts w:ascii="Cambria Math" w:eastAsiaTheme="minorEastAsia" w:hAnsi="Cambria Math"/>
            <w:color w:val="FF0000"/>
          </w:rPr>
          <m:t>l</m:t>
        </m:r>
      </m:oMath>
      <w:r w:rsidRPr="000B15EA">
        <w:rPr>
          <w:rFonts w:asciiTheme="minorHAnsi" w:eastAsiaTheme="minorEastAsia" w:hAnsiTheme="minorHAnsi"/>
          <w:color w:val="FF0000"/>
        </w:rPr>
        <w:t>.</w:t>
      </w:r>
      <w:r w:rsidR="008D3296">
        <w:rPr>
          <w:rFonts w:asciiTheme="minorHAnsi" w:eastAsiaTheme="minorEastAsia" w:hAnsiTheme="minorHAnsi"/>
          <w:color w:val="FF0000"/>
        </w:rPr>
        <w:t xml:space="preserve"> A desired factor of safety </w:t>
      </w:r>
      <w:r w:rsidR="00AF325F">
        <w:rPr>
          <w:rFonts w:asciiTheme="minorHAnsi" w:eastAsiaTheme="minorEastAsia" w:hAnsiTheme="minorHAnsi"/>
          <w:color w:val="FF0000"/>
        </w:rPr>
        <w:t>of 1.5 was set</w:t>
      </w:r>
      <w:r w:rsidR="00F3780F">
        <w:rPr>
          <w:rFonts w:asciiTheme="minorHAnsi" w:eastAsiaTheme="minorEastAsia" w:hAnsiTheme="minorHAnsi"/>
          <w:color w:val="FF0000"/>
        </w:rPr>
        <w:t>.</w:t>
      </w:r>
      <w:r w:rsidRPr="000B15EA">
        <w:rPr>
          <w:rFonts w:asciiTheme="minorHAnsi" w:eastAsiaTheme="minorEastAsia" w:hAnsiTheme="minorHAnsi"/>
          <w:color w:val="FF0000"/>
        </w:rPr>
        <w:t xml:space="preserve"> </w:t>
      </w:r>
      <w:r w:rsidR="00F3780F">
        <w:rPr>
          <w:rFonts w:asciiTheme="minorHAnsi" w:eastAsiaTheme="minorEastAsia" w:hAnsiTheme="minorHAnsi"/>
          <w:color w:val="FF0000"/>
        </w:rPr>
        <w:t>T</w:t>
      </w:r>
      <w:r w:rsidR="00F3780F" w:rsidRPr="000B15EA">
        <w:rPr>
          <w:rFonts w:asciiTheme="minorHAnsi" w:eastAsiaTheme="minorEastAsia" w:hAnsiTheme="minorHAnsi"/>
          <w:color w:val="FF0000"/>
        </w:rPr>
        <w:t>he</w:t>
      </w:r>
      <w:r w:rsidRPr="000B15EA">
        <w:rPr>
          <w:rFonts w:asciiTheme="minorHAnsi" w:eastAsiaTheme="minorEastAsia" w:hAnsiTheme="minorHAnsi"/>
          <w:color w:val="FF0000"/>
        </w:rPr>
        <w:t xml:space="preserve"> equations above can be rearranged and solved as follows</w:t>
      </w:r>
    </w:p>
    <w:p w14:paraId="7AD169ED" w14:textId="77777777" w:rsidR="00F3780F" w:rsidRPr="000B15EA" w:rsidRDefault="00F3780F" w:rsidP="00624052">
      <w:pPr>
        <w:rPr>
          <w:rFonts w:asciiTheme="minorHAnsi" w:eastAsiaTheme="minorEastAsia" w:hAnsiTheme="minorHAnsi"/>
          <w:color w:val="FF0000"/>
        </w:rPr>
      </w:pPr>
    </w:p>
    <w:p w14:paraId="5A411C93" w14:textId="27F3CB7E" w:rsidR="00624052" w:rsidRPr="000B15EA" w:rsidRDefault="00624052" w:rsidP="00624052">
      <w:pPr>
        <w:rPr>
          <w:rFonts w:asciiTheme="minorHAnsi" w:eastAsiaTheme="minorEastAsia" w:hAnsiTheme="minorHAnsi"/>
          <w:color w:val="FF0000"/>
        </w:rPr>
      </w:pPr>
      <m:oMathPara>
        <m:oMath>
          <m:r>
            <w:rPr>
              <w:rFonts w:ascii="Cambria Math" w:eastAsiaTheme="minorEastAsia" w:hAnsi="Cambria Math"/>
              <w:color w:val="FF0000"/>
            </w:rPr>
            <m:t>l≥</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Tn</m:t>
                  </m:r>
                </m:e>
                <m:sub>
                  <m:r>
                    <w:rPr>
                      <w:rFonts w:ascii="Cambria Math" w:hAnsi="Cambria Math"/>
                      <w:color w:val="FF0000"/>
                    </w:rPr>
                    <m:t>τ</m:t>
                  </m:r>
                </m:sub>
              </m:sSub>
              <m:ctrlPr>
                <w:rPr>
                  <w:rFonts w:ascii="Cambria Math" w:eastAsiaTheme="minorEastAsia" w:hAnsi="Cambria Math"/>
                  <w:i/>
                  <w:color w:val="FF0000"/>
                </w:rPr>
              </m:ctrlPr>
            </m:num>
            <m:den>
              <m:r>
                <w:rPr>
                  <w:rFonts w:ascii="Cambria Math" w:eastAsiaTheme="minorEastAsia" w:hAnsi="Cambria Math"/>
                  <w:color w:val="FF0000"/>
                </w:rPr>
                <m:t>0.577</m:t>
              </m:r>
              <m:sSub>
                <m:sSubPr>
                  <m:ctrlPr>
                    <w:rPr>
                      <w:rFonts w:ascii="Cambria Math" w:eastAsiaTheme="minorEastAsia" w:hAnsi="Cambria Math"/>
                      <w:i/>
                      <w:color w:val="FF0000"/>
                    </w:rPr>
                  </m:ctrlPr>
                </m:sSubPr>
                <m:e>
                  <m:r>
                    <w:rPr>
                      <w:rFonts w:ascii="Cambria Math" w:eastAsiaTheme="minorEastAsia" w:hAnsi="Cambria Math"/>
                      <w:color w:val="FF0000"/>
                    </w:rPr>
                    <m:t>S</m:t>
                  </m:r>
                </m:e>
                <m:sub>
                  <m:r>
                    <w:rPr>
                      <w:rFonts w:ascii="Cambria Math" w:eastAsiaTheme="minorEastAsia" w:hAnsi="Cambria Math"/>
                      <w:color w:val="FF0000"/>
                    </w:rPr>
                    <m:t>y</m:t>
                  </m:r>
                </m:sub>
              </m:sSub>
              <m:r>
                <w:rPr>
                  <w:rFonts w:ascii="Cambria Math" w:eastAsiaTheme="minorEastAsia" w:hAnsi="Cambria Math"/>
                  <w:color w:val="FF0000"/>
                </w:rPr>
                <m:t>rw</m:t>
              </m:r>
            </m:den>
          </m:f>
          <m:r>
            <w:rPr>
              <w:rFonts w:ascii="Cambria Math" w:hAnsi="Cambria Math"/>
              <w:color w:val="FF0000"/>
            </w:rPr>
            <m:t xml:space="preserve">  ↔l≥ 0.197 in</m:t>
          </m:r>
        </m:oMath>
      </m:oMathPara>
    </w:p>
    <w:p w14:paraId="0EF2260C" w14:textId="08F8925A" w:rsidR="00624052" w:rsidRPr="001C7C7B" w:rsidRDefault="00624052" w:rsidP="00624052">
      <w:pPr>
        <w:rPr>
          <w:rFonts w:asciiTheme="minorHAnsi" w:eastAsiaTheme="minorEastAsia" w:hAnsiTheme="minorHAnsi"/>
          <w:color w:val="FF0000"/>
        </w:rPr>
      </w:pPr>
      <m:oMathPara>
        <m:oMath>
          <m:r>
            <w:rPr>
              <w:rFonts w:ascii="Cambria Math" w:eastAsiaTheme="minorEastAsia" w:hAnsi="Cambria Math"/>
              <w:color w:val="FF0000"/>
            </w:rPr>
            <w:lastRenderedPageBreak/>
            <m:t>l≥</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2Tn</m:t>
                  </m:r>
                </m:e>
                <m:sub>
                  <m:r>
                    <w:rPr>
                      <w:rFonts w:ascii="Cambria Math" w:hAnsi="Cambria Math"/>
                      <w:color w:val="FF0000"/>
                    </w:rPr>
                    <m:t>c</m:t>
                  </m:r>
                </m:sub>
              </m:sSub>
              <m:ctrlPr>
                <w:rPr>
                  <w:rFonts w:ascii="Cambria Math" w:eastAsiaTheme="minorEastAsia" w:hAnsi="Cambria Math"/>
                  <w:i/>
                  <w:color w:val="FF0000"/>
                </w:rPr>
              </m:ctrlPr>
            </m:num>
            <m:den>
              <m:sSub>
                <m:sSubPr>
                  <m:ctrlPr>
                    <w:rPr>
                      <w:rFonts w:ascii="Cambria Math" w:eastAsiaTheme="minorEastAsia" w:hAnsi="Cambria Math"/>
                      <w:i/>
                      <w:color w:val="FF0000"/>
                    </w:rPr>
                  </m:ctrlPr>
                </m:sSubPr>
                <m:e>
                  <m:r>
                    <w:rPr>
                      <w:rFonts w:ascii="Cambria Math" w:eastAsiaTheme="minorEastAsia" w:hAnsi="Cambria Math"/>
                      <w:color w:val="FF0000"/>
                    </w:rPr>
                    <m:t>S</m:t>
                  </m:r>
                </m:e>
                <m:sub>
                  <m:r>
                    <w:rPr>
                      <w:rFonts w:ascii="Cambria Math" w:eastAsiaTheme="minorEastAsia" w:hAnsi="Cambria Math"/>
                      <w:color w:val="FF0000"/>
                    </w:rPr>
                    <m:t>y</m:t>
                  </m:r>
                </m:sub>
              </m:sSub>
              <m:r>
                <w:rPr>
                  <w:rFonts w:ascii="Cambria Math" w:eastAsiaTheme="minorEastAsia" w:hAnsi="Cambria Math"/>
                  <w:color w:val="FF0000"/>
                </w:rPr>
                <m:t>rh</m:t>
              </m:r>
            </m:den>
          </m:f>
          <m:r>
            <w:rPr>
              <w:rFonts w:ascii="Cambria Math" w:hAnsi="Cambria Math"/>
              <w:color w:val="FF0000"/>
            </w:rPr>
            <m:t xml:space="preserve">   ↔l≥ </m:t>
          </m:r>
          <m:r>
            <w:rPr>
              <w:rFonts w:ascii="Cambria Math" w:eastAsiaTheme="minorEastAsia" w:hAnsi="Cambria Math"/>
              <w:color w:val="FF0000"/>
            </w:rPr>
            <m:t>0.228 in</m:t>
          </m:r>
        </m:oMath>
      </m:oMathPara>
    </w:p>
    <w:p w14:paraId="6636EB6B" w14:textId="77777777" w:rsidR="001C7C7B" w:rsidRPr="000B15EA" w:rsidRDefault="001C7C7B" w:rsidP="00624052">
      <w:pPr>
        <w:rPr>
          <w:rFonts w:asciiTheme="minorHAnsi" w:eastAsiaTheme="minorEastAsia" w:hAnsiTheme="minorHAnsi"/>
          <w:color w:val="FF0000"/>
        </w:rPr>
      </w:pPr>
    </w:p>
    <w:p w14:paraId="7AAA4A63" w14:textId="0DFD7859" w:rsidR="00624052" w:rsidRDefault="00624052" w:rsidP="00624052">
      <w:pPr>
        <w:rPr>
          <w:rFonts w:asciiTheme="minorHAnsi" w:eastAsiaTheme="minorEastAsia" w:hAnsiTheme="minorHAnsi"/>
          <w:color w:val="FF0000"/>
        </w:rPr>
      </w:pPr>
      <w:r w:rsidRPr="000B15EA">
        <w:rPr>
          <w:rFonts w:asciiTheme="minorHAnsi" w:eastAsiaTheme="minorEastAsia" w:hAnsiTheme="minorHAnsi"/>
          <w:color w:val="FF0000"/>
        </w:rPr>
        <w:t xml:space="preserve">To satisfy both inequalities let </w:t>
      </w:r>
      <m:oMath>
        <m:r>
          <w:rPr>
            <w:rFonts w:ascii="Cambria Math" w:hAnsi="Cambria Math"/>
            <w:color w:val="FF0000"/>
          </w:rPr>
          <m:t>l≥</m:t>
        </m:r>
        <m:r>
          <w:rPr>
            <w:rFonts w:ascii="Cambria Math" w:eastAsiaTheme="minorEastAsia" w:hAnsi="Cambria Math"/>
            <w:color w:val="FF0000"/>
          </w:rPr>
          <m:t>0.228 in</m:t>
        </m:r>
      </m:oMath>
      <w:r w:rsidRPr="000B15EA">
        <w:rPr>
          <w:rFonts w:asciiTheme="minorHAnsi" w:eastAsiaTheme="minorEastAsia" w:hAnsiTheme="minorHAnsi"/>
          <w:color w:val="FF0000"/>
        </w:rPr>
        <w:t xml:space="preserve">. Hence the final dimensions and the strength of the key on the input shaft </w:t>
      </w:r>
      <w:r w:rsidR="00390280" w:rsidRPr="000B15EA">
        <w:rPr>
          <w:rFonts w:asciiTheme="minorHAnsi" w:eastAsiaTheme="minorEastAsia" w:hAnsiTheme="minorHAnsi"/>
          <w:color w:val="FF0000"/>
        </w:rPr>
        <w:t>are</w:t>
      </w:r>
      <w:r w:rsidR="00390280">
        <w:rPr>
          <w:rFonts w:asciiTheme="minorHAnsi" w:eastAsiaTheme="minorEastAsia" w:hAnsiTheme="minorHAnsi"/>
          <w:color w:val="FF0000"/>
        </w:rPr>
        <w:t>:</w:t>
      </w:r>
      <w:r w:rsidR="004D055D">
        <w:rPr>
          <w:rFonts w:asciiTheme="minorHAnsi" w:eastAsiaTheme="minorEastAsia" w:hAnsiTheme="minorHAnsi"/>
          <w:color w:val="FF0000"/>
        </w:rPr>
        <w:t xml:space="preserve"> (corresponding to McMaster Part # </w:t>
      </w:r>
      <w:r w:rsidR="004D055D" w:rsidRPr="004D055D">
        <w:rPr>
          <w:rFonts w:asciiTheme="minorHAnsi" w:eastAsiaTheme="minorEastAsia" w:hAnsiTheme="minorHAnsi"/>
          <w:color w:val="FF0000"/>
        </w:rPr>
        <w:t>98870A090</w:t>
      </w:r>
      <w:r w:rsidR="004D055D">
        <w:rPr>
          <w:rFonts w:asciiTheme="minorHAnsi" w:eastAsiaTheme="minorEastAsia" w:hAnsiTheme="minorHAnsi"/>
          <w:color w:val="FF0000"/>
        </w:rPr>
        <w:t>)</w:t>
      </w:r>
    </w:p>
    <w:p w14:paraId="25A6CAEE" w14:textId="77777777" w:rsidR="00390280" w:rsidRPr="000B15EA" w:rsidRDefault="00390280" w:rsidP="00624052">
      <w:pPr>
        <w:rPr>
          <w:rFonts w:asciiTheme="minorHAnsi" w:eastAsiaTheme="minorEastAsia" w:hAnsiTheme="minorHAnsi"/>
          <w:color w:val="FF0000"/>
        </w:rPr>
      </w:pPr>
    </w:p>
    <w:p w14:paraId="3E1E8FE0" w14:textId="77777777" w:rsidR="00624052" w:rsidRPr="004D055D" w:rsidRDefault="00624052" w:rsidP="00311430">
      <w:pPr>
        <w:rPr>
          <w:rFonts w:asciiTheme="minorHAnsi" w:eastAsiaTheme="minorEastAsia" w:hAnsiTheme="minorHAnsi"/>
          <w:color w:val="FF0000"/>
        </w:rPr>
      </w:pPr>
      <m:oMathPara>
        <m:oMath>
          <m:r>
            <w:rPr>
              <w:rFonts w:ascii="Cambria Math" w:eastAsiaTheme="minorEastAsia" w:hAnsi="Cambria Math"/>
              <w:color w:val="FF0000"/>
            </w:rPr>
            <m:t>w=0.125 in, h=0.125 in, l=0.25 in</m:t>
          </m:r>
        </m:oMath>
      </m:oMathPara>
    </w:p>
    <w:p w14:paraId="1A53D7D0" w14:textId="77777777" w:rsidR="00E97FA8" w:rsidRDefault="00E97FA8" w:rsidP="00311430">
      <w:pPr>
        <w:rPr>
          <w:rFonts w:asciiTheme="minorHAnsi" w:eastAsiaTheme="minorEastAsia" w:hAnsiTheme="minorHAnsi"/>
          <w:color w:val="FF0000"/>
        </w:rPr>
      </w:pPr>
    </w:p>
    <w:p w14:paraId="5B5C6CDF" w14:textId="77777777" w:rsidR="00E97FA8" w:rsidRDefault="00E97FA8" w:rsidP="00311430">
      <w:pPr>
        <w:rPr>
          <w:rFonts w:asciiTheme="minorHAnsi" w:eastAsiaTheme="minorEastAsia" w:hAnsiTheme="minorHAnsi"/>
          <w:b/>
          <w:bCs/>
          <w:color w:val="FF0000"/>
        </w:rPr>
      </w:pPr>
      <w:r w:rsidRPr="00E97FA8">
        <w:rPr>
          <w:rFonts w:asciiTheme="minorHAnsi" w:eastAsiaTheme="minorEastAsia" w:hAnsiTheme="minorHAnsi"/>
          <w:b/>
          <w:bCs/>
          <w:color w:val="FF0000"/>
        </w:rPr>
        <w:t>Bearing Design</w:t>
      </w:r>
    </w:p>
    <w:p w14:paraId="2F328199" w14:textId="77777777" w:rsidR="00851261" w:rsidRDefault="00851261" w:rsidP="00311430">
      <w:pPr>
        <w:rPr>
          <w:rFonts w:asciiTheme="minorHAnsi" w:eastAsiaTheme="minorEastAsia" w:hAnsiTheme="minorHAnsi"/>
          <w:b/>
          <w:bCs/>
          <w:color w:val="FF0000"/>
        </w:rPr>
      </w:pPr>
    </w:p>
    <w:p w14:paraId="000C0F35" w14:textId="16AC2D1F" w:rsidR="00851261" w:rsidRPr="00851261" w:rsidRDefault="0039369F" w:rsidP="00311430">
      <w:pPr>
        <w:rPr>
          <w:rFonts w:asciiTheme="minorHAnsi" w:eastAsiaTheme="minorEastAsia" w:hAnsiTheme="minorHAnsi"/>
          <w:color w:val="FF0000"/>
        </w:rPr>
      </w:pPr>
      <w:r w:rsidRPr="00851261">
        <w:rPr>
          <w:rFonts w:asciiTheme="minorHAnsi" w:eastAsiaTheme="minorEastAsia" w:hAnsiTheme="minorHAnsi"/>
          <w:color w:val="FF0000"/>
        </w:rPr>
        <w:t>To</w:t>
      </w:r>
      <w:r w:rsidR="00851261" w:rsidRPr="00851261">
        <w:rPr>
          <w:rFonts w:asciiTheme="minorHAnsi" w:eastAsiaTheme="minorEastAsia" w:hAnsiTheme="minorHAnsi"/>
          <w:color w:val="FF0000"/>
        </w:rPr>
        <w:t xml:space="preserve"> enhance the safety of the shaft by keeping the gear in place, the design will house a bearing on the shaft.</w:t>
      </w:r>
      <w:r w:rsidR="00851261">
        <w:rPr>
          <w:rFonts w:asciiTheme="minorHAnsi" w:eastAsiaTheme="minorEastAsia" w:hAnsiTheme="minorHAnsi"/>
          <w:color w:val="FF0000"/>
        </w:rPr>
        <w:t xml:space="preserve"> </w:t>
      </w:r>
      <w:r w:rsidR="00052FCE">
        <w:rPr>
          <w:rFonts w:asciiTheme="minorHAnsi" w:eastAsiaTheme="minorEastAsia" w:hAnsiTheme="minorHAnsi"/>
          <w:color w:val="FF0000"/>
        </w:rPr>
        <w:t xml:space="preserve">Using the bearing reaction forces and the design equation below, </w:t>
      </w:r>
      <w:r w:rsidR="008705CD">
        <w:rPr>
          <w:rFonts w:asciiTheme="minorHAnsi" w:eastAsiaTheme="minorEastAsia" w:hAnsiTheme="minorHAnsi"/>
          <w:color w:val="FF0000"/>
        </w:rPr>
        <w:t>we can design a ball bearing for a given reliability, design life, and catalog life to find the catalog load.</w:t>
      </w:r>
    </w:p>
    <w:p w14:paraId="5D18014B" w14:textId="77777777" w:rsidR="00E64E55" w:rsidRDefault="00E64E55" w:rsidP="00311430">
      <w:pPr>
        <w:rPr>
          <w:rFonts w:asciiTheme="minorHAnsi" w:eastAsiaTheme="minorEastAsia" w:hAnsiTheme="minorHAnsi"/>
          <w:b/>
          <w:bCs/>
          <w:color w:val="FF0000"/>
        </w:rPr>
      </w:pPr>
    </w:p>
    <w:p w14:paraId="150B5604" w14:textId="77777777" w:rsidR="00742678" w:rsidRPr="00742678" w:rsidRDefault="00000000" w:rsidP="00742678">
      <w:pPr>
        <w:rPr>
          <w:rFonts w:asciiTheme="minorHAnsi" w:eastAsiaTheme="minorEastAsia" w:hAnsiTheme="minorHAnsi"/>
          <w:color w:val="FF0000"/>
        </w:rPr>
      </w:pPr>
      <m:oMathPara>
        <m:oMath>
          <m:sSub>
            <m:sSubPr>
              <m:ctrlPr>
                <w:rPr>
                  <w:rFonts w:ascii="Cambria Math" w:eastAsiaTheme="minorEastAsia" w:hAnsi="Cambria Math"/>
                  <w:color w:val="FF0000"/>
                </w:rPr>
              </m:ctrlPr>
            </m:sSubPr>
            <m:e>
              <m:r>
                <w:rPr>
                  <w:rFonts w:ascii="Cambria Math" w:eastAsiaTheme="minorEastAsia" w:hAnsi="Cambria Math"/>
                  <w:color w:val="FF0000"/>
                </w:rPr>
                <m:t>a</m:t>
              </m:r>
            </m:e>
            <m:sub>
              <m:r>
                <m:rPr>
                  <m:sty m:val="p"/>
                </m:rPr>
                <w:rPr>
                  <w:rFonts w:ascii="Cambria Math" w:eastAsiaTheme="minorEastAsia" w:hAnsi="Cambria Math"/>
                  <w:color w:val="FF0000"/>
                </w:rPr>
                <m:t>1</m:t>
              </m:r>
            </m:sub>
          </m:sSub>
          <m:d>
            <m:dPr>
              <m:ctrlPr>
                <w:rPr>
                  <w:rFonts w:ascii="Cambria Math" w:eastAsiaTheme="minorEastAsia" w:hAnsi="Cambria Math"/>
                  <w:color w:val="FF0000"/>
                </w:rPr>
              </m:ctrlPr>
            </m:dPr>
            <m:e>
              <m:sSub>
                <m:sSubPr>
                  <m:ctrlPr>
                    <w:rPr>
                      <w:rFonts w:ascii="Cambria Math" w:eastAsiaTheme="minorEastAsia" w:hAnsi="Cambria Math"/>
                      <w:color w:val="FF0000"/>
                    </w:rPr>
                  </m:ctrlPr>
                </m:sSubPr>
                <m:e>
                  <m:r>
                    <w:rPr>
                      <w:rFonts w:ascii="Cambria Math" w:eastAsiaTheme="minorEastAsia" w:hAnsi="Cambria Math"/>
                      <w:color w:val="FF0000"/>
                    </w:rPr>
                    <m:t>C</m:t>
                  </m:r>
                </m:e>
                <m:sub>
                  <m:r>
                    <m:rPr>
                      <m:sty m:val="p"/>
                    </m:rPr>
                    <w:rPr>
                      <w:rFonts w:ascii="Cambria Math" w:eastAsiaTheme="minorEastAsia" w:hAnsi="Cambria Math"/>
                      <w:color w:val="FF0000"/>
                    </w:rPr>
                    <m:t>10</m:t>
                  </m:r>
                </m:sub>
              </m:sSub>
            </m:e>
          </m:d>
          <m:sSup>
            <m:sSupPr>
              <m:ctrlPr>
                <w:rPr>
                  <w:rFonts w:ascii="Cambria Math" w:eastAsiaTheme="minorEastAsia" w:hAnsi="Cambria Math"/>
                  <w:color w:val="FF0000"/>
                </w:rPr>
              </m:ctrlPr>
            </m:sSupPr>
            <m:e>
              <m:d>
                <m:dPr>
                  <m:ctrlPr>
                    <w:rPr>
                      <w:rFonts w:ascii="Cambria Math" w:eastAsiaTheme="minorEastAsia" w:hAnsi="Cambria Math"/>
                      <w:color w:val="FF0000"/>
                    </w:rPr>
                  </m:ctrlPr>
                </m:dPr>
                <m:e>
                  <m:sSub>
                    <m:sSubPr>
                      <m:ctrlPr>
                        <w:rPr>
                          <w:rFonts w:ascii="Cambria Math" w:eastAsiaTheme="minorEastAsia" w:hAnsi="Cambria Math"/>
                          <w:color w:val="FF0000"/>
                        </w:rPr>
                      </m:ctrlPr>
                    </m:sSubPr>
                    <m:e>
                      <m:r>
                        <w:rPr>
                          <w:rFonts w:ascii="Cambria Math" w:eastAsiaTheme="minorEastAsia" w:hAnsi="Cambria Math"/>
                          <w:color w:val="FF0000"/>
                        </w:rPr>
                        <m:t>L</m:t>
                      </m:r>
                    </m:e>
                    <m:sub>
                      <m:r>
                        <m:rPr>
                          <m:sty m:val="p"/>
                        </m:rPr>
                        <w:rPr>
                          <w:rFonts w:ascii="Cambria Math" w:eastAsiaTheme="minorEastAsia" w:hAnsi="Cambria Math"/>
                          <w:color w:val="FF0000"/>
                        </w:rPr>
                        <m:t>10</m:t>
                      </m:r>
                    </m:sub>
                  </m:sSub>
                </m:e>
              </m:d>
            </m:e>
            <m:sup>
              <m:f>
                <m:fPr>
                  <m:ctrlPr>
                    <w:rPr>
                      <w:rFonts w:ascii="Cambria Math" w:eastAsiaTheme="minorEastAsia" w:hAnsi="Cambria Math"/>
                      <w:color w:val="FF0000"/>
                    </w:rPr>
                  </m:ctrlPr>
                </m:fPr>
                <m:num>
                  <m:r>
                    <m:rPr>
                      <m:sty m:val="p"/>
                    </m:rPr>
                    <w:rPr>
                      <w:rFonts w:ascii="Cambria Math" w:eastAsiaTheme="minorEastAsia" w:hAnsi="Cambria Math"/>
                      <w:color w:val="FF0000"/>
                    </w:rPr>
                    <m:t>1</m:t>
                  </m:r>
                </m:num>
                <m:den>
                  <m:r>
                    <w:rPr>
                      <w:rFonts w:ascii="Cambria Math" w:eastAsiaTheme="minorEastAsia" w:hAnsi="Cambria Math"/>
                      <w:color w:val="FF0000"/>
                    </w:rPr>
                    <m:t>a</m:t>
                  </m:r>
                </m:den>
              </m:f>
            </m:sup>
          </m:sSup>
          <m:r>
            <m:rPr>
              <m:sty m:val="p"/>
            </m:rPr>
            <w:rPr>
              <w:rFonts w:ascii="Cambria Math" w:eastAsiaTheme="minorEastAsia" w:hAnsi="Cambria Math"/>
              <w:color w:val="FF0000"/>
            </w:rPr>
            <m:t>=(</m:t>
          </m:r>
          <m:sSub>
            <m:sSubPr>
              <m:ctrlPr>
                <w:rPr>
                  <w:rFonts w:ascii="Cambria Math" w:eastAsiaTheme="minorEastAsia" w:hAnsi="Cambria Math"/>
                  <w:color w:val="FF0000"/>
                </w:rPr>
              </m:ctrlPr>
            </m:sSubPr>
            <m:e>
              <m:r>
                <w:rPr>
                  <w:rFonts w:ascii="Cambria Math" w:eastAsiaTheme="minorEastAsia" w:hAnsi="Cambria Math"/>
                  <w:color w:val="FF0000"/>
                </w:rPr>
                <m:t>F</m:t>
              </m:r>
            </m:e>
            <m:sub>
              <m:r>
                <w:rPr>
                  <w:rFonts w:ascii="Cambria Math" w:eastAsiaTheme="minorEastAsia" w:hAnsi="Cambria Math"/>
                  <w:color w:val="FF0000"/>
                </w:rPr>
                <m:t>D</m:t>
              </m:r>
            </m:sub>
          </m:sSub>
          <m:r>
            <m:rPr>
              <m:sty m:val="p"/>
            </m:rPr>
            <w:rPr>
              <w:rFonts w:ascii="Cambria Math" w:eastAsiaTheme="minorEastAsia" w:hAnsi="Cambria Math"/>
              <w:color w:val="FF0000"/>
            </w:rPr>
            <m:t>)</m:t>
          </m:r>
          <m:sSup>
            <m:sSupPr>
              <m:ctrlPr>
                <w:rPr>
                  <w:rFonts w:ascii="Cambria Math" w:eastAsiaTheme="minorEastAsia" w:hAnsi="Cambria Math"/>
                  <w:color w:val="FF0000"/>
                </w:rPr>
              </m:ctrlPr>
            </m:sSupPr>
            <m:e>
              <m:r>
                <m:rPr>
                  <m:sty m:val="p"/>
                </m:rPr>
                <w:rPr>
                  <w:rFonts w:ascii="Cambria Math" w:eastAsiaTheme="minorEastAsia" w:hAnsi="Cambria Math"/>
                  <w:color w:val="FF0000"/>
                </w:rPr>
                <m:t>(</m:t>
              </m:r>
              <m:sSub>
                <m:sSubPr>
                  <m:ctrlPr>
                    <w:rPr>
                      <w:rFonts w:ascii="Cambria Math" w:eastAsiaTheme="minorEastAsia" w:hAnsi="Cambria Math"/>
                      <w:color w:val="FF0000"/>
                    </w:rPr>
                  </m:ctrlPr>
                </m:sSubPr>
                <m:e>
                  <m:r>
                    <w:rPr>
                      <w:rFonts w:ascii="Cambria Math" w:eastAsiaTheme="minorEastAsia" w:hAnsi="Cambria Math"/>
                      <w:color w:val="FF0000"/>
                    </w:rPr>
                    <m:t>L</m:t>
                  </m:r>
                </m:e>
                <m:sub>
                  <m:r>
                    <w:rPr>
                      <w:rFonts w:ascii="Cambria Math" w:eastAsiaTheme="minorEastAsia" w:hAnsi="Cambria Math"/>
                      <w:color w:val="FF0000"/>
                    </w:rPr>
                    <m:t>D</m:t>
                  </m:r>
                </m:sub>
              </m:sSub>
              <m:r>
                <m:rPr>
                  <m:sty m:val="p"/>
                </m:rPr>
                <w:rPr>
                  <w:rFonts w:ascii="Cambria Math" w:eastAsiaTheme="minorEastAsia" w:hAnsi="Cambria Math"/>
                  <w:color w:val="FF0000"/>
                </w:rPr>
                <m:t>)</m:t>
              </m:r>
            </m:e>
            <m:sup>
              <m:f>
                <m:fPr>
                  <m:ctrlPr>
                    <w:rPr>
                      <w:rFonts w:ascii="Cambria Math" w:eastAsiaTheme="minorEastAsia" w:hAnsi="Cambria Math"/>
                      <w:color w:val="FF0000"/>
                    </w:rPr>
                  </m:ctrlPr>
                </m:fPr>
                <m:num>
                  <m:r>
                    <m:rPr>
                      <m:sty m:val="p"/>
                    </m:rPr>
                    <w:rPr>
                      <w:rFonts w:ascii="Cambria Math" w:eastAsiaTheme="minorEastAsia" w:hAnsi="Cambria Math"/>
                      <w:color w:val="FF0000"/>
                    </w:rPr>
                    <m:t>1</m:t>
                  </m:r>
                </m:num>
                <m:den>
                  <m:r>
                    <w:rPr>
                      <w:rFonts w:ascii="Cambria Math" w:eastAsiaTheme="minorEastAsia" w:hAnsi="Cambria Math"/>
                      <w:color w:val="FF0000"/>
                    </w:rPr>
                    <m:t>a</m:t>
                  </m:r>
                </m:den>
              </m:f>
            </m:sup>
          </m:sSup>
        </m:oMath>
      </m:oMathPara>
    </w:p>
    <w:p w14:paraId="6EEF8379" w14:textId="77777777" w:rsidR="00742678" w:rsidRPr="00742678" w:rsidRDefault="00742678" w:rsidP="00742678">
      <w:pPr>
        <w:rPr>
          <w:rFonts w:asciiTheme="minorHAnsi" w:eastAsiaTheme="minorEastAsia" w:hAnsiTheme="minorHAnsi"/>
          <w:color w:val="FF0000"/>
        </w:rPr>
      </w:pPr>
    </w:p>
    <w:p w14:paraId="75939AFF" w14:textId="77777777" w:rsidR="00742678" w:rsidRPr="00742678" w:rsidRDefault="00742678" w:rsidP="00742678">
      <w:pPr>
        <w:rPr>
          <w:rFonts w:asciiTheme="minorHAnsi" w:eastAsiaTheme="minorEastAsia" w:hAnsiTheme="minorHAnsi"/>
          <w:color w:val="FF0000"/>
        </w:rPr>
      </w:pPr>
      <w:r w:rsidRPr="00742678">
        <w:rPr>
          <w:rFonts w:asciiTheme="minorHAnsi" w:eastAsiaTheme="minorEastAsia" w:hAnsiTheme="minorHAnsi"/>
          <w:color w:val="FF0000"/>
        </w:rPr>
        <w:t xml:space="preserve">Given a reliability of 90%, </w:t>
      </w:r>
      <m:oMath>
        <m:sSub>
          <m:sSubPr>
            <m:ctrlPr>
              <w:rPr>
                <w:rFonts w:ascii="Cambria Math" w:eastAsiaTheme="minorEastAsia" w:hAnsi="Cambria Math"/>
                <w:color w:val="FF0000"/>
              </w:rPr>
            </m:ctrlPr>
          </m:sSubPr>
          <m:e>
            <m:r>
              <w:rPr>
                <w:rFonts w:ascii="Cambria Math" w:eastAsiaTheme="minorEastAsia" w:hAnsi="Cambria Math"/>
                <w:color w:val="FF0000"/>
              </w:rPr>
              <m:t>a</m:t>
            </m:r>
          </m:e>
          <m:sub>
            <m:r>
              <m:rPr>
                <m:sty m:val="p"/>
              </m:rPr>
              <w:rPr>
                <w:rFonts w:ascii="Cambria Math" w:eastAsiaTheme="minorEastAsia" w:hAnsi="Cambria Math"/>
                <w:color w:val="FF0000"/>
              </w:rPr>
              <m:t>1</m:t>
            </m:r>
          </m:sub>
        </m:sSub>
        <m:r>
          <m:rPr>
            <m:sty m:val="p"/>
          </m:rPr>
          <w:rPr>
            <w:rFonts w:ascii="Cambria Math" w:eastAsiaTheme="minorEastAsia" w:hAnsi="Cambria Math"/>
            <w:color w:val="FF0000"/>
          </w:rPr>
          <m:t>=1</m:t>
        </m:r>
      </m:oMath>
      <w:r w:rsidRPr="00742678">
        <w:rPr>
          <w:rFonts w:asciiTheme="minorHAnsi" w:eastAsiaTheme="minorEastAsia" w:hAnsiTheme="minorHAnsi"/>
          <w:color w:val="FF0000"/>
        </w:rPr>
        <w:t xml:space="preserve">, the design life </w:t>
      </w:r>
      <m:oMath>
        <m:sSub>
          <m:sSubPr>
            <m:ctrlPr>
              <w:rPr>
                <w:rFonts w:ascii="Cambria Math" w:eastAsiaTheme="minorEastAsia" w:hAnsi="Cambria Math"/>
                <w:color w:val="FF0000"/>
              </w:rPr>
            </m:ctrlPr>
          </m:sSubPr>
          <m:e>
            <m:r>
              <w:rPr>
                <w:rFonts w:ascii="Cambria Math" w:eastAsiaTheme="minorEastAsia" w:hAnsi="Cambria Math"/>
                <w:color w:val="FF0000"/>
              </w:rPr>
              <m:t>L</m:t>
            </m:r>
          </m:e>
          <m:sub>
            <m:r>
              <w:rPr>
                <w:rFonts w:ascii="Cambria Math" w:eastAsiaTheme="minorEastAsia" w:hAnsi="Cambria Math"/>
                <w:color w:val="FF0000"/>
              </w:rPr>
              <m:t>D</m:t>
            </m:r>
          </m:sub>
        </m:sSub>
        <m:r>
          <m:rPr>
            <m:sty m:val="p"/>
          </m:rPr>
          <w:rPr>
            <w:rFonts w:ascii="Cambria Math" w:eastAsiaTheme="minorEastAsia" w:hAnsi="Cambria Math"/>
            <w:color w:val="FF0000"/>
          </w:rPr>
          <m:t xml:space="preserve">=15000 </m:t>
        </m:r>
        <m:r>
          <w:rPr>
            <w:rFonts w:ascii="Cambria Math" w:eastAsiaTheme="minorEastAsia" w:hAnsi="Cambria Math"/>
            <w:color w:val="FF0000"/>
          </w:rPr>
          <m:t>hrs</m:t>
        </m:r>
      </m:oMath>
      <w:r w:rsidRPr="00742678">
        <w:rPr>
          <w:rFonts w:asciiTheme="minorHAnsi" w:eastAsiaTheme="minorEastAsia" w:hAnsiTheme="minorHAnsi"/>
          <w:color w:val="FF0000"/>
        </w:rPr>
        <w:t xml:space="preserve">, assume catalog life of </w:t>
      </w:r>
      <m:oMath>
        <m:sSup>
          <m:sSupPr>
            <m:ctrlPr>
              <w:rPr>
                <w:rFonts w:ascii="Cambria Math" w:eastAsiaTheme="minorEastAsia" w:hAnsi="Cambria Math"/>
                <w:color w:val="FF0000"/>
              </w:rPr>
            </m:ctrlPr>
          </m:sSupPr>
          <m:e>
            <m:r>
              <m:rPr>
                <m:sty m:val="p"/>
              </m:rPr>
              <w:rPr>
                <w:rFonts w:ascii="Cambria Math" w:eastAsiaTheme="minorEastAsia" w:hAnsi="Cambria Math"/>
                <w:color w:val="FF0000"/>
              </w:rPr>
              <m:t>10</m:t>
            </m:r>
          </m:e>
          <m:sup>
            <m:r>
              <m:rPr>
                <m:sty m:val="p"/>
              </m:rPr>
              <w:rPr>
                <w:rFonts w:ascii="Cambria Math" w:eastAsiaTheme="minorEastAsia" w:hAnsi="Cambria Math"/>
                <w:color w:val="FF0000"/>
              </w:rPr>
              <m:t>6</m:t>
            </m:r>
          </m:sup>
        </m:sSup>
      </m:oMath>
      <w:r w:rsidRPr="00742678">
        <w:rPr>
          <w:rFonts w:asciiTheme="minorHAnsi" w:eastAsiaTheme="minorEastAsia" w:hAnsiTheme="minorHAnsi"/>
          <w:color w:val="FF0000"/>
        </w:rPr>
        <w:t xml:space="preserve">, and </w:t>
      </w:r>
      <m:oMath>
        <m:r>
          <w:rPr>
            <w:rFonts w:ascii="Cambria Math" w:eastAsiaTheme="minorEastAsia" w:hAnsi="Cambria Math"/>
            <w:color w:val="FF0000"/>
          </w:rPr>
          <m:t>a</m:t>
        </m:r>
        <m:r>
          <m:rPr>
            <m:sty m:val="p"/>
          </m:rPr>
          <w:rPr>
            <w:rFonts w:ascii="Cambria Math" w:eastAsiaTheme="minorEastAsia" w:hAnsi="Cambria Math"/>
            <w:color w:val="FF0000"/>
          </w:rPr>
          <m:t>=3</m:t>
        </m:r>
      </m:oMath>
      <w:r w:rsidRPr="00742678">
        <w:rPr>
          <w:rFonts w:asciiTheme="minorHAnsi" w:eastAsiaTheme="minorEastAsia" w:hAnsiTheme="minorHAnsi"/>
          <w:color w:val="FF0000"/>
        </w:rPr>
        <w:t xml:space="preserve"> for ball bearings, we can calculate the design load based on the bearing reaction forces we calculated for the input shaft.</w:t>
      </w:r>
    </w:p>
    <w:p w14:paraId="3AAE2FBC" w14:textId="77777777" w:rsidR="00742678" w:rsidRPr="00742678" w:rsidRDefault="00742678" w:rsidP="00742678">
      <w:pPr>
        <w:rPr>
          <w:rFonts w:asciiTheme="minorHAnsi" w:eastAsiaTheme="minorEastAsia" w:hAnsiTheme="minorHAnsi"/>
          <w:color w:val="FF0000"/>
        </w:rPr>
      </w:pPr>
    </w:p>
    <w:p w14:paraId="476A05F4" w14:textId="0468CA7A" w:rsidR="00742678" w:rsidRPr="00742678" w:rsidRDefault="00000000" w:rsidP="00742678">
      <w:pPr>
        <w:rPr>
          <w:rFonts w:asciiTheme="minorHAnsi" w:eastAsiaTheme="minorEastAsia" w:hAnsiTheme="minorHAnsi"/>
          <w:color w:val="FF0000"/>
        </w:rPr>
      </w:pPr>
      <m:oMathPara>
        <m:oMath>
          <m:sSub>
            <m:sSubPr>
              <m:ctrlPr>
                <w:rPr>
                  <w:rFonts w:ascii="Cambria Math" w:eastAsiaTheme="minorEastAsia" w:hAnsi="Cambria Math"/>
                  <w:color w:val="FF0000"/>
                </w:rPr>
              </m:ctrlPr>
            </m:sSubPr>
            <m:e>
              <m:r>
                <w:rPr>
                  <w:rFonts w:ascii="Cambria Math" w:eastAsiaTheme="minorEastAsia" w:hAnsi="Cambria Math"/>
                  <w:color w:val="FF0000"/>
                </w:rPr>
                <m:t>R</m:t>
              </m:r>
            </m:e>
            <m:sub>
              <m:r>
                <w:rPr>
                  <w:rFonts w:ascii="Cambria Math" w:eastAsiaTheme="minorEastAsia" w:hAnsi="Cambria Math"/>
                  <w:color w:val="FF0000"/>
                </w:rPr>
                <m:t>B</m:t>
              </m:r>
              <m:r>
                <m:rPr>
                  <m:sty m:val="p"/>
                </m:rPr>
                <w:rPr>
                  <w:rFonts w:ascii="Cambria Math" w:eastAsiaTheme="minorEastAsia" w:hAnsi="Cambria Math"/>
                  <w:color w:val="FF0000"/>
                </w:rPr>
                <m:t>1</m:t>
              </m:r>
            </m:sub>
          </m:sSub>
          <m:r>
            <m:rPr>
              <m:sty m:val="p"/>
            </m:rPr>
            <w:rPr>
              <w:rFonts w:ascii="Cambria Math" w:eastAsiaTheme="minorEastAsia" w:hAnsi="Cambria Math"/>
              <w:color w:val="FF0000"/>
            </w:rPr>
            <m:t>=</m:t>
          </m:r>
          <m:rad>
            <m:radPr>
              <m:degHide m:val="1"/>
              <m:ctrlPr>
                <w:rPr>
                  <w:rFonts w:ascii="Cambria Math" w:eastAsiaTheme="minorEastAsia" w:hAnsi="Cambria Math"/>
                  <w:color w:val="FF0000"/>
                </w:rPr>
              </m:ctrlPr>
            </m:radPr>
            <m:deg/>
            <m:e>
              <m:sSup>
                <m:sSupPr>
                  <m:ctrlPr>
                    <w:rPr>
                      <w:rFonts w:ascii="Cambria Math" w:eastAsiaTheme="minorEastAsia" w:hAnsi="Cambria Math"/>
                      <w:color w:val="FF0000"/>
                    </w:rPr>
                  </m:ctrlPr>
                </m:sSupPr>
                <m:e>
                  <m:sSub>
                    <m:sSubPr>
                      <m:ctrlPr>
                        <w:rPr>
                          <w:rFonts w:ascii="Cambria Math" w:eastAsiaTheme="minorEastAsia" w:hAnsi="Cambria Math"/>
                          <w:color w:val="FF0000"/>
                        </w:rPr>
                      </m:ctrlPr>
                    </m:sSubPr>
                    <m:e>
                      <m:r>
                        <m:rPr>
                          <m:sty m:val="p"/>
                        </m:rPr>
                        <w:rPr>
                          <w:rFonts w:ascii="Cambria Math" w:eastAsiaTheme="minorEastAsia" w:hAnsi="Cambria Math"/>
                          <w:color w:val="FF0000"/>
                        </w:rPr>
                        <m:t>(</m:t>
                      </m:r>
                      <m:r>
                        <w:rPr>
                          <w:rFonts w:ascii="Cambria Math" w:eastAsiaTheme="minorEastAsia" w:hAnsi="Cambria Math"/>
                          <w:color w:val="FF0000"/>
                        </w:rPr>
                        <m:t>R</m:t>
                      </m:r>
                    </m:e>
                    <m:sub>
                      <m:r>
                        <w:rPr>
                          <w:rFonts w:ascii="Cambria Math" w:eastAsiaTheme="minorEastAsia" w:hAnsi="Cambria Math"/>
                          <w:color w:val="FF0000"/>
                        </w:rPr>
                        <m:t>B</m:t>
                      </m:r>
                      <m:r>
                        <m:rPr>
                          <m:sty m:val="p"/>
                        </m:rPr>
                        <w:rPr>
                          <w:rFonts w:ascii="Cambria Math" w:eastAsiaTheme="minorEastAsia" w:hAnsi="Cambria Math"/>
                          <w:color w:val="FF0000"/>
                        </w:rPr>
                        <m:t>1,</m:t>
                      </m:r>
                      <m:r>
                        <w:rPr>
                          <w:rFonts w:ascii="Cambria Math" w:eastAsiaTheme="minorEastAsia" w:hAnsi="Cambria Math"/>
                          <w:color w:val="FF0000"/>
                        </w:rPr>
                        <m:t>y</m:t>
                      </m:r>
                    </m:sub>
                  </m:sSub>
                  <m:r>
                    <m:rPr>
                      <m:sty m:val="p"/>
                    </m:rPr>
                    <w:rPr>
                      <w:rFonts w:ascii="Cambria Math" w:eastAsiaTheme="minorEastAsia" w:hAnsi="Cambria Math"/>
                      <w:color w:val="FF0000"/>
                    </w:rPr>
                    <m:t>)</m:t>
                  </m:r>
                </m:e>
                <m:sup>
                  <m:r>
                    <m:rPr>
                      <m:sty m:val="p"/>
                    </m:rPr>
                    <w:rPr>
                      <w:rFonts w:ascii="Cambria Math" w:eastAsiaTheme="minorEastAsia" w:hAnsi="Cambria Math"/>
                      <w:color w:val="FF0000"/>
                    </w:rPr>
                    <m:t>2</m:t>
                  </m:r>
                </m:sup>
              </m:sSup>
              <m:r>
                <m:rPr>
                  <m:sty m:val="p"/>
                </m:rPr>
                <w:rPr>
                  <w:rFonts w:ascii="Cambria Math" w:eastAsiaTheme="minorEastAsia" w:hAnsi="Cambria Math"/>
                  <w:color w:val="FF0000"/>
                </w:rPr>
                <m:t>+</m:t>
              </m:r>
              <m:sSup>
                <m:sSupPr>
                  <m:ctrlPr>
                    <w:rPr>
                      <w:rFonts w:ascii="Cambria Math" w:eastAsiaTheme="minorEastAsia" w:hAnsi="Cambria Math"/>
                      <w:color w:val="FF0000"/>
                    </w:rPr>
                  </m:ctrlPr>
                </m:sSupPr>
                <m:e>
                  <m:sSub>
                    <m:sSubPr>
                      <m:ctrlPr>
                        <w:rPr>
                          <w:rFonts w:ascii="Cambria Math" w:eastAsiaTheme="minorEastAsia" w:hAnsi="Cambria Math"/>
                          <w:color w:val="FF0000"/>
                        </w:rPr>
                      </m:ctrlPr>
                    </m:sSubPr>
                    <m:e>
                      <m:r>
                        <m:rPr>
                          <m:sty m:val="p"/>
                        </m:rPr>
                        <w:rPr>
                          <w:rFonts w:ascii="Cambria Math" w:eastAsiaTheme="minorEastAsia" w:hAnsi="Cambria Math"/>
                          <w:color w:val="FF0000"/>
                        </w:rPr>
                        <m:t>(</m:t>
                      </m:r>
                      <m:r>
                        <w:rPr>
                          <w:rFonts w:ascii="Cambria Math" w:eastAsiaTheme="minorEastAsia" w:hAnsi="Cambria Math"/>
                          <w:color w:val="FF0000"/>
                        </w:rPr>
                        <m:t>R</m:t>
                      </m:r>
                    </m:e>
                    <m:sub>
                      <m:r>
                        <w:rPr>
                          <w:rFonts w:ascii="Cambria Math" w:eastAsiaTheme="minorEastAsia" w:hAnsi="Cambria Math"/>
                          <w:color w:val="FF0000"/>
                        </w:rPr>
                        <m:t>B</m:t>
                      </m:r>
                      <m:r>
                        <m:rPr>
                          <m:sty m:val="p"/>
                        </m:rPr>
                        <w:rPr>
                          <w:rFonts w:ascii="Cambria Math" w:eastAsiaTheme="minorEastAsia" w:hAnsi="Cambria Math"/>
                          <w:color w:val="FF0000"/>
                        </w:rPr>
                        <m:t>1,</m:t>
                      </m:r>
                      <m:r>
                        <w:rPr>
                          <w:rFonts w:ascii="Cambria Math" w:eastAsiaTheme="minorEastAsia" w:hAnsi="Cambria Math"/>
                          <w:color w:val="FF0000"/>
                        </w:rPr>
                        <m:t>z</m:t>
                      </m:r>
                    </m:sub>
                  </m:sSub>
                  <m:r>
                    <m:rPr>
                      <m:sty m:val="p"/>
                    </m:rPr>
                    <w:rPr>
                      <w:rFonts w:ascii="Cambria Math" w:eastAsiaTheme="minorEastAsia" w:hAnsi="Cambria Math"/>
                      <w:color w:val="FF0000"/>
                    </w:rPr>
                    <m:t>)</m:t>
                  </m:r>
                </m:e>
                <m:sup>
                  <m:r>
                    <m:rPr>
                      <m:sty m:val="p"/>
                    </m:rPr>
                    <w:rPr>
                      <w:rFonts w:ascii="Cambria Math" w:eastAsiaTheme="minorEastAsia" w:hAnsi="Cambria Math"/>
                      <w:color w:val="FF0000"/>
                    </w:rPr>
                    <m:t>2</m:t>
                  </m:r>
                </m:sup>
              </m:sSup>
            </m:e>
          </m:rad>
          <m:r>
            <m:rPr>
              <m:sty m:val="p"/>
            </m:rPr>
            <w:rPr>
              <w:rFonts w:ascii="Cambria Math" w:eastAsiaTheme="minorEastAsia" w:hAnsi="Cambria Math"/>
              <w:color w:val="FF0000"/>
            </w:rPr>
            <m:t>→</m:t>
          </m:r>
          <m:sSub>
            <m:sSubPr>
              <m:ctrlPr>
                <w:rPr>
                  <w:rFonts w:ascii="Cambria Math" w:eastAsiaTheme="minorEastAsia" w:hAnsi="Cambria Math"/>
                  <w:color w:val="FF0000"/>
                </w:rPr>
              </m:ctrlPr>
            </m:sSubPr>
            <m:e>
              <m:r>
                <w:rPr>
                  <w:rFonts w:ascii="Cambria Math" w:eastAsiaTheme="minorEastAsia" w:hAnsi="Cambria Math"/>
                  <w:color w:val="FF0000"/>
                </w:rPr>
                <m:t>R</m:t>
              </m:r>
            </m:e>
            <m:sub>
              <m:r>
                <w:rPr>
                  <w:rFonts w:ascii="Cambria Math" w:eastAsiaTheme="minorEastAsia" w:hAnsi="Cambria Math"/>
                  <w:color w:val="FF0000"/>
                </w:rPr>
                <m:t>B</m:t>
              </m:r>
              <m:r>
                <m:rPr>
                  <m:sty m:val="p"/>
                </m:rPr>
                <w:rPr>
                  <w:rFonts w:ascii="Cambria Math" w:eastAsiaTheme="minorEastAsia" w:hAnsi="Cambria Math"/>
                  <w:color w:val="FF0000"/>
                </w:rPr>
                <m:t>1</m:t>
              </m:r>
            </m:sub>
          </m:sSub>
          <m:r>
            <m:rPr>
              <m:sty m:val="p"/>
            </m:rPr>
            <w:rPr>
              <w:rFonts w:ascii="Cambria Math" w:eastAsiaTheme="minorEastAsia" w:hAnsi="Cambria Math"/>
              <w:color w:val="FF0000"/>
            </w:rPr>
            <m:t xml:space="preserve">=95.37 </m:t>
          </m:r>
          <m:r>
            <w:rPr>
              <w:rFonts w:ascii="Cambria Math" w:eastAsiaTheme="minorEastAsia" w:hAnsi="Cambria Math"/>
              <w:color w:val="FF0000"/>
            </w:rPr>
            <m:t>lbf</m:t>
          </m:r>
        </m:oMath>
      </m:oMathPara>
    </w:p>
    <w:p w14:paraId="28195670" w14:textId="77777777" w:rsidR="00851261" w:rsidRPr="00851261" w:rsidRDefault="00851261" w:rsidP="00311430">
      <w:pPr>
        <w:rPr>
          <w:rFonts w:asciiTheme="minorHAnsi" w:eastAsiaTheme="minorEastAsia" w:hAnsiTheme="minorHAnsi"/>
          <w:color w:val="FF0000"/>
        </w:rPr>
      </w:pPr>
    </w:p>
    <w:p w14:paraId="57656749" w14:textId="54773C80" w:rsidR="00851261" w:rsidRPr="00851261" w:rsidRDefault="00851261" w:rsidP="00557D17">
      <w:pPr>
        <w:rPr>
          <w:rFonts w:asciiTheme="minorHAnsi" w:eastAsiaTheme="minorEastAsia" w:hAnsiTheme="minorHAnsi"/>
          <w:color w:val="FF0000"/>
        </w:rPr>
      </w:pPr>
      <w:r w:rsidRPr="00851261">
        <w:rPr>
          <w:rFonts w:asciiTheme="minorHAnsi" w:eastAsiaTheme="minorEastAsia" w:hAnsiTheme="minorHAnsi"/>
          <w:color w:val="FF0000"/>
        </w:rPr>
        <w:t>Based on the following parameters, the catalog load (</w:t>
      </w:r>
      <m:oMath>
        <m:sSub>
          <m:sSubPr>
            <m:ctrlPr>
              <w:rPr>
                <w:rFonts w:ascii="Cambria Math" w:eastAsiaTheme="minorEastAsia" w:hAnsi="Cambria Math"/>
                <w:color w:val="FF0000"/>
              </w:rPr>
            </m:ctrlPr>
          </m:sSubPr>
          <m:e>
            <m:r>
              <w:rPr>
                <w:rFonts w:ascii="Cambria Math" w:eastAsiaTheme="minorEastAsia" w:hAnsi="Cambria Math"/>
                <w:color w:val="FF0000"/>
              </w:rPr>
              <m:t>C</m:t>
            </m:r>
          </m:e>
          <m:sub>
            <m:r>
              <m:rPr>
                <m:sty m:val="p"/>
              </m:rPr>
              <w:rPr>
                <w:rFonts w:ascii="Cambria Math" w:eastAsiaTheme="minorEastAsia" w:hAnsi="Cambria Math"/>
                <w:color w:val="FF0000"/>
              </w:rPr>
              <m:t>10</m:t>
            </m:r>
          </m:sub>
        </m:sSub>
      </m:oMath>
      <w:r w:rsidRPr="00851261">
        <w:rPr>
          <w:rFonts w:asciiTheme="minorHAnsi" w:eastAsiaTheme="minorEastAsia" w:hAnsiTheme="minorHAnsi"/>
          <w:color w:val="FF0000"/>
        </w:rPr>
        <w:t>) value can be calculated</w:t>
      </w:r>
      <w:r w:rsidR="00557D17">
        <w:rPr>
          <w:rFonts w:asciiTheme="minorHAnsi" w:eastAsiaTheme="minorEastAsia" w:hAnsiTheme="minorHAnsi"/>
          <w:color w:val="FF0000"/>
        </w:rPr>
        <w:t>.</w:t>
      </w:r>
    </w:p>
    <w:p w14:paraId="68384E4F" w14:textId="77777777" w:rsidR="00851261" w:rsidRPr="00851261" w:rsidRDefault="00851261" w:rsidP="00851261">
      <w:pPr>
        <w:rPr>
          <w:rFonts w:asciiTheme="minorHAnsi" w:eastAsiaTheme="minorEastAsia" w:hAnsiTheme="minorHAnsi"/>
          <w:color w:val="FF0000"/>
        </w:rPr>
      </w:pPr>
    </w:p>
    <w:p w14:paraId="141053D8" w14:textId="103E31B4" w:rsidR="004B528E" w:rsidRPr="004B528E" w:rsidRDefault="00851261" w:rsidP="00311430">
      <w:pPr>
        <w:rPr>
          <w:rFonts w:asciiTheme="minorHAnsi" w:eastAsiaTheme="minorEastAsia" w:hAnsiTheme="minorHAnsi"/>
          <w:color w:val="FF0000"/>
        </w:rPr>
        <w:sectPr w:rsidR="004B528E" w:rsidRPr="004B528E" w:rsidSect="003A6DE5">
          <w:pgSz w:w="12240" w:h="15840"/>
          <w:pgMar w:top="1440" w:right="1440" w:bottom="1440" w:left="1440" w:header="720" w:footer="720" w:gutter="0"/>
          <w:cols w:space="720"/>
          <w:titlePg/>
          <w:docGrid w:linePitch="360"/>
        </w:sectPr>
      </w:pPr>
      <w:r w:rsidRPr="00851261">
        <w:rPr>
          <w:rFonts w:asciiTheme="minorHAnsi" w:eastAsiaTheme="minorEastAsia" w:hAnsiTheme="minorHAnsi"/>
          <w:color w:val="FF0000"/>
        </w:rPr>
        <w:t xml:space="preserve">The bore diameter of the bearing needs to match the shaft diameter of the region which is </w:t>
      </w:r>
      <w:r w:rsidR="00557D17">
        <w:rPr>
          <w:rFonts w:asciiTheme="minorHAnsi" w:eastAsiaTheme="minorEastAsia" w:hAnsiTheme="minorHAnsi"/>
          <w:color w:val="FF0000"/>
        </w:rPr>
        <w:t>0.5</w:t>
      </w:r>
      <w:r w:rsidRPr="00851261">
        <w:rPr>
          <w:rFonts w:asciiTheme="minorHAnsi" w:eastAsiaTheme="minorEastAsia" w:hAnsiTheme="minorHAnsi"/>
          <w:color w:val="FF0000"/>
        </w:rPr>
        <w:t xml:space="preserve"> inch for this bearing. Using a </w:t>
      </w:r>
      <w:proofErr w:type="spellStart"/>
      <w:r w:rsidR="00BA585B">
        <w:rPr>
          <w:rFonts w:asciiTheme="minorHAnsi" w:eastAsiaTheme="minorEastAsia" w:hAnsiTheme="minorHAnsi"/>
          <w:color w:val="FF0000"/>
        </w:rPr>
        <w:t>McMasterCarr</w:t>
      </w:r>
      <w:proofErr w:type="spellEnd"/>
      <w:r w:rsidRPr="00851261">
        <w:rPr>
          <w:rFonts w:asciiTheme="minorHAnsi" w:eastAsiaTheme="minorEastAsia" w:hAnsiTheme="minorHAnsi"/>
          <w:color w:val="FF0000"/>
        </w:rPr>
        <w:t xml:space="preserve"> catalog, we can find a bore diameter of </w:t>
      </w:r>
      <w:r w:rsidR="00BA585B">
        <w:rPr>
          <w:rFonts w:asciiTheme="minorHAnsi" w:eastAsiaTheme="minorEastAsia" w:hAnsiTheme="minorHAnsi"/>
          <w:color w:val="FF0000"/>
        </w:rPr>
        <w:t>0.5</w:t>
      </w:r>
      <w:r w:rsidRPr="00851261">
        <w:rPr>
          <w:rFonts w:asciiTheme="minorHAnsi" w:eastAsiaTheme="minorEastAsia" w:hAnsiTheme="minorHAnsi"/>
          <w:color w:val="FF0000"/>
        </w:rPr>
        <w:t xml:space="preserve"> inch that meets or exceeds the catalog load requirement obtained</w:t>
      </w:r>
      <w:r w:rsidR="0039369F">
        <w:rPr>
          <w:rFonts w:asciiTheme="minorHAnsi" w:eastAsiaTheme="minorEastAsia" w:hAnsiTheme="minorHAnsi"/>
          <w:color w:val="FF0000"/>
        </w:rPr>
        <w:t xml:space="preserve">: </w:t>
      </w:r>
      <w:r w:rsidR="0039369F" w:rsidRPr="0039369F">
        <w:rPr>
          <w:rFonts w:asciiTheme="minorHAnsi" w:eastAsiaTheme="minorEastAsia" w:hAnsiTheme="minorHAnsi"/>
          <w:i/>
          <w:iCs/>
          <w:color w:val="FF0000"/>
        </w:rPr>
        <w:t xml:space="preserve">https://www.mcmaster.com/60355K291/ (Static Load Max: 530 </w:t>
      </w:r>
      <w:proofErr w:type="spellStart"/>
      <w:r w:rsidR="0039369F" w:rsidRPr="0039369F">
        <w:rPr>
          <w:rFonts w:asciiTheme="minorHAnsi" w:eastAsiaTheme="minorEastAsia" w:hAnsiTheme="minorHAnsi"/>
          <w:i/>
          <w:iCs/>
          <w:color w:val="FF0000"/>
        </w:rPr>
        <w:t>lbf</w:t>
      </w:r>
      <w:proofErr w:type="spellEnd"/>
      <w:r w:rsidR="0039369F" w:rsidRPr="0039369F">
        <w:rPr>
          <w:rFonts w:asciiTheme="minorHAnsi" w:eastAsiaTheme="minorEastAsia" w:hAnsiTheme="minorHAnsi"/>
          <w:i/>
          <w:iCs/>
          <w:color w:val="FF0000"/>
        </w:rPr>
        <w:t xml:space="preserve">, Dynamic Load Max: 1140 </w:t>
      </w:r>
      <w:proofErr w:type="spellStart"/>
      <w:r w:rsidR="0039369F" w:rsidRPr="0039369F">
        <w:rPr>
          <w:rFonts w:asciiTheme="minorHAnsi" w:eastAsiaTheme="minorEastAsia" w:hAnsiTheme="minorHAnsi"/>
          <w:i/>
          <w:iCs/>
          <w:color w:val="FF0000"/>
        </w:rPr>
        <w:t>lbf</w:t>
      </w:r>
      <w:proofErr w:type="spellEnd"/>
      <w:r w:rsidR="0039369F" w:rsidRPr="0039369F">
        <w:rPr>
          <w:rFonts w:asciiTheme="minorHAnsi" w:eastAsiaTheme="minorEastAsia" w:hAnsiTheme="minorHAnsi"/>
          <w:i/>
          <w:iCs/>
          <w:color w:val="FF0000"/>
        </w:rPr>
        <w:t xml:space="preserve"> Max RPM: 25k)</w:t>
      </w:r>
      <w:r w:rsidR="004B528E">
        <w:rPr>
          <w:rFonts w:asciiTheme="minorHAnsi" w:eastAsiaTheme="minorEastAsia" w:hAnsiTheme="minorHAnsi"/>
          <w:color w:val="FF0000"/>
        </w:rPr>
        <w:t>.</w:t>
      </w:r>
    </w:p>
    <w:p w14:paraId="4F6A906E" w14:textId="2617B30F" w:rsidR="005B56F0" w:rsidRPr="00132952" w:rsidRDefault="005B56F0" w:rsidP="00C25C4E">
      <w:pPr>
        <w:pStyle w:val="ListParagraph"/>
        <w:numPr>
          <w:ilvl w:val="0"/>
          <w:numId w:val="15"/>
        </w:numPr>
        <w:jc w:val="both"/>
        <w:rPr>
          <w:rFonts w:asciiTheme="minorHAnsi" w:eastAsiaTheme="minorEastAsia" w:hAnsiTheme="minorHAnsi" w:cstheme="minorBidi"/>
          <w:b/>
          <w:color w:val="FF0000"/>
        </w:rPr>
      </w:pPr>
      <w:r w:rsidRPr="00132952">
        <w:rPr>
          <w:rFonts w:asciiTheme="minorHAnsi" w:eastAsiaTheme="minorEastAsia" w:hAnsiTheme="minorHAnsi" w:cstheme="minorBidi"/>
          <w:b/>
          <w:color w:val="FF0000"/>
        </w:rPr>
        <w:lastRenderedPageBreak/>
        <w:t>FMEA</w:t>
      </w:r>
    </w:p>
    <w:p w14:paraId="21BC0C2E" w14:textId="0A2E7C84" w:rsidR="004B528E" w:rsidRPr="00132952" w:rsidRDefault="001C0BFE" w:rsidP="004B528E">
      <w:pPr>
        <w:pStyle w:val="ListParagraph"/>
        <w:numPr>
          <w:ilvl w:val="1"/>
          <w:numId w:val="15"/>
        </w:numPr>
        <w:jc w:val="both"/>
        <w:rPr>
          <w:rFonts w:asciiTheme="minorHAnsi" w:eastAsiaTheme="minorEastAsia" w:hAnsiTheme="minorHAnsi" w:cstheme="minorBidi"/>
          <w:bCs/>
          <w:color w:val="FF0000"/>
        </w:rPr>
      </w:pPr>
      <w:r w:rsidRPr="00132952">
        <w:rPr>
          <w:rFonts w:asciiTheme="minorHAnsi" w:eastAsiaTheme="minorEastAsia" w:hAnsiTheme="minorHAnsi" w:cstheme="minorBidi"/>
          <w:bCs/>
          <w:color w:val="FF0000"/>
        </w:rPr>
        <w:t>The Failure Mode Effects Analysis file is attached called “FMEA_CDR.xlsx”</w:t>
      </w:r>
    </w:p>
    <w:p w14:paraId="244188AE" w14:textId="77777777" w:rsidR="001C0BFE" w:rsidRPr="001C0BFE" w:rsidRDefault="001C0BFE" w:rsidP="001C0BFE">
      <w:pPr>
        <w:jc w:val="both"/>
        <w:rPr>
          <w:rFonts w:asciiTheme="minorHAnsi" w:eastAsiaTheme="minorEastAsia" w:hAnsiTheme="minorHAnsi" w:cstheme="minorBidi"/>
          <w:b/>
        </w:rPr>
      </w:pPr>
    </w:p>
    <w:p w14:paraId="2636D0AB" w14:textId="77777777" w:rsidR="002E5180" w:rsidRDefault="00A34D5C" w:rsidP="005B56F0">
      <w:pPr>
        <w:spacing w:after="160" w:line="279" w:lineRule="auto"/>
        <w:rPr>
          <w:rFonts w:asciiTheme="minorHAnsi" w:eastAsiaTheme="minorEastAsia" w:hAnsiTheme="minorHAnsi" w:cstheme="minorBidi"/>
          <w:b/>
        </w:rPr>
      </w:pPr>
      <w:r w:rsidRPr="00A34D5C">
        <w:rPr>
          <w:rFonts w:asciiTheme="minorHAnsi" w:eastAsiaTheme="minorEastAsia" w:hAnsiTheme="minorHAnsi" w:cstheme="minorBidi"/>
          <w:b/>
          <w:noProof/>
        </w:rPr>
        <w:drawing>
          <wp:inline distT="0" distB="0" distL="0" distR="0" wp14:anchorId="6CE6B8C5" wp14:editId="134CEAEB">
            <wp:extent cx="8692942" cy="2846567"/>
            <wp:effectExtent l="0" t="0" r="0" b="0"/>
            <wp:docPr id="1131726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970" name="Picture 1" descr="A screenshot of a computer&#10;&#10;AI-generated content may be incorrect."/>
                    <pic:cNvPicPr/>
                  </pic:nvPicPr>
                  <pic:blipFill>
                    <a:blip r:embed="rId74"/>
                    <a:stretch>
                      <a:fillRect/>
                    </a:stretch>
                  </pic:blipFill>
                  <pic:spPr>
                    <a:xfrm>
                      <a:off x="0" y="0"/>
                      <a:ext cx="8714054" cy="2853480"/>
                    </a:xfrm>
                    <a:prstGeom prst="rect">
                      <a:avLst/>
                    </a:prstGeom>
                  </pic:spPr>
                </pic:pic>
              </a:graphicData>
            </a:graphic>
          </wp:inline>
        </w:drawing>
      </w:r>
    </w:p>
    <w:p w14:paraId="03ACD805" w14:textId="2C733FCB" w:rsidR="002E5180" w:rsidRPr="002E5180" w:rsidRDefault="002E5180" w:rsidP="002E5180">
      <w:pPr>
        <w:spacing w:after="160" w:line="279" w:lineRule="auto"/>
        <w:jc w:val="both"/>
        <w:rPr>
          <w:rFonts w:asciiTheme="minorHAnsi" w:eastAsiaTheme="minorEastAsia" w:hAnsiTheme="minorHAnsi" w:cstheme="minorBidi"/>
          <w:bCs/>
          <w:color w:val="FF0000"/>
        </w:rPr>
      </w:pPr>
      <w:r w:rsidRPr="002E5180">
        <w:rPr>
          <w:rFonts w:asciiTheme="minorHAnsi" w:eastAsiaTheme="minorEastAsia" w:hAnsiTheme="minorHAnsi" w:cstheme="minorBidi"/>
          <w:bCs/>
          <w:color w:val="FF0000"/>
        </w:rPr>
        <w:t>The Failure Modes and Effects Analysis (FMEA) identified key risks across various subsystems</w:t>
      </w:r>
      <w:r>
        <w:rPr>
          <w:rFonts w:asciiTheme="minorHAnsi" w:eastAsiaTheme="minorEastAsia" w:hAnsiTheme="minorHAnsi" w:cstheme="minorBidi"/>
          <w:bCs/>
          <w:color w:val="FF0000"/>
        </w:rPr>
        <w:t>/subassemblies</w:t>
      </w:r>
      <w:r w:rsidRPr="002E5180">
        <w:rPr>
          <w:rFonts w:asciiTheme="minorHAnsi" w:eastAsiaTheme="minorEastAsia" w:hAnsiTheme="minorHAnsi" w:cstheme="minorBidi"/>
          <w:bCs/>
          <w:color w:val="FF0000"/>
        </w:rPr>
        <w:t xml:space="preserve"> of the project, with a focus on </w:t>
      </w:r>
      <w:r>
        <w:rPr>
          <w:rFonts w:asciiTheme="minorHAnsi" w:eastAsiaTheme="minorEastAsia" w:hAnsiTheme="minorHAnsi" w:cstheme="minorBidi"/>
          <w:bCs/>
          <w:color w:val="FF0000"/>
        </w:rPr>
        <w:t xml:space="preserve">the </w:t>
      </w:r>
      <w:r w:rsidRPr="002E5180">
        <w:rPr>
          <w:rFonts w:asciiTheme="minorHAnsi" w:eastAsiaTheme="minorEastAsia" w:hAnsiTheme="minorHAnsi" w:cstheme="minorBidi"/>
          <w:bCs/>
          <w:color w:val="FF0000"/>
        </w:rPr>
        <w:t xml:space="preserve">mechanical, electrical, and software components. The highest initial RPN values were observed in Power System Failure (270) and Motor Overheating (240) due to their severe impact on device functionality. Mitigation strategies, such as optimizing power consumption, incorporating backup batteries, and improving ventilation, were </w:t>
      </w:r>
      <w:r>
        <w:rPr>
          <w:rFonts w:asciiTheme="minorHAnsi" w:eastAsiaTheme="minorEastAsia" w:hAnsiTheme="minorHAnsi" w:cstheme="minorBidi"/>
          <w:bCs/>
          <w:color w:val="FF0000"/>
        </w:rPr>
        <w:t xml:space="preserve">brainstormed and incorporated </w:t>
      </w:r>
      <w:r w:rsidR="006878F9">
        <w:rPr>
          <w:rFonts w:asciiTheme="minorHAnsi" w:eastAsiaTheme="minorEastAsia" w:hAnsiTheme="minorHAnsi" w:cstheme="minorBidi"/>
          <w:bCs/>
          <w:color w:val="FF0000"/>
        </w:rPr>
        <w:t>into</w:t>
      </w:r>
      <w:r>
        <w:rPr>
          <w:rFonts w:asciiTheme="minorHAnsi" w:eastAsiaTheme="minorEastAsia" w:hAnsiTheme="minorHAnsi" w:cstheme="minorBidi"/>
          <w:bCs/>
          <w:color w:val="FF0000"/>
        </w:rPr>
        <w:t xml:space="preserve"> the CDR design</w:t>
      </w:r>
      <w:r w:rsidRPr="002E5180">
        <w:rPr>
          <w:rFonts w:asciiTheme="minorHAnsi" w:eastAsiaTheme="minorEastAsia" w:hAnsiTheme="minorHAnsi" w:cstheme="minorBidi"/>
          <w:bCs/>
          <w:color w:val="FF0000"/>
        </w:rPr>
        <w:t xml:space="preserve"> to reduce risk. Other critical issues, including Sensor Failure, Soil Water Ingress, and Loose Mechanical Couplings, were addressed through enhanced sealing, shock-resistant mounting, and reinforced fasteners. Following mitigation, the recalculated RPN values indicate a significant reduction in risk, improving system reliability and ensuring the device performs efficiently in real-world conditions.</w:t>
      </w:r>
    </w:p>
    <w:p w14:paraId="244542FF" w14:textId="50995AA2" w:rsidR="005B56F0" w:rsidRPr="005B56F0" w:rsidRDefault="005B56F0" w:rsidP="005B56F0">
      <w:pPr>
        <w:spacing w:after="160" w:line="279" w:lineRule="auto"/>
        <w:rPr>
          <w:rFonts w:asciiTheme="minorHAnsi" w:eastAsiaTheme="minorEastAsia" w:hAnsiTheme="minorHAnsi" w:cstheme="minorBidi"/>
          <w:b/>
        </w:rPr>
      </w:pPr>
      <w:r>
        <w:rPr>
          <w:rFonts w:asciiTheme="minorHAnsi" w:eastAsiaTheme="minorEastAsia" w:hAnsiTheme="minorHAnsi" w:cstheme="minorBidi"/>
          <w:b/>
        </w:rPr>
        <w:br w:type="page"/>
      </w:r>
    </w:p>
    <w:p w14:paraId="3AB7AB5E" w14:textId="5383F193" w:rsidR="000668E2" w:rsidRPr="002E5180" w:rsidRDefault="00D25D3F" w:rsidP="00C25C4E">
      <w:pPr>
        <w:pStyle w:val="ListParagraph"/>
        <w:numPr>
          <w:ilvl w:val="0"/>
          <w:numId w:val="15"/>
        </w:numPr>
        <w:jc w:val="both"/>
        <w:rPr>
          <w:rFonts w:asciiTheme="minorHAnsi" w:eastAsiaTheme="minorEastAsia" w:hAnsiTheme="minorHAnsi" w:cstheme="minorBidi"/>
          <w:b/>
          <w:color w:val="FF0000"/>
        </w:rPr>
      </w:pPr>
      <w:r w:rsidRPr="002E5180">
        <w:rPr>
          <w:rFonts w:ascii="Aptos" w:hAnsi="Aptos"/>
          <w:b/>
          <w:color w:val="FF0000"/>
        </w:rPr>
        <w:lastRenderedPageBreak/>
        <w:t>BOM &amp; Sourcing Plan</w:t>
      </w:r>
    </w:p>
    <w:p w14:paraId="3892547A" w14:textId="77777777" w:rsidR="009338D1" w:rsidRPr="002E5180" w:rsidRDefault="009338D1" w:rsidP="009338D1">
      <w:pPr>
        <w:jc w:val="both"/>
        <w:rPr>
          <w:rFonts w:asciiTheme="minorHAnsi" w:eastAsiaTheme="minorEastAsia" w:hAnsiTheme="minorHAnsi" w:cstheme="minorBidi"/>
          <w:b/>
          <w:color w:val="FF0000"/>
        </w:rPr>
      </w:pPr>
    </w:p>
    <w:p w14:paraId="1DCE0989" w14:textId="078DAAD3" w:rsidR="009338D1" w:rsidRPr="002E5180" w:rsidRDefault="001E2133" w:rsidP="00190794">
      <w:pPr>
        <w:jc w:val="both"/>
        <w:rPr>
          <w:rFonts w:asciiTheme="minorHAnsi" w:eastAsiaTheme="minorEastAsia" w:hAnsiTheme="minorHAnsi" w:cstheme="minorBidi"/>
          <w:color w:val="FF0000"/>
        </w:rPr>
      </w:pPr>
      <w:r w:rsidRPr="002E5180">
        <w:rPr>
          <w:rFonts w:asciiTheme="minorHAnsi" w:eastAsiaTheme="minorEastAsia" w:hAnsiTheme="minorHAnsi" w:cstheme="minorBidi"/>
          <w:color w:val="FF0000"/>
        </w:rPr>
        <w:t xml:space="preserve">Budget_BOM.xlsx </w:t>
      </w:r>
      <w:r w:rsidR="00F86D4A" w:rsidRPr="002E5180">
        <w:rPr>
          <w:rFonts w:asciiTheme="minorHAnsi" w:eastAsiaTheme="minorEastAsia" w:hAnsiTheme="minorHAnsi" w:cstheme="minorBidi"/>
          <w:color w:val="FF0000"/>
        </w:rPr>
        <w:t>is attached to this document</w:t>
      </w:r>
    </w:p>
    <w:p w14:paraId="5DA1B7F4" w14:textId="77777777" w:rsidR="002E5180" w:rsidRPr="002E5180" w:rsidRDefault="002E5180" w:rsidP="00190794">
      <w:pPr>
        <w:jc w:val="both"/>
        <w:rPr>
          <w:rFonts w:asciiTheme="minorHAnsi" w:eastAsiaTheme="minorEastAsia" w:hAnsiTheme="minorHAnsi" w:cstheme="minorBidi"/>
          <w:color w:val="FF0000"/>
        </w:rPr>
      </w:pPr>
    </w:p>
    <w:p w14:paraId="3BFE058D" w14:textId="2C67AF55" w:rsidR="002E5180" w:rsidRPr="002E5180" w:rsidRDefault="5C2E59BE" w:rsidP="002E5180">
      <w:pPr>
        <w:jc w:val="both"/>
        <w:rPr>
          <w:color w:val="FF0000"/>
        </w:rPr>
      </w:pPr>
      <w:r w:rsidRPr="002E5180">
        <w:rPr>
          <w:noProof/>
          <w:color w:val="FF0000"/>
        </w:rPr>
        <w:drawing>
          <wp:inline distT="0" distB="0" distL="0" distR="0" wp14:anchorId="55C06FFC" wp14:editId="352F9CF0">
            <wp:extent cx="8281651" cy="3570135"/>
            <wp:effectExtent l="0" t="0" r="5715" b="0"/>
            <wp:docPr id="1765489843" name="Picture 176548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8297330" cy="3576894"/>
                    </a:xfrm>
                    <a:prstGeom prst="rect">
                      <a:avLst/>
                    </a:prstGeom>
                  </pic:spPr>
                </pic:pic>
              </a:graphicData>
            </a:graphic>
          </wp:inline>
        </w:drawing>
      </w:r>
    </w:p>
    <w:p w14:paraId="383401F5" w14:textId="77777777" w:rsidR="002E5180" w:rsidRPr="002E5180" w:rsidRDefault="002E5180" w:rsidP="002E5180">
      <w:pPr>
        <w:jc w:val="both"/>
        <w:rPr>
          <w:color w:val="FF0000"/>
        </w:rPr>
      </w:pPr>
    </w:p>
    <w:p w14:paraId="1DCC95E0" w14:textId="77777777" w:rsidR="002E5180" w:rsidRPr="002E5180" w:rsidRDefault="002E5180" w:rsidP="002E5180">
      <w:pPr>
        <w:jc w:val="both"/>
        <w:rPr>
          <w:color w:val="FF0000"/>
        </w:rPr>
      </w:pPr>
    </w:p>
    <w:p w14:paraId="58CF3E09" w14:textId="0544EE93" w:rsidR="002E5180" w:rsidRDefault="004E4562" w:rsidP="00811A19">
      <w:pPr>
        <w:spacing w:after="160" w:line="279" w:lineRule="auto"/>
        <w:jc w:val="both"/>
        <w:rPr>
          <w:rFonts w:ascii="Aptos" w:hAnsi="Aptos"/>
          <w:color w:val="000000" w:themeColor="text1"/>
        </w:rPr>
        <w:sectPr w:rsidR="002E5180" w:rsidSect="004B528E">
          <w:pgSz w:w="15840" w:h="12240" w:orient="landscape"/>
          <w:pgMar w:top="1440" w:right="1440" w:bottom="1440" w:left="1440" w:header="720" w:footer="720" w:gutter="0"/>
          <w:cols w:space="720"/>
          <w:titlePg/>
          <w:docGrid w:linePitch="360"/>
        </w:sectPr>
      </w:pPr>
      <w:r w:rsidRPr="002E5180">
        <w:rPr>
          <w:rFonts w:ascii="Aptos" w:hAnsi="Aptos"/>
          <w:color w:val="FF0000"/>
        </w:rPr>
        <w:t xml:space="preserve">Apart from the above outlined materials, only the key for the gear will </w:t>
      </w:r>
      <w:r w:rsidR="00A857FF" w:rsidRPr="002E5180">
        <w:rPr>
          <w:rFonts w:ascii="Aptos" w:hAnsi="Aptos"/>
          <w:color w:val="FF0000"/>
        </w:rPr>
        <w:t>be made</w:t>
      </w:r>
      <w:r w:rsidRPr="002E5180">
        <w:rPr>
          <w:rFonts w:ascii="Aptos" w:hAnsi="Aptos"/>
          <w:color w:val="FF0000"/>
        </w:rPr>
        <w:t xml:space="preserve"> by the </w:t>
      </w:r>
      <w:proofErr w:type="spellStart"/>
      <w:r w:rsidRPr="002E5180">
        <w:rPr>
          <w:rFonts w:ascii="Aptos" w:hAnsi="Aptos"/>
          <w:color w:val="FF0000"/>
        </w:rPr>
        <w:t>TerraProbe</w:t>
      </w:r>
      <w:proofErr w:type="spellEnd"/>
      <w:r w:rsidRPr="002E5180">
        <w:rPr>
          <w:rFonts w:ascii="Aptos" w:hAnsi="Aptos"/>
          <w:color w:val="FF0000"/>
        </w:rPr>
        <w:t xml:space="preserve"> team. All other parts will be bought from the respective vendors listed</w:t>
      </w:r>
      <w:r w:rsidR="00CE2012">
        <w:rPr>
          <w:rFonts w:ascii="Aptos" w:hAnsi="Aptos"/>
          <w:color w:val="FF0000"/>
        </w:rPr>
        <w:t>.</w:t>
      </w:r>
    </w:p>
    <w:p w14:paraId="422C1F03" w14:textId="632921AE" w:rsidR="001D3E10" w:rsidRPr="00A857FF" w:rsidRDefault="001D3E10" w:rsidP="00811A19">
      <w:pPr>
        <w:spacing w:after="160" w:line="279" w:lineRule="auto"/>
        <w:jc w:val="both"/>
        <w:rPr>
          <w:rFonts w:ascii="Aptos" w:hAnsi="Aptos"/>
          <w:color w:val="000000" w:themeColor="text1"/>
        </w:rPr>
      </w:pPr>
    </w:p>
    <w:p w14:paraId="5B408C49" w14:textId="20B2207C" w:rsidR="00BF58A7" w:rsidRPr="00C2011E" w:rsidRDefault="005B56F0" w:rsidP="00C25C4E">
      <w:pPr>
        <w:pStyle w:val="ListParagraph"/>
        <w:numPr>
          <w:ilvl w:val="0"/>
          <w:numId w:val="15"/>
        </w:numPr>
        <w:jc w:val="both"/>
        <w:rPr>
          <w:rFonts w:ascii="Aptos" w:eastAsiaTheme="minorEastAsia" w:hAnsi="Aptos"/>
          <w:b/>
          <w:color w:val="FF0000"/>
        </w:rPr>
      </w:pPr>
      <w:r w:rsidRPr="00C2011E">
        <w:rPr>
          <w:rFonts w:ascii="Aptos" w:hAnsi="Aptos"/>
          <w:b/>
          <w:bCs/>
          <w:color w:val="FF0000"/>
        </w:rPr>
        <w:t xml:space="preserve">Validation Plan &amp; </w:t>
      </w:r>
      <w:r w:rsidR="00D25D3F" w:rsidRPr="00C2011E">
        <w:rPr>
          <w:rFonts w:ascii="Aptos" w:hAnsi="Aptos"/>
          <w:b/>
          <w:bCs/>
          <w:color w:val="FF0000"/>
        </w:rPr>
        <w:t>Te</w:t>
      </w:r>
      <w:r w:rsidR="00116459" w:rsidRPr="00C2011E">
        <w:rPr>
          <w:rFonts w:ascii="Aptos" w:hAnsi="Aptos"/>
          <w:b/>
          <w:bCs/>
          <w:color w:val="FF0000"/>
        </w:rPr>
        <w:t>st Feasibility</w:t>
      </w:r>
    </w:p>
    <w:p w14:paraId="5665231C" w14:textId="352D0966" w:rsidR="000A1CC8" w:rsidRPr="00C2011E" w:rsidRDefault="000A1CC8" w:rsidP="090E59ED">
      <w:pPr>
        <w:jc w:val="both"/>
        <w:rPr>
          <w:rFonts w:ascii="Aptos" w:hAnsi="Aptos"/>
          <w:color w:val="FF0000"/>
        </w:rPr>
      </w:pPr>
    </w:p>
    <w:p w14:paraId="08C98F6C" w14:textId="739C4F07" w:rsidR="000410F9" w:rsidRPr="00C2011E" w:rsidRDefault="000410F9" w:rsidP="00BE55EF">
      <w:pPr>
        <w:jc w:val="both"/>
        <w:rPr>
          <w:rFonts w:ascii="Aptos" w:hAnsi="Aptos"/>
          <w:color w:val="FF0000"/>
        </w:rPr>
      </w:pPr>
      <w:r w:rsidRPr="00C2011E">
        <w:rPr>
          <w:rFonts w:ascii="Aptos" w:hAnsi="Aptos"/>
          <w:color w:val="FF0000"/>
        </w:rPr>
        <w:t xml:space="preserve">The testing and validation plan ensures that all components and subsystems function as expected, meet design tolerances, and integrate seamlessly. </w:t>
      </w:r>
      <w:r w:rsidR="00BE55EF" w:rsidRPr="00C2011E">
        <w:rPr>
          <w:rFonts w:ascii="Aptos" w:hAnsi="Aptos"/>
          <w:color w:val="FF0000"/>
        </w:rPr>
        <w:t>The plan</w:t>
      </w:r>
      <w:r w:rsidRPr="00C2011E">
        <w:rPr>
          <w:rFonts w:ascii="Aptos" w:hAnsi="Aptos"/>
          <w:color w:val="FF0000"/>
        </w:rPr>
        <w:t xml:space="preserve"> focuses on validating individual components, testing mechanical and electrical aspects</w:t>
      </w:r>
      <w:r w:rsidR="008A1B55" w:rsidRPr="00C2011E">
        <w:rPr>
          <w:rFonts w:ascii="Aptos" w:hAnsi="Aptos"/>
          <w:color w:val="FF0000"/>
        </w:rPr>
        <w:t xml:space="preserve">. </w:t>
      </w:r>
      <w:r w:rsidRPr="00C2011E">
        <w:rPr>
          <w:rFonts w:ascii="Aptos" w:hAnsi="Aptos"/>
          <w:color w:val="FF0000"/>
        </w:rPr>
        <w:t xml:space="preserve">By systematically testing smaller functional units before full integration, the project aims to achieve </w:t>
      </w:r>
      <w:r w:rsidR="008A1B55" w:rsidRPr="00C2011E">
        <w:rPr>
          <w:rFonts w:ascii="Aptos" w:hAnsi="Aptos"/>
          <w:color w:val="FF0000"/>
        </w:rPr>
        <w:t>reliable operation</w:t>
      </w:r>
    </w:p>
    <w:p w14:paraId="2030F9FA" w14:textId="658ADA03" w:rsidR="00BE55EF" w:rsidRPr="00C2011E" w:rsidRDefault="00BE55EF" w:rsidP="00BE55EF">
      <w:pPr>
        <w:jc w:val="both"/>
        <w:rPr>
          <w:rFonts w:ascii="Aptos" w:hAnsi="Aptos"/>
          <w:color w:val="FF0000"/>
        </w:rPr>
      </w:pPr>
    </w:p>
    <w:p w14:paraId="36975C97" w14:textId="5F9DB1D9" w:rsidR="003B422A" w:rsidRPr="003B422A" w:rsidRDefault="003B422A" w:rsidP="003B422A">
      <w:pPr>
        <w:spacing w:after="160" w:line="279" w:lineRule="auto"/>
        <w:rPr>
          <w:rFonts w:ascii="Aptos" w:hAnsi="Aptos"/>
          <w:b/>
          <w:bCs/>
          <w:color w:val="FF0000"/>
        </w:rPr>
      </w:pPr>
      <w:r w:rsidRPr="003B422A">
        <w:rPr>
          <w:rFonts w:ascii="Aptos" w:hAnsi="Aptos"/>
          <w:b/>
          <w:bCs/>
          <w:color w:val="FF0000"/>
        </w:rPr>
        <w:t>Component Testing (Mechanical, Electrical, and Preliminary Validation)</w:t>
      </w:r>
    </w:p>
    <w:p w14:paraId="67C7DC9D" w14:textId="5711A845" w:rsidR="003B422A" w:rsidRPr="003B422A" w:rsidRDefault="003B422A" w:rsidP="003B422A">
      <w:pPr>
        <w:spacing w:after="160" w:line="279" w:lineRule="auto"/>
        <w:rPr>
          <w:rFonts w:ascii="Aptos" w:hAnsi="Aptos"/>
          <w:color w:val="FF0000"/>
        </w:rPr>
      </w:pPr>
      <w:r w:rsidRPr="003B422A">
        <w:rPr>
          <w:rFonts w:ascii="Aptos" w:hAnsi="Aptos"/>
          <w:color w:val="FF0000"/>
        </w:rPr>
        <w:t>Component testing verifies the functionality and durability of individual parts before integration. This includes testing motors, sensors, mechanical components, and structural elements to ensure they meet performance standards under various conditions.</w:t>
      </w:r>
    </w:p>
    <w:p w14:paraId="796756C3" w14:textId="4243B596" w:rsidR="003B422A" w:rsidRPr="003B422A" w:rsidRDefault="003B422A" w:rsidP="003B422A">
      <w:pPr>
        <w:numPr>
          <w:ilvl w:val="0"/>
          <w:numId w:val="40"/>
        </w:numPr>
        <w:spacing w:after="160" w:line="279" w:lineRule="auto"/>
        <w:rPr>
          <w:rFonts w:ascii="Aptos" w:hAnsi="Aptos"/>
          <w:color w:val="FF0000"/>
        </w:rPr>
      </w:pPr>
      <w:r w:rsidRPr="003B422A">
        <w:rPr>
          <w:rFonts w:ascii="Aptos" w:hAnsi="Aptos"/>
          <w:color w:val="FF0000"/>
        </w:rPr>
        <w:t>Motors (Controller Design, Encoder Counts, Controls Testing)</w:t>
      </w:r>
    </w:p>
    <w:p w14:paraId="0C786DFB" w14:textId="00019F2B"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Run motors at different speeds and monitor encoder feedback for performance accuracy.</w:t>
      </w:r>
    </w:p>
    <w:p w14:paraId="031FE278" w14:textId="77E1C2A3" w:rsidR="003B422A" w:rsidRPr="003B422A" w:rsidRDefault="00555470" w:rsidP="003B422A">
      <w:pPr>
        <w:numPr>
          <w:ilvl w:val="1"/>
          <w:numId w:val="40"/>
        </w:numPr>
        <w:spacing w:after="160" w:line="279" w:lineRule="auto"/>
        <w:rPr>
          <w:rFonts w:ascii="Aptos" w:hAnsi="Aptos"/>
          <w:color w:val="FF0000"/>
        </w:rPr>
      </w:pPr>
      <w:r w:rsidRPr="00C2011E">
        <w:rPr>
          <w:rFonts w:ascii="Aptos" w:hAnsi="Aptos"/>
          <w:color w:val="FF0000"/>
        </w:rPr>
        <w:t xml:space="preserve">Determine digital PWM to </w:t>
      </w:r>
      <w:r w:rsidR="00B20B6D" w:rsidRPr="00C2011E">
        <w:rPr>
          <w:rFonts w:ascii="Aptos" w:hAnsi="Aptos"/>
          <w:color w:val="FF0000"/>
        </w:rPr>
        <w:t>operate motor at desired conditions</w:t>
      </w:r>
    </w:p>
    <w:p w14:paraId="6DB0EE01" w14:textId="0A0400E4" w:rsidR="00582343" w:rsidRDefault="00134F89" w:rsidP="00582343">
      <w:pPr>
        <w:numPr>
          <w:ilvl w:val="1"/>
          <w:numId w:val="40"/>
        </w:numPr>
        <w:spacing w:after="160" w:line="279" w:lineRule="auto"/>
        <w:rPr>
          <w:rFonts w:ascii="Aptos" w:hAnsi="Aptos"/>
          <w:color w:val="FF0000"/>
        </w:rPr>
      </w:pPr>
      <w:r w:rsidRPr="00C2011E">
        <w:rPr>
          <w:rFonts w:ascii="Aptos" w:hAnsi="Aptos"/>
          <w:color w:val="FF0000"/>
        </w:rPr>
        <w:t>Conduct system Identification and</w:t>
      </w:r>
      <w:r w:rsidR="00582343">
        <w:rPr>
          <w:rFonts w:ascii="Aptos" w:hAnsi="Aptos"/>
          <w:color w:val="FF0000"/>
        </w:rPr>
        <w:t xml:space="preserve"> measure</w:t>
      </w:r>
      <w:r w:rsidR="00A76E38">
        <w:rPr>
          <w:rFonts w:ascii="Aptos" w:hAnsi="Aptos"/>
          <w:color w:val="FF0000"/>
        </w:rPr>
        <w:t xml:space="preserve"> and set</w:t>
      </w:r>
      <w:r w:rsidR="00582343">
        <w:rPr>
          <w:rFonts w:ascii="Aptos" w:hAnsi="Aptos"/>
          <w:color w:val="FF0000"/>
        </w:rPr>
        <w:t xml:space="preserve"> motors</w:t>
      </w:r>
      <w:r w:rsidR="00385810">
        <w:rPr>
          <w:rFonts w:ascii="Aptos" w:hAnsi="Aptos"/>
          <w:color w:val="FF0000"/>
        </w:rPr>
        <w:t>’</w:t>
      </w:r>
      <w:r w:rsidR="00582343">
        <w:rPr>
          <w:rFonts w:ascii="Aptos" w:hAnsi="Aptos"/>
          <w:color w:val="FF0000"/>
        </w:rPr>
        <w:t xml:space="preserve"> two percent settling time</w:t>
      </w:r>
      <w:r w:rsidR="00385810">
        <w:rPr>
          <w:rFonts w:ascii="Aptos" w:hAnsi="Aptos"/>
          <w:color w:val="FF0000"/>
        </w:rPr>
        <w:t xml:space="preserve"> to approximately 1-2s</w:t>
      </w:r>
    </w:p>
    <w:p w14:paraId="6F2300F8" w14:textId="7D6DC357" w:rsidR="00582343" w:rsidRPr="003B422A" w:rsidRDefault="00582343" w:rsidP="00582343">
      <w:pPr>
        <w:numPr>
          <w:ilvl w:val="1"/>
          <w:numId w:val="40"/>
        </w:numPr>
        <w:spacing w:after="160" w:line="279" w:lineRule="auto"/>
        <w:rPr>
          <w:rFonts w:ascii="Aptos" w:hAnsi="Aptos"/>
          <w:color w:val="FF0000"/>
        </w:rPr>
      </w:pPr>
      <w:r>
        <w:rPr>
          <w:rFonts w:ascii="Aptos" w:hAnsi="Aptos"/>
          <w:color w:val="FF0000"/>
        </w:rPr>
        <w:t>Design PI controller using motor as plant to measure and ensure steady state error</w:t>
      </w:r>
    </w:p>
    <w:p w14:paraId="21141211" w14:textId="2E1B2D3A" w:rsidR="003B422A" w:rsidRPr="003B422A" w:rsidRDefault="003B422A" w:rsidP="003B422A">
      <w:pPr>
        <w:numPr>
          <w:ilvl w:val="0"/>
          <w:numId w:val="40"/>
        </w:numPr>
        <w:spacing w:after="160" w:line="279" w:lineRule="auto"/>
        <w:rPr>
          <w:rFonts w:ascii="Aptos" w:hAnsi="Aptos"/>
          <w:color w:val="FF0000"/>
        </w:rPr>
      </w:pPr>
      <w:r w:rsidRPr="003B422A">
        <w:rPr>
          <w:rFonts w:ascii="Aptos" w:hAnsi="Aptos"/>
          <w:color w:val="FF0000"/>
        </w:rPr>
        <w:t>Sensors – NPK, Moisture</w:t>
      </w:r>
    </w:p>
    <w:p w14:paraId="1A05D771" w14:textId="3843F82B"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Calibrate sensors using controlled soil samples with known nutrient and moisture levels.</w:t>
      </w:r>
    </w:p>
    <w:p w14:paraId="037547E2" w14:textId="05143B04"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 xml:space="preserve">Perform </w:t>
      </w:r>
      <w:r w:rsidR="00B20B6D" w:rsidRPr="00C2011E">
        <w:rPr>
          <w:rFonts w:ascii="Aptos" w:hAnsi="Aptos"/>
          <w:color w:val="FF0000"/>
        </w:rPr>
        <w:t>tests to validate measurements in extremely dry/moist soil</w:t>
      </w:r>
    </w:p>
    <w:p w14:paraId="4553493F" w14:textId="253C868C" w:rsidR="003B422A" w:rsidRPr="003B422A" w:rsidRDefault="003B422A" w:rsidP="003B422A">
      <w:pPr>
        <w:numPr>
          <w:ilvl w:val="0"/>
          <w:numId w:val="40"/>
        </w:numPr>
        <w:spacing w:after="160" w:line="279" w:lineRule="auto"/>
        <w:rPr>
          <w:rFonts w:ascii="Aptos" w:hAnsi="Aptos"/>
          <w:color w:val="FF0000"/>
        </w:rPr>
      </w:pPr>
      <w:r w:rsidRPr="003B422A">
        <w:rPr>
          <w:rFonts w:ascii="Aptos" w:hAnsi="Aptos"/>
          <w:color w:val="FF0000"/>
        </w:rPr>
        <w:t>OLED Display Panels</w:t>
      </w:r>
    </w:p>
    <w:p w14:paraId="272DCCCE" w14:textId="6208E451"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Display patterns</w:t>
      </w:r>
      <w:r w:rsidR="00A952A9" w:rsidRPr="00C2011E">
        <w:rPr>
          <w:rFonts w:ascii="Aptos" w:hAnsi="Aptos"/>
          <w:color w:val="FF0000"/>
        </w:rPr>
        <w:t>/text</w:t>
      </w:r>
      <w:r w:rsidRPr="003B422A">
        <w:rPr>
          <w:rFonts w:ascii="Aptos" w:hAnsi="Aptos"/>
          <w:color w:val="FF0000"/>
        </w:rPr>
        <w:t xml:space="preserve"> to test brightness, contrast, and response time.</w:t>
      </w:r>
    </w:p>
    <w:p w14:paraId="2316C94A" w14:textId="68DA8336" w:rsidR="003B422A" w:rsidRPr="003B422A" w:rsidRDefault="00AB434F" w:rsidP="003B422A">
      <w:pPr>
        <w:numPr>
          <w:ilvl w:val="1"/>
          <w:numId w:val="40"/>
        </w:numPr>
        <w:spacing w:after="160" w:line="279" w:lineRule="auto"/>
        <w:rPr>
          <w:rFonts w:ascii="Aptos" w:hAnsi="Aptos"/>
          <w:color w:val="FF0000"/>
        </w:rPr>
      </w:pPr>
      <w:r w:rsidRPr="00C2011E">
        <w:rPr>
          <w:rFonts w:ascii="Aptos" w:hAnsi="Aptos"/>
          <w:color w:val="FF0000"/>
        </w:rPr>
        <w:t xml:space="preserve">Run the display for long periods </w:t>
      </w:r>
      <w:r w:rsidR="006217BC" w:rsidRPr="00C2011E">
        <w:rPr>
          <w:rFonts w:ascii="Aptos" w:hAnsi="Aptos"/>
          <w:color w:val="FF0000"/>
        </w:rPr>
        <w:t xml:space="preserve">of time and check for any </w:t>
      </w:r>
      <w:r w:rsidR="00B21887" w:rsidRPr="00C2011E">
        <w:rPr>
          <w:rFonts w:ascii="Aptos" w:hAnsi="Aptos"/>
          <w:color w:val="FF0000"/>
        </w:rPr>
        <w:t>errors</w:t>
      </w:r>
    </w:p>
    <w:p w14:paraId="3C34D62D" w14:textId="25893CDF"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Verify readability under different lighting conditions.</w:t>
      </w:r>
    </w:p>
    <w:p w14:paraId="04A2B7EF" w14:textId="77777777" w:rsidR="00B82C92" w:rsidRPr="00C2011E" w:rsidRDefault="00E46929" w:rsidP="003B422A">
      <w:pPr>
        <w:numPr>
          <w:ilvl w:val="0"/>
          <w:numId w:val="40"/>
        </w:numPr>
        <w:spacing w:after="160" w:line="279" w:lineRule="auto"/>
        <w:rPr>
          <w:rFonts w:ascii="Aptos" w:hAnsi="Aptos"/>
          <w:color w:val="FF0000"/>
        </w:rPr>
      </w:pPr>
      <w:r w:rsidRPr="00C2011E">
        <w:rPr>
          <w:rFonts w:ascii="Aptos" w:hAnsi="Aptos"/>
          <w:color w:val="FF0000"/>
        </w:rPr>
        <w:t>Rack and Pinion</w:t>
      </w:r>
    </w:p>
    <w:p w14:paraId="52096253" w14:textId="579EDD75" w:rsidR="003B422A" w:rsidRPr="003B422A" w:rsidRDefault="003B422A" w:rsidP="003B422A">
      <w:pPr>
        <w:numPr>
          <w:ilvl w:val="0"/>
          <w:numId w:val="40"/>
        </w:numPr>
        <w:spacing w:after="160" w:line="279" w:lineRule="auto"/>
        <w:rPr>
          <w:rFonts w:ascii="Aptos" w:hAnsi="Aptos"/>
          <w:color w:val="FF0000"/>
        </w:rPr>
      </w:pPr>
      <w:r w:rsidRPr="00C2011E">
        <w:rPr>
          <w:rFonts w:ascii="Aptos" w:hAnsi="Aptos"/>
          <w:color w:val="FF0000"/>
        </w:rPr>
        <w:t>Key/Gear/Shaft</w:t>
      </w:r>
    </w:p>
    <w:p w14:paraId="4D0DEC28" w14:textId="1BBAB0C6" w:rsidR="003B422A" w:rsidRPr="00C2011E" w:rsidRDefault="003B422A" w:rsidP="003B422A">
      <w:pPr>
        <w:numPr>
          <w:ilvl w:val="1"/>
          <w:numId w:val="40"/>
        </w:numPr>
        <w:spacing w:after="160" w:line="279" w:lineRule="auto"/>
        <w:rPr>
          <w:rFonts w:ascii="Aptos" w:hAnsi="Aptos"/>
          <w:color w:val="FF0000"/>
        </w:rPr>
      </w:pPr>
      <w:r w:rsidRPr="00C2011E">
        <w:rPr>
          <w:rFonts w:ascii="Aptos" w:hAnsi="Aptos"/>
          <w:color w:val="FF0000"/>
        </w:rPr>
        <w:lastRenderedPageBreak/>
        <w:t>Measure dimensions using calipers and micrometers for precision.</w:t>
      </w:r>
    </w:p>
    <w:p w14:paraId="2A29AADA" w14:textId="5A5086D9"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 xml:space="preserve">Conduct rotational testing to ensure smooth operation and </w:t>
      </w:r>
      <w:r w:rsidR="006217BC" w:rsidRPr="00C2011E">
        <w:rPr>
          <w:rFonts w:ascii="Aptos" w:hAnsi="Aptos"/>
          <w:color w:val="FF0000"/>
        </w:rPr>
        <w:t xml:space="preserve">identify </w:t>
      </w:r>
      <w:r w:rsidR="00AE2193" w:rsidRPr="00C2011E">
        <w:rPr>
          <w:rFonts w:ascii="Aptos" w:hAnsi="Aptos"/>
          <w:color w:val="FF0000"/>
        </w:rPr>
        <w:t>any</w:t>
      </w:r>
      <w:r w:rsidR="006217BC" w:rsidRPr="00C2011E">
        <w:rPr>
          <w:rFonts w:ascii="Aptos" w:hAnsi="Aptos"/>
          <w:color w:val="FF0000"/>
        </w:rPr>
        <w:t xml:space="preserve"> </w:t>
      </w:r>
      <w:r w:rsidRPr="003B422A">
        <w:rPr>
          <w:rFonts w:ascii="Aptos" w:hAnsi="Aptos"/>
          <w:color w:val="FF0000"/>
        </w:rPr>
        <w:t>misalignment.</w:t>
      </w:r>
    </w:p>
    <w:p w14:paraId="1B8C2B63" w14:textId="2B2B6409" w:rsidR="003B422A" w:rsidRPr="00C2011E" w:rsidRDefault="003B422A" w:rsidP="003B422A">
      <w:pPr>
        <w:numPr>
          <w:ilvl w:val="1"/>
          <w:numId w:val="40"/>
        </w:numPr>
        <w:spacing w:after="160" w:line="279" w:lineRule="auto"/>
        <w:rPr>
          <w:rFonts w:ascii="Aptos" w:hAnsi="Aptos"/>
          <w:color w:val="FF0000"/>
        </w:rPr>
      </w:pPr>
      <w:r w:rsidRPr="003B422A">
        <w:rPr>
          <w:rFonts w:ascii="Aptos" w:hAnsi="Aptos"/>
          <w:color w:val="FF0000"/>
        </w:rPr>
        <w:t>Apply torque testing to assess load-bearing capacity.</w:t>
      </w:r>
    </w:p>
    <w:p w14:paraId="63A84E14" w14:textId="7238EF82" w:rsidR="00E46929" w:rsidRPr="003B422A" w:rsidRDefault="00E46929" w:rsidP="00E46929">
      <w:pPr>
        <w:spacing w:after="160" w:line="279" w:lineRule="auto"/>
        <w:ind w:left="1440"/>
        <w:rPr>
          <w:rFonts w:ascii="Aptos" w:hAnsi="Aptos"/>
          <w:color w:val="FF0000"/>
        </w:rPr>
      </w:pPr>
    </w:p>
    <w:p w14:paraId="097FB7EF" w14:textId="77777777" w:rsidR="003B422A" w:rsidRPr="003B422A" w:rsidRDefault="003B422A" w:rsidP="003B422A">
      <w:pPr>
        <w:numPr>
          <w:ilvl w:val="0"/>
          <w:numId w:val="40"/>
        </w:numPr>
        <w:spacing w:after="160" w:line="279" w:lineRule="auto"/>
        <w:rPr>
          <w:rFonts w:ascii="Aptos" w:hAnsi="Aptos"/>
          <w:color w:val="FF0000"/>
        </w:rPr>
      </w:pPr>
      <w:r w:rsidRPr="003B422A">
        <w:rPr>
          <w:rFonts w:ascii="Aptos" w:hAnsi="Aptos"/>
          <w:color w:val="FF0000"/>
        </w:rPr>
        <w:t>Shaft/Motor System</w:t>
      </w:r>
    </w:p>
    <w:p w14:paraId="40A25649" w14:textId="39EE6404" w:rsidR="003B422A" w:rsidRPr="00C2011E" w:rsidRDefault="003B422A" w:rsidP="002E5180">
      <w:pPr>
        <w:pStyle w:val="ListParagraph"/>
        <w:numPr>
          <w:ilvl w:val="0"/>
          <w:numId w:val="40"/>
        </w:numPr>
        <w:spacing w:after="160" w:line="279" w:lineRule="auto"/>
        <w:rPr>
          <w:ins w:id="20" w:author="Microsoft Word" w:date="2025-03-05T21:09:00Z" w16du:dateUtc="2025-03-06T02:09:00Z"/>
          <w:rFonts w:ascii="Aptos" w:hAnsi="Aptos"/>
          <w:color w:val="FF0000"/>
        </w:rPr>
      </w:pPr>
      <w:r w:rsidRPr="003B422A">
        <w:rPr>
          <w:rFonts w:ascii="Aptos" w:hAnsi="Aptos"/>
          <w:color w:val="FF0000"/>
        </w:rPr>
        <w:t>Test under various loads to monitor stability and performance.</w:t>
      </w:r>
    </w:p>
    <w:p w14:paraId="2ED50BF5" w14:textId="404B2FCA" w:rsidR="003B422A" w:rsidRPr="003B422A" w:rsidRDefault="003B422A" w:rsidP="00E46929">
      <w:pPr>
        <w:numPr>
          <w:ilvl w:val="1"/>
          <w:numId w:val="40"/>
        </w:numPr>
        <w:spacing w:after="160" w:line="279" w:lineRule="auto"/>
        <w:rPr>
          <w:rFonts w:ascii="Aptos" w:hAnsi="Aptos"/>
          <w:color w:val="FF0000"/>
        </w:rPr>
      </w:pPr>
      <w:r w:rsidRPr="00C2011E">
        <w:rPr>
          <w:rFonts w:ascii="Aptos" w:hAnsi="Aptos"/>
          <w:color w:val="FF0000"/>
        </w:rPr>
        <w:t>Analyze wear and tear over prolonged operation.</w:t>
      </w:r>
    </w:p>
    <w:p w14:paraId="7EEA8A98" w14:textId="77777777" w:rsidR="00B82C92" w:rsidRPr="00C2011E" w:rsidRDefault="00503C3A" w:rsidP="003B422A">
      <w:pPr>
        <w:numPr>
          <w:ilvl w:val="1"/>
          <w:numId w:val="40"/>
        </w:numPr>
        <w:spacing w:after="160" w:line="279" w:lineRule="auto"/>
        <w:rPr>
          <w:rFonts w:ascii="Aptos" w:hAnsi="Aptos"/>
          <w:color w:val="FF0000"/>
        </w:rPr>
      </w:pPr>
      <w:r w:rsidRPr="00C2011E">
        <w:rPr>
          <w:rFonts w:ascii="Aptos" w:hAnsi="Aptos"/>
          <w:color w:val="FF0000"/>
        </w:rPr>
        <w:t>Ensure fits are appropriate.</w:t>
      </w:r>
    </w:p>
    <w:p w14:paraId="3E387CE3" w14:textId="71770AE9" w:rsidR="003B422A" w:rsidRPr="003B422A" w:rsidRDefault="003B422A" w:rsidP="003B422A">
      <w:pPr>
        <w:numPr>
          <w:ilvl w:val="1"/>
          <w:numId w:val="40"/>
        </w:numPr>
        <w:spacing w:after="160" w:line="279" w:lineRule="auto"/>
        <w:rPr>
          <w:rFonts w:ascii="Aptos" w:hAnsi="Aptos"/>
          <w:color w:val="FF0000"/>
        </w:rPr>
      </w:pPr>
      <w:r w:rsidRPr="00C2011E">
        <w:rPr>
          <w:rFonts w:ascii="Aptos" w:hAnsi="Aptos"/>
          <w:color w:val="FF0000"/>
        </w:rPr>
        <w:t>Conduct vibration testing to ensure mechanical stability.</w:t>
      </w:r>
    </w:p>
    <w:p w14:paraId="181BE3DD" w14:textId="55F3069B" w:rsidR="003B422A" w:rsidRPr="003B422A" w:rsidRDefault="003B422A" w:rsidP="003B422A">
      <w:pPr>
        <w:numPr>
          <w:ilvl w:val="0"/>
          <w:numId w:val="40"/>
        </w:numPr>
        <w:spacing w:after="160" w:line="279" w:lineRule="auto"/>
        <w:rPr>
          <w:rFonts w:ascii="Aptos" w:hAnsi="Aptos"/>
          <w:color w:val="FF0000"/>
        </w:rPr>
      </w:pPr>
      <w:r w:rsidRPr="003B422A">
        <w:rPr>
          <w:rFonts w:ascii="Aptos" w:hAnsi="Aptos"/>
          <w:color w:val="FF0000"/>
        </w:rPr>
        <w:t>Structural Integrity (Casing, Pins, and Tolerances)</w:t>
      </w:r>
    </w:p>
    <w:p w14:paraId="01014F22" w14:textId="5C91AAAA" w:rsidR="003B422A" w:rsidRPr="003B422A" w:rsidRDefault="003B422A" w:rsidP="003B422A">
      <w:pPr>
        <w:numPr>
          <w:ilvl w:val="1"/>
          <w:numId w:val="40"/>
        </w:numPr>
        <w:spacing w:after="160" w:line="279" w:lineRule="auto"/>
        <w:rPr>
          <w:rFonts w:ascii="Aptos" w:hAnsi="Aptos"/>
          <w:color w:val="FF0000"/>
        </w:rPr>
      </w:pPr>
      <w:r w:rsidRPr="003B422A">
        <w:rPr>
          <w:rFonts w:ascii="Aptos" w:hAnsi="Aptos"/>
          <w:color w:val="FF0000"/>
        </w:rPr>
        <w:t>Verify the inner/outer casing fit using precision measurement tools.</w:t>
      </w:r>
    </w:p>
    <w:p w14:paraId="50934D1C" w14:textId="77777777" w:rsidR="0001777B" w:rsidRPr="00C2011E" w:rsidRDefault="003B422A" w:rsidP="00116B9C">
      <w:pPr>
        <w:numPr>
          <w:ilvl w:val="1"/>
          <w:numId w:val="40"/>
        </w:numPr>
        <w:spacing w:after="160" w:line="279" w:lineRule="auto"/>
        <w:rPr>
          <w:rFonts w:ascii="Aptos" w:hAnsi="Aptos"/>
          <w:b/>
          <w:bCs/>
          <w:color w:val="FF0000"/>
        </w:rPr>
      </w:pPr>
      <w:r w:rsidRPr="003B422A">
        <w:rPr>
          <w:rFonts w:ascii="Aptos" w:hAnsi="Aptos"/>
          <w:color w:val="FF0000"/>
        </w:rPr>
        <w:t xml:space="preserve">Conduct environmental stress tests, </w:t>
      </w:r>
      <w:r w:rsidR="00116B9C" w:rsidRPr="00C2011E">
        <w:rPr>
          <w:rFonts w:ascii="Aptos" w:hAnsi="Aptos"/>
          <w:color w:val="FF0000"/>
        </w:rPr>
        <w:t xml:space="preserve">submerging and removing the payload </w:t>
      </w:r>
      <w:r w:rsidR="0010494D" w:rsidRPr="00C2011E">
        <w:rPr>
          <w:rFonts w:ascii="Aptos" w:hAnsi="Aptos"/>
          <w:color w:val="FF0000"/>
        </w:rPr>
        <w:t xml:space="preserve">from </w:t>
      </w:r>
      <w:r w:rsidR="00116B9C" w:rsidRPr="00C2011E">
        <w:rPr>
          <w:rFonts w:ascii="Aptos" w:hAnsi="Aptos"/>
          <w:color w:val="FF0000"/>
        </w:rPr>
        <w:t>soil</w:t>
      </w:r>
    </w:p>
    <w:p w14:paraId="11DE5790" w14:textId="77777777" w:rsidR="0001777B" w:rsidRPr="0001777B" w:rsidRDefault="0001777B" w:rsidP="0001777B">
      <w:pPr>
        <w:spacing w:after="160" w:line="279" w:lineRule="auto"/>
        <w:rPr>
          <w:rFonts w:ascii="Aptos" w:hAnsi="Aptos"/>
          <w:b/>
          <w:bCs/>
          <w:color w:val="FF0000"/>
        </w:rPr>
      </w:pPr>
      <w:r w:rsidRPr="0001777B">
        <w:rPr>
          <w:rFonts w:ascii="Aptos" w:hAnsi="Aptos"/>
          <w:b/>
          <w:bCs/>
          <w:color w:val="FF0000"/>
        </w:rPr>
        <w:t>System &amp; Assembly Testing</w:t>
      </w:r>
    </w:p>
    <w:p w14:paraId="19D1EFD4" w14:textId="132E8234" w:rsidR="0001777B" w:rsidRPr="0001777B" w:rsidRDefault="0001777B" w:rsidP="0001777B">
      <w:pPr>
        <w:spacing w:after="160" w:line="279" w:lineRule="auto"/>
        <w:rPr>
          <w:rFonts w:ascii="Aptos" w:hAnsi="Aptos"/>
          <w:color w:val="FF0000"/>
        </w:rPr>
      </w:pPr>
      <w:r w:rsidRPr="0001777B">
        <w:rPr>
          <w:rFonts w:ascii="Aptos" w:hAnsi="Aptos"/>
          <w:color w:val="FF0000"/>
        </w:rPr>
        <w:t>System testing evaluates how components function together. This phase ensures the complete system operates efficiently by validating motion mechanics, soil collection, and structural integrity.</w:t>
      </w:r>
    </w:p>
    <w:p w14:paraId="25EA5A8E" w14:textId="77777777" w:rsidR="0001777B" w:rsidRPr="0001777B" w:rsidRDefault="0001777B" w:rsidP="0001777B">
      <w:pPr>
        <w:numPr>
          <w:ilvl w:val="0"/>
          <w:numId w:val="41"/>
        </w:numPr>
        <w:spacing w:after="160" w:line="279" w:lineRule="auto"/>
        <w:rPr>
          <w:rFonts w:ascii="Aptos" w:hAnsi="Aptos"/>
          <w:color w:val="FF0000"/>
        </w:rPr>
      </w:pPr>
      <w:r w:rsidRPr="0001777B">
        <w:rPr>
          <w:rFonts w:ascii="Aptos" w:hAnsi="Aptos"/>
          <w:color w:val="FF0000"/>
        </w:rPr>
        <w:t>Motor-Pinion-Rack System</w:t>
      </w:r>
    </w:p>
    <w:p w14:paraId="2AA0B874" w14:textId="7E8F1F9E"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 xml:space="preserve">Run the full system under load to assess </w:t>
      </w:r>
      <w:r w:rsidR="00B44141" w:rsidRPr="00C2011E">
        <w:rPr>
          <w:rFonts w:ascii="Aptos" w:hAnsi="Aptos"/>
          <w:color w:val="FF0000"/>
        </w:rPr>
        <w:t xml:space="preserve">forward and backward </w:t>
      </w:r>
      <w:r w:rsidRPr="0001777B">
        <w:rPr>
          <w:rFonts w:ascii="Aptos" w:hAnsi="Aptos"/>
          <w:color w:val="FF0000"/>
        </w:rPr>
        <w:t xml:space="preserve">movement </w:t>
      </w:r>
    </w:p>
    <w:p w14:paraId="72D0FCD3"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Analyze backlash, gear meshing, and alignment.</w:t>
      </w:r>
    </w:p>
    <w:p w14:paraId="0C04BBD0" w14:textId="77777777" w:rsidR="0001777B" w:rsidRPr="0001777B" w:rsidRDefault="0001777B" w:rsidP="0001777B">
      <w:pPr>
        <w:numPr>
          <w:ilvl w:val="0"/>
          <w:numId w:val="41"/>
        </w:numPr>
        <w:spacing w:after="160" w:line="279" w:lineRule="auto"/>
        <w:rPr>
          <w:rFonts w:ascii="Aptos" w:hAnsi="Aptos"/>
          <w:color w:val="FF0000"/>
        </w:rPr>
      </w:pPr>
      <w:r w:rsidRPr="0001777B">
        <w:rPr>
          <w:rFonts w:ascii="Aptos" w:hAnsi="Aptos"/>
          <w:color w:val="FF0000"/>
        </w:rPr>
        <w:t>Soil Collection Validation</w:t>
      </w:r>
    </w:p>
    <w:p w14:paraId="2CA5C8B8"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Perform field tests in various soil types to ensure effective collection.</w:t>
      </w:r>
    </w:p>
    <w:p w14:paraId="6F12107C"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Compare collected samples against expected volume and consistency.</w:t>
      </w:r>
    </w:p>
    <w:p w14:paraId="230F567E"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Validate automation for repeatability and efficiency.</w:t>
      </w:r>
    </w:p>
    <w:p w14:paraId="1E75D38D" w14:textId="77777777" w:rsidR="0001777B" w:rsidRPr="0001777B" w:rsidRDefault="0001777B" w:rsidP="0001777B">
      <w:pPr>
        <w:numPr>
          <w:ilvl w:val="0"/>
          <w:numId w:val="41"/>
        </w:numPr>
        <w:spacing w:after="160" w:line="279" w:lineRule="auto"/>
        <w:rPr>
          <w:rFonts w:ascii="Aptos" w:hAnsi="Aptos"/>
          <w:color w:val="FF0000"/>
        </w:rPr>
      </w:pPr>
      <w:r w:rsidRPr="0001777B">
        <w:rPr>
          <w:rFonts w:ascii="Aptos" w:hAnsi="Aptos"/>
          <w:color w:val="FF0000"/>
        </w:rPr>
        <w:t>Weight Testing</w:t>
      </w:r>
    </w:p>
    <w:p w14:paraId="2E4F8C13" w14:textId="23170F6A" w:rsidR="00480206" w:rsidRPr="0001777B" w:rsidRDefault="0001777B" w:rsidP="00480206">
      <w:pPr>
        <w:numPr>
          <w:ilvl w:val="1"/>
          <w:numId w:val="41"/>
        </w:numPr>
        <w:spacing w:after="160" w:line="279" w:lineRule="auto"/>
        <w:rPr>
          <w:rFonts w:ascii="Aptos" w:hAnsi="Aptos"/>
          <w:color w:val="FF0000"/>
        </w:rPr>
      </w:pPr>
      <w:r w:rsidRPr="0001777B">
        <w:rPr>
          <w:rFonts w:ascii="Aptos" w:hAnsi="Aptos"/>
          <w:color w:val="FF0000"/>
        </w:rPr>
        <w:lastRenderedPageBreak/>
        <w:t>Measure system weight in different operational states (with and without soil)</w:t>
      </w:r>
      <w:r w:rsidR="00480206" w:rsidRPr="00C2011E">
        <w:rPr>
          <w:rFonts w:ascii="Aptos" w:hAnsi="Aptos"/>
          <w:color w:val="FF0000"/>
        </w:rPr>
        <w:t xml:space="preserve"> and ensure the total weight is below the maximum limit</w:t>
      </w:r>
    </w:p>
    <w:p w14:paraId="532751B0"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Ensure consistency through repeated trials with multiple soil types.</w:t>
      </w:r>
    </w:p>
    <w:p w14:paraId="26759CAA" w14:textId="77777777" w:rsidR="0001777B" w:rsidRPr="0001777B" w:rsidRDefault="0001777B" w:rsidP="0001777B">
      <w:pPr>
        <w:numPr>
          <w:ilvl w:val="0"/>
          <w:numId w:val="41"/>
        </w:numPr>
        <w:spacing w:after="160" w:line="279" w:lineRule="auto"/>
        <w:rPr>
          <w:rFonts w:ascii="Aptos" w:hAnsi="Aptos"/>
          <w:color w:val="FF0000"/>
        </w:rPr>
      </w:pPr>
      <w:r w:rsidRPr="0001777B">
        <w:rPr>
          <w:rFonts w:ascii="Aptos" w:hAnsi="Aptos"/>
          <w:color w:val="FF0000"/>
        </w:rPr>
        <w:t>Probe, Data, and Analytics</w:t>
      </w:r>
    </w:p>
    <w:p w14:paraId="0907E36D"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Compare collected probe data with reference values for accuracy.</w:t>
      </w:r>
    </w:p>
    <w:p w14:paraId="0EAC92E2"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Test data transmission and logging for reliability.</w:t>
      </w:r>
    </w:p>
    <w:p w14:paraId="50EC2B58" w14:textId="7331F2CE" w:rsidR="00722B24" w:rsidRPr="0001777B" w:rsidRDefault="0001777B" w:rsidP="00722B24">
      <w:pPr>
        <w:numPr>
          <w:ilvl w:val="1"/>
          <w:numId w:val="41"/>
        </w:numPr>
        <w:spacing w:after="160" w:line="279" w:lineRule="auto"/>
        <w:rPr>
          <w:rFonts w:ascii="Aptos" w:hAnsi="Aptos"/>
          <w:color w:val="FF0000"/>
        </w:rPr>
      </w:pPr>
      <w:r w:rsidRPr="0001777B">
        <w:rPr>
          <w:rFonts w:ascii="Aptos" w:hAnsi="Aptos"/>
          <w:color w:val="FF0000"/>
        </w:rPr>
        <w:t>Analyze recorded data for inconsistencies and sensor drift</w:t>
      </w:r>
      <w:r w:rsidR="00722B24" w:rsidRPr="00C2011E">
        <w:rPr>
          <w:rFonts w:ascii="Aptos" w:hAnsi="Aptos"/>
          <w:color w:val="FF0000"/>
        </w:rPr>
        <w:t xml:space="preserve"> – correct (if necessary) with Kalman Filters</w:t>
      </w:r>
    </w:p>
    <w:p w14:paraId="4209F559" w14:textId="77777777" w:rsidR="0001777B" w:rsidRPr="0001777B" w:rsidRDefault="0001777B" w:rsidP="0001777B">
      <w:pPr>
        <w:numPr>
          <w:ilvl w:val="0"/>
          <w:numId w:val="41"/>
        </w:numPr>
        <w:spacing w:after="160" w:line="279" w:lineRule="auto"/>
        <w:rPr>
          <w:rFonts w:ascii="Aptos" w:hAnsi="Aptos"/>
          <w:color w:val="FF0000"/>
        </w:rPr>
      </w:pPr>
      <w:r w:rsidRPr="0001777B">
        <w:rPr>
          <w:rFonts w:ascii="Aptos" w:hAnsi="Aptos"/>
          <w:color w:val="FF0000"/>
        </w:rPr>
        <w:t>Sub-Assembly &amp; Final Integration Testing</w:t>
      </w:r>
    </w:p>
    <w:p w14:paraId="131636DE"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Conduct functional tests for sub-assemblies like the testing probe and shaft-pinion-rack before full integration.</w:t>
      </w:r>
    </w:p>
    <w:p w14:paraId="5643ACD4" w14:textId="77777777"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Verify proper fit, alignment, and operational efficiency.</w:t>
      </w:r>
    </w:p>
    <w:p w14:paraId="7D4A141C" w14:textId="2FF41756" w:rsidR="0001777B" w:rsidRPr="0001777B" w:rsidRDefault="0001777B" w:rsidP="0001777B">
      <w:pPr>
        <w:numPr>
          <w:ilvl w:val="1"/>
          <w:numId w:val="41"/>
        </w:numPr>
        <w:spacing w:after="160" w:line="279" w:lineRule="auto"/>
        <w:rPr>
          <w:rFonts w:ascii="Aptos" w:hAnsi="Aptos"/>
          <w:color w:val="FF0000"/>
        </w:rPr>
      </w:pPr>
      <w:r w:rsidRPr="0001777B">
        <w:rPr>
          <w:rFonts w:ascii="Aptos" w:hAnsi="Aptos"/>
          <w:color w:val="FF0000"/>
        </w:rPr>
        <w:t>Perform final testing post-assembly to validate overall performance.</w:t>
      </w:r>
    </w:p>
    <w:p w14:paraId="2A458785" w14:textId="3FB387D1" w:rsidR="003B422A" w:rsidRPr="00C2011E" w:rsidRDefault="003B422A" w:rsidP="003B422A">
      <w:pPr>
        <w:numPr>
          <w:ilvl w:val="1"/>
          <w:numId w:val="40"/>
        </w:numPr>
        <w:spacing w:after="160" w:line="279" w:lineRule="auto"/>
        <w:rPr>
          <w:rFonts w:ascii="Aptos" w:hAnsi="Aptos"/>
          <w:color w:val="FF0000"/>
        </w:rPr>
      </w:pPr>
      <w:r w:rsidRPr="00C2011E">
        <w:rPr>
          <w:rFonts w:ascii="Aptos" w:hAnsi="Aptos"/>
          <w:color w:val="FF0000"/>
        </w:rPr>
        <w:t>Conduct environmental stress tests, including temperature and humidity variations.</w:t>
      </w:r>
    </w:p>
    <w:p w14:paraId="618D7C02" w14:textId="636EF1BB" w:rsidR="00D25D3F" w:rsidRDefault="003B422A" w:rsidP="0001777B">
      <w:pPr>
        <w:numPr>
          <w:ilvl w:val="1"/>
          <w:numId w:val="40"/>
        </w:numPr>
        <w:spacing w:after="160" w:line="279" w:lineRule="auto"/>
        <w:rPr>
          <w:rFonts w:ascii="Aptos" w:hAnsi="Aptos"/>
          <w:color w:val="FF0000"/>
        </w:rPr>
      </w:pPr>
      <w:r w:rsidRPr="00C2011E">
        <w:rPr>
          <w:rFonts w:ascii="Aptos" w:hAnsi="Aptos"/>
          <w:color w:val="FF0000"/>
        </w:rPr>
        <w:t>Perform insertion/removal force tests on pins to check ease of assembly and secure fitting.</w:t>
      </w:r>
    </w:p>
    <w:p w14:paraId="48EDBCC0" w14:textId="7491623B" w:rsidR="00D25D3F" w:rsidRPr="002E5180" w:rsidRDefault="002E5180" w:rsidP="002E5180">
      <w:pPr>
        <w:spacing w:after="160" w:line="279" w:lineRule="auto"/>
        <w:rPr>
          <w:rFonts w:ascii="Aptos" w:hAnsi="Aptos"/>
          <w:color w:val="FF0000"/>
        </w:rPr>
      </w:pPr>
      <w:r>
        <w:rPr>
          <w:rFonts w:ascii="Aptos" w:hAnsi="Aptos"/>
          <w:color w:val="FF0000"/>
        </w:rPr>
        <w:br w:type="page"/>
      </w:r>
    </w:p>
    <w:p w14:paraId="22896372" w14:textId="1DCED902" w:rsidR="00BF58A7" w:rsidRPr="00116459" w:rsidRDefault="00BF58A7" w:rsidP="00C25C4E">
      <w:pPr>
        <w:pStyle w:val="ListParagraph"/>
        <w:numPr>
          <w:ilvl w:val="0"/>
          <w:numId w:val="15"/>
        </w:numPr>
        <w:jc w:val="both"/>
        <w:rPr>
          <w:rFonts w:asciiTheme="minorHAnsi" w:eastAsiaTheme="minorEastAsia" w:hAnsiTheme="minorHAnsi" w:cstheme="minorBidi"/>
          <w:b/>
        </w:rPr>
      </w:pPr>
      <w:r>
        <w:rPr>
          <w:rFonts w:ascii="Aptos" w:hAnsi="Aptos"/>
          <w:b/>
          <w:bCs/>
          <w:color w:val="000000" w:themeColor="text1"/>
        </w:rPr>
        <w:lastRenderedPageBreak/>
        <w:t>References</w:t>
      </w:r>
    </w:p>
    <w:p w14:paraId="75D93D2A" w14:textId="77777777" w:rsidR="00FA5F8D" w:rsidRDefault="00FA5F8D" w:rsidP="00FA5F8D">
      <w:pPr>
        <w:rPr>
          <w:rFonts w:ascii="Aptos" w:hAnsi="Aptos"/>
          <w:color w:val="000000" w:themeColor="text1"/>
        </w:rPr>
      </w:pPr>
    </w:p>
    <w:p w14:paraId="39C2F14A" w14:textId="77777777" w:rsidR="00FA5F8D" w:rsidRDefault="00FA5F8D" w:rsidP="00FA5F8D">
      <w:pPr>
        <w:rPr>
          <w:rFonts w:ascii="Aptos" w:hAnsi="Aptos"/>
          <w:color w:val="000000" w:themeColor="text1"/>
        </w:rPr>
      </w:pPr>
      <w:r w:rsidRPr="00FA5F8D">
        <w:rPr>
          <w:rFonts w:ascii="Aptos" w:hAnsi="Aptos"/>
          <w:color w:val="000000" w:themeColor="text1"/>
        </w:rPr>
        <w:t xml:space="preserve">Crop Nutrition. (n.d.). </w:t>
      </w:r>
      <w:r w:rsidRPr="00FA5F8D">
        <w:rPr>
          <w:rFonts w:ascii="Aptos" w:hAnsi="Aptos"/>
          <w:i/>
          <w:iCs/>
          <w:color w:val="000000" w:themeColor="text1"/>
        </w:rPr>
        <w:t>Third-party soil sampling: What you need to know.</w:t>
      </w:r>
      <w:r w:rsidRPr="00FA5F8D">
        <w:rPr>
          <w:rFonts w:ascii="Aptos" w:hAnsi="Aptos"/>
          <w:color w:val="000000" w:themeColor="text1"/>
        </w:rPr>
        <w:t xml:space="preserve"> Retrieved </w:t>
      </w:r>
    </w:p>
    <w:p w14:paraId="28B6DDC1" w14:textId="130A3324" w:rsidR="00FA5F8D" w:rsidRPr="00FA5F8D" w:rsidRDefault="00FA5F8D" w:rsidP="00FA5F8D">
      <w:pPr>
        <w:ind w:left="720"/>
        <w:rPr>
          <w:rFonts w:ascii="Aptos" w:hAnsi="Aptos"/>
          <w:color w:val="000000" w:themeColor="text1"/>
        </w:rPr>
      </w:pPr>
      <w:r w:rsidRPr="00FA5F8D">
        <w:rPr>
          <w:rFonts w:ascii="Aptos" w:hAnsi="Aptos"/>
          <w:color w:val="000000" w:themeColor="text1"/>
        </w:rPr>
        <w:t xml:space="preserve">February 6, 2025, from </w:t>
      </w:r>
      <w:hyperlink r:id="rId76" w:history="1">
        <w:r w:rsidRPr="00FA5F8D">
          <w:rPr>
            <w:rStyle w:val="Hyperlink"/>
            <w:rFonts w:ascii="Aptos" w:hAnsi="Aptos"/>
          </w:rPr>
          <w:t>https://www.cropnutrition.com/resource-library/third-party-soil-sampling-what-you-need-to-know/</w:t>
        </w:r>
      </w:hyperlink>
    </w:p>
    <w:p w14:paraId="27255E37" w14:textId="77777777" w:rsidR="00FA5F8D" w:rsidRDefault="00FA5F8D" w:rsidP="00FA5F8D">
      <w:pPr>
        <w:rPr>
          <w:rFonts w:ascii="Aptos" w:hAnsi="Aptos"/>
          <w:color w:val="000000" w:themeColor="text1"/>
        </w:rPr>
      </w:pPr>
    </w:p>
    <w:p w14:paraId="07DFB442" w14:textId="77777777" w:rsidR="00FA5F8D" w:rsidRDefault="00FA5F8D" w:rsidP="00FA5F8D">
      <w:pPr>
        <w:rPr>
          <w:rFonts w:ascii="Aptos" w:hAnsi="Aptos"/>
          <w:i/>
          <w:iCs/>
          <w:color w:val="000000" w:themeColor="text1"/>
        </w:rPr>
      </w:pPr>
      <w:r w:rsidRPr="00FA5F8D">
        <w:rPr>
          <w:rFonts w:ascii="Aptos" w:hAnsi="Aptos"/>
          <w:color w:val="000000" w:themeColor="text1"/>
        </w:rPr>
        <w:t xml:space="preserve">North Carolina State University Extension. (n.d.). </w:t>
      </w:r>
      <w:r w:rsidRPr="00FA5F8D">
        <w:rPr>
          <w:rFonts w:ascii="Aptos" w:hAnsi="Aptos"/>
          <w:i/>
          <w:iCs/>
          <w:color w:val="000000" w:themeColor="text1"/>
        </w:rPr>
        <w:t xml:space="preserve">Careful soil sampling: The key to reliable </w:t>
      </w:r>
    </w:p>
    <w:p w14:paraId="0A65F6D4" w14:textId="672725AC" w:rsidR="00FA5F8D" w:rsidRPr="00FA5F8D" w:rsidRDefault="00FA5F8D" w:rsidP="00FA5F8D">
      <w:pPr>
        <w:ind w:left="720"/>
        <w:rPr>
          <w:rFonts w:ascii="Aptos" w:hAnsi="Aptos"/>
          <w:color w:val="000000" w:themeColor="text1"/>
        </w:rPr>
      </w:pPr>
      <w:r w:rsidRPr="00FA5F8D">
        <w:rPr>
          <w:rFonts w:ascii="Aptos" w:hAnsi="Aptos"/>
          <w:i/>
          <w:iCs/>
          <w:color w:val="000000" w:themeColor="text1"/>
        </w:rPr>
        <w:t>soil test information.</w:t>
      </w:r>
      <w:r w:rsidRPr="00FA5F8D">
        <w:rPr>
          <w:rFonts w:ascii="Aptos" w:hAnsi="Aptos"/>
          <w:color w:val="000000" w:themeColor="text1"/>
        </w:rPr>
        <w:t xml:space="preserve"> Retrieved February 6, 2025, from </w:t>
      </w:r>
      <w:hyperlink r:id="rId77" w:history="1">
        <w:r w:rsidRPr="00FA5F8D">
          <w:rPr>
            <w:rStyle w:val="Hyperlink"/>
            <w:rFonts w:ascii="Aptos" w:hAnsi="Aptos"/>
          </w:rPr>
          <w:t>https://content.ces.ncsu.edu/careful-soil-sampling-the-key-to-reliable-soil-test-information</w:t>
        </w:r>
      </w:hyperlink>
    </w:p>
    <w:p w14:paraId="2FDAECDB" w14:textId="77777777" w:rsidR="00FA5F8D" w:rsidRDefault="00FA5F8D" w:rsidP="00FA5F8D">
      <w:pPr>
        <w:rPr>
          <w:rFonts w:ascii="Aptos" w:hAnsi="Aptos"/>
          <w:color w:val="000000" w:themeColor="text1"/>
        </w:rPr>
      </w:pPr>
    </w:p>
    <w:p w14:paraId="07EFB458" w14:textId="77777777" w:rsidR="00FA5F8D" w:rsidRDefault="00FA5F8D" w:rsidP="00FA5F8D">
      <w:pPr>
        <w:rPr>
          <w:rFonts w:ascii="Aptos" w:hAnsi="Aptos"/>
          <w:color w:val="000000" w:themeColor="text1"/>
        </w:rPr>
      </w:pPr>
      <w:r w:rsidRPr="00FA5F8D">
        <w:rPr>
          <w:rFonts w:ascii="Aptos" w:hAnsi="Aptos"/>
          <w:color w:val="000000" w:themeColor="text1"/>
        </w:rPr>
        <w:t xml:space="preserve">Soil Science Society of America. (n.d.). </w:t>
      </w:r>
      <w:r w:rsidRPr="00FA5F8D">
        <w:rPr>
          <w:rFonts w:ascii="Aptos" w:hAnsi="Aptos"/>
          <w:i/>
          <w:iCs/>
          <w:color w:val="000000" w:themeColor="text1"/>
        </w:rPr>
        <w:t>Self-study exam: Soil sampling and testing.</w:t>
      </w:r>
      <w:r w:rsidRPr="00FA5F8D">
        <w:rPr>
          <w:rFonts w:ascii="Aptos" w:hAnsi="Aptos"/>
          <w:color w:val="000000" w:themeColor="text1"/>
        </w:rPr>
        <w:t xml:space="preserve"> </w:t>
      </w:r>
    </w:p>
    <w:p w14:paraId="14F7CCEC" w14:textId="5C27FBBA" w:rsidR="00FA5F8D" w:rsidRDefault="00FA5F8D" w:rsidP="00FA5F8D">
      <w:pPr>
        <w:ind w:left="720"/>
      </w:pPr>
      <w:r w:rsidRPr="00FA5F8D">
        <w:rPr>
          <w:rFonts w:ascii="Aptos" w:hAnsi="Aptos"/>
          <w:color w:val="000000" w:themeColor="text1"/>
        </w:rPr>
        <w:t xml:space="preserve">Retrieved February 6, 2025, from </w:t>
      </w:r>
      <w:hyperlink r:id="rId78" w:history="1">
        <w:r w:rsidRPr="00FA5F8D">
          <w:rPr>
            <w:rStyle w:val="Hyperlink"/>
            <w:rFonts w:ascii="Aptos" w:hAnsi="Aptos"/>
          </w:rPr>
          <w:t>https://www.soils.org/files/certifications/certified/education/self-study/exam-pdfs/243.pdf</w:t>
        </w:r>
      </w:hyperlink>
    </w:p>
    <w:p w14:paraId="0E3A88E6" w14:textId="77777777" w:rsidR="002C7FDE" w:rsidRDefault="002C7FDE" w:rsidP="002C7FDE">
      <w:pPr>
        <w:ind w:left="720"/>
      </w:pPr>
    </w:p>
    <w:p w14:paraId="6ADA0250" w14:textId="79210A12" w:rsidR="002C7FDE" w:rsidRPr="002C7FDE" w:rsidRDefault="002C7FDE" w:rsidP="002C7FDE">
      <w:pPr>
        <w:rPr>
          <w:rFonts w:asciiTheme="minorHAnsi" w:hAnsiTheme="minorHAnsi"/>
        </w:rPr>
      </w:pPr>
      <w:r w:rsidRPr="002C7FDE">
        <w:rPr>
          <w:rFonts w:asciiTheme="minorHAnsi" w:hAnsiTheme="minorHAnsi"/>
        </w:rPr>
        <w:t xml:space="preserve">Shigley, J. E., </w:t>
      </w:r>
      <w:proofErr w:type="spellStart"/>
      <w:r w:rsidRPr="002C7FDE">
        <w:rPr>
          <w:rFonts w:asciiTheme="minorHAnsi" w:hAnsiTheme="minorHAnsi"/>
        </w:rPr>
        <w:t>Mishke</w:t>
      </w:r>
      <w:proofErr w:type="spellEnd"/>
      <w:r w:rsidRPr="002C7FDE">
        <w:rPr>
          <w:rFonts w:asciiTheme="minorHAnsi" w:hAnsiTheme="minorHAnsi"/>
        </w:rPr>
        <w:t xml:space="preserve">, C. R., &amp; </w:t>
      </w:r>
      <w:proofErr w:type="spellStart"/>
      <w:r w:rsidRPr="002C7FDE">
        <w:rPr>
          <w:rFonts w:asciiTheme="minorHAnsi" w:hAnsiTheme="minorHAnsi"/>
        </w:rPr>
        <w:t>Budynas</w:t>
      </w:r>
      <w:proofErr w:type="spellEnd"/>
      <w:r w:rsidRPr="002C7FDE">
        <w:rPr>
          <w:rFonts w:asciiTheme="minorHAnsi" w:hAnsiTheme="minorHAnsi"/>
        </w:rPr>
        <w:t xml:space="preserve">, R. G. (2021). </w:t>
      </w:r>
      <w:r w:rsidRPr="002C7FDE">
        <w:rPr>
          <w:rFonts w:asciiTheme="minorHAnsi" w:hAnsiTheme="minorHAnsi"/>
          <w:i/>
          <w:iCs/>
        </w:rPr>
        <w:t>Shigley's mechanical engineering design</w:t>
      </w:r>
      <w:r w:rsidRPr="002C7FDE">
        <w:rPr>
          <w:rFonts w:asciiTheme="minorHAnsi" w:hAnsiTheme="minorHAnsi"/>
        </w:rPr>
        <w:t xml:space="preserve"> (13th ed.). McGraw-Hill Education.</w:t>
      </w:r>
    </w:p>
    <w:p w14:paraId="57F46606" w14:textId="5E7BFCDB" w:rsidR="00A43142" w:rsidRDefault="00A43142" w:rsidP="001D5FC5">
      <w:pPr>
        <w:rPr>
          <w:rFonts w:ascii="Aptos" w:hAnsi="Aptos"/>
          <w:color w:val="000000" w:themeColor="text1"/>
        </w:rPr>
      </w:pPr>
    </w:p>
    <w:p w14:paraId="30209805" w14:textId="77777777" w:rsidR="00E938EC" w:rsidRDefault="00763491" w:rsidP="00E938EC">
      <w:pPr>
        <w:rPr>
          <w:rFonts w:ascii="Aptos" w:hAnsi="Aptos"/>
          <w:color w:val="000000" w:themeColor="text1"/>
        </w:rPr>
      </w:pPr>
      <w:r w:rsidRPr="00763491">
        <w:rPr>
          <w:rFonts w:ascii="Aptos" w:hAnsi="Aptos"/>
          <w:color w:val="000000" w:themeColor="text1"/>
        </w:rPr>
        <w:t>California Department of Transportation. (2011). </w:t>
      </w:r>
      <w:r w:rsidRPr="00763491">
        <w:rPr>
          <w:rFonts w:ascii="Aptos" w:hAnsi="Aptos"/>
          <w:i/>
          <w:iCs/>
          <w:color w:val="000000" w:themeColor="text1"/>
        </w:rPr>
        <w:t>Trenching and shoring manual</w:t>
      </w:r>
      <w:r w:rsidRPr="00763491">
        <w:rPr>
          <w:rFonts w:ascii="Aptos" w:hAnsi="Aptos"/>
          <w:color w:val="000000" w:themeColor="text1"/>
        </w:rPr>
        <w:t xml:space="preserve">. </w:t>
      </w:r>
    </w:p>
    <w:p w14:paraId="392F6B3C" w14:textId="21B822ED" w:rsidR="004747D5" w:rsidRDefault="00763491" w:rsidP="00E938EC">
      <w:pPr>
        <w:ind w:left="720"/>
        <w:rPr>
          <w:rFonts w:ascii="Aptos" w:hAnsi="Aptos"/>
          <w:color w:val="000000" w:themeColor="text1"/>
        </w:rPr>
      </w:pPr>
      <w:r w:rsidRPr="00763491">
        <w:rPr>
          <w:rFonts w:ascii="Aptos" w:hAnsi="Aptos"/>
          <w:color w:val="000000" w:themeColor="text1"/>
        </w:rPr>
        <w:t>Retrieved February 6, 2025, from </w:t>
      </w:r>
      <w:hyperlink r:id="rId79" w:tgtFrame="_blank" w:history="1">
        <w:r w:rsidRPr="00763491">
          <w:rPr>
            <w:rStyle w:val="Hyperlink"/>
            <w:rFonts w:ascii="Aptos" w:hAnsi="Aptos"/>
          </w:rPr>
          <w:t>https://engineering.purdue.edu/~frosch/ftp/Talbott/11%20-%20References/files/California%20Trenching%20and%20Shoring%20Manual.pdf</w:t>
        </w:r>
      </w:hyperlink>
    </w:p>
    <w:p w14:paraId="7A6E8BAF" w14:textId="77777777" w:rsidR="00D30FB1" w:rsidRDefault="00D30FB1" w:rsidP="001D5FC5">
      <w:pPr>
        <w:rPr>
          <w:rFonts w:ascii="Aptos" w:hAnsi="Aptos"/>
          <w:color w:val="000000" w:themeColor="text1"/>
        </w:rPr>
      </w:pPr>
    </w:p>
    <w:p w14:paraId="02A16371" w14:textId="77777777" w:rsidR="002D464A" w:rsidRDefault="00763491" w:rsidP="001D5FC5">
      <w:pPr>
        <w:rPr>
          <w:rFonts w:ascii="Aptos" w:hAnsi="Aptos"/>
          <w:color w:val="000000" w:themeColor="text1"/>
        </w:rPr>
      </w:pPr>
      <w:r w:rsidRPr="00763491">
        <w:rPr>
          <w:rFonts w:ascii="Aptos" w:hAnsi="Aptos"/>
          <w:color w:val="000000" w:themeColor="text1"/>
        </w:rPr>
        <w:t>CB Insights. (n.d.). </w:t>
      </w:r>
      <w:r w:rsidRPr="00763491">
        <w:rPr>
          <w:rFonts w:ascii="Aptos" w:hAnsi="Aptos"/>
          <w:i/>
          <w:iCs/>
          <w:color w:val="000000" w:themeColor="text1"/>
        </w:rPr>
        <w:t>Agriculture tech trends</w:t>
      </w:r>
      <w:r w:rsidRPr="00763491">
        <w:rPr>
          <w:rFonts w:ascii="Aptos" w:hAnsi="Aptos"/>
          <w:color w:val="000000" w:themeColor="text1"/>
        </w:rPr>
        <w:t xml:space="preserve">. Retrieved February 6, 2025, </w:t>
      </w:r>
    </w:p>
    <w:p w14:paraId="3234F2E4" w14:textId="50FC85AF" w:rsidR="00E938EC" w:rsidRDefault="00763491" w:rsidP="002D464A">
      <w:pPr>
        <w:ind w:firstLine="720"/>
        <w:rPr>
          <w:rFonts w:ascii="Aptos" w:hAnsi="Aptos"/>
          <w:color w:val="000000" w:themeColor="text1"/>
        </w:rPr>
      </w:pPr>
      <w:r w:rsidRPr="00763491">
        <w:rPr>
          <w:rFonts w:ascii="Aptos" w:hAnsi="Aptos"/>
          <w:color w:val="000000" w:themeColor="text1"/>
        </w:rPr>
        <w:t>from </w:t>
      </w:r>
      <w:hyperlink r:id="rId80" w:tgtFrame="_blank" w:history="1">
        <w:r w:rsidRPr="00763491">
          <w:rPr>
            <w:rStyle w:val="Hyperlink"/>
            <w:rFonts w:ascii="Aptos" w:hAnsi="Aptos"/>
          </w:rPr>
          <w:t>https://www.cbinsights.com/research/agriculture-tech-trends/</w:t>
        </w:r>
      </w:hyperlink>
    </w:p>
    <w:p w14:paraId="03688651" w14:textId="77777777" w:rsidR="00E938EC" w:rsidRDefault="00E938EC" w:rsidP="001D5FC5">
      <w:pPr>
        <w:rPr>
          <w:rFonts w:ascii="Aptos" w:hAnsi="Aptos"/>
          <w:color w:val="000000" w:themeColor="text1"/>
        </w:rPr>
      </w:pPr>
    </w:p>
    <w:p w14:paraId="086B5064" w14:textId="77777777" w:rsidR="002D464A" w:rsidRDefault="00763491" w:rsidP="002D464A">
      <w:pPr>
        <w:rPr>
          <w:rFonts w:ascii="Aptos" w:hAnsi="Aptos"/>
          <w:color w:val="000000" w:themeColor="text1"/>
        </w:rPr>
      </w:pPr>
      <w:r w:rsidRPr="00763491">
        <w:rPr>
          <w:rFonts w:ascii="Aptos" w:hAnsi="Aptos"/>
          <w:color w:val="000000" w:themeColor="text1"/>
        </w:rPr>
        <w:t>Engineering News-Record. (n.d.). </w:t>
      </w:r>
      <w:r w:rsidRPr="00763491">
        <w:rPr>
          <w:rFonts w:ascii="Aptos" w:hAnsi="Aptos"/>
          <w:i/>
          <w:iCs/>
          <w:color w:val="000000" w:themeColor="text1"/>
        </w:rPr>
        <w:t>Market data</w:t>
      </w:r>
      <w:r w:rsidRPr="00763491">
        <w:rPr>
          <w:rFonts w:ascii="Aptos" w:hAnsi="Aptos"/>
          <w:color w:val="000000" w:themeColor="text1"/>
        </w:rPr>
        <w:t xml:space="preserve">. Retrieved February 6, 2025, </w:t>
      </w:r>
    </w:p>
    <w:p w14:paraId="6B1EE088" w14:textId="353D36C7" w:rsidR="004747D5" w:rsidRDefault="00763491" w:rsidP="002D464A">
      <w:pPr>
        <w:ind w:firstLine="720"/>
        <w:rPr>
          <w:rFonts w:ascii="Aptos" w:hAnsi="Aptos"/>
          <w:color w:val="000000" w:themeColor="text1"/>
        </w:rPr>
      </w:pPr>
      <w:r w:rsidRPr="00763491">
        <w:rPr>
          <w:rFonts w:ascii="Aptos" w:hAnsi="Aptos"/>
          <w:color w:val="000000" w:themeColor="text1"/>
        </w:rPr>
        <w:t>from </w:t>
      </w:r>
      <w:hyperlink r:id="rId81" w:tgtFrame="_blank" w:history="1">
        <w:r w:rsidRPr="00763491">
          <w:rPr>
            <w:rStyle w:val="Hyperlink"/>
            <w:rFonts w:ascii="Aptos" w:hAnsi="Aptos"/>
          </w:rPr>
          <w:t>https://www.enr.com/market_data</w:t>
        </w:r>
      </w:hyperlink>
    </w:p>
    <w:p w14:paraId="7084D836" w14:textId="77777777" w:rsidR="004747D5" w:rsidRDefault="004747D5" w:rsidP="001D5FC5">
      <w:pPr>
        <w:rPr>
          <w:rFonts w:ascii="Aptos" w:hAnsi="Aptos"/>
          <w:color w:val="000000" w:themeColor="text1"/>
        </w:rPr>
      </w:pPr>
    </w:p>
    <w:p w14:paraId="19226571" w14:textId="77777777" w:rsidR="002D464A" w:rsidRDefault="00763491" w:rsidP="001D5FC5">
      <w:pPr>
        <w:rPr>
          <w:rFonts w:ascii="Aptos" w:hAnsi="Aptos"/>
          <w:color w:val="000000" w:themeColor="text1"/>
        </w:rPr>
      </w:pPr>
      <w:r w:rsidRPr="00763491">
        <w:rPr>
          <w:rFonts w:ascii="Aptos" w:hAnsi="Aptos"/>
          <w:color w:val="000000" w:themeColor="text1"/>
        </w:rPr>
        <w:t>Gartner. (n.d.). </w:t>
      </w:r>
      <w:r w:rsidRPr="00763491">
        <w:rPr>
          <w:rFonts w:ascii="Aptos" w:hAnsi="Aptos"/>
          <w:i/>
          <w:iCs/>
          <w:color w:val="000000" w:themeColor="text1"/>
        </w:rPr>
        <w:t>Market research methodologies</w:t>
      </w:r>
      <w:r w:rsidRPr="00763491">
        <w:rPr>
          <w:rFonts w:ascii="Aptos" w:hAnsi="Aptos"/>
          <w:color w:val="000000" w:themeColor="text1"/>
        </w:rPr>
        <w:t xml:space="preserve">. Retrieved February 6, 2025, </w:t>
      </w:r>
    </w:p>
    <w:p w14:paraId="1D19177A" w14:textId="17F7D13A" w:rsidR="00D30FB1" w:rsidRDefault="00763491" w:rsidP="002D464A">
      <w:pPr>
        <w:ind w:firstLine="720"/>
        <w:rPr>
          <w:rFonts w:ascii="Aptos" w:hAnsi="Aptos"/>
          <w:color w:val="000000" w:themeColor="text1"/>
        </w:rPr>
      </w:pPr>
      <w:r w:rsidRPr="00763491">
        <w:rPr>
          <w:rFonts w:ascii="Aptos" w:hAnsi="Aptos"/>
          <w:color w:val="000000" w:themeColor="text1"/>
        </w:rPr>
        <w:t>from </w:t>
      </w:r>
      <w:hyperlink r:id="rId82" w:tgtFrame="_blank" w:history="1">
        <w:r w:rsidRPr="00763491">
          <w:rPr>
            <w:rStyle w:val="Hyperlink"/>
            <w:rFonts w:ascii="Aptos" w:hAnsi="Aptos"/>
          </w:rPr>
          <w:t>https://www.gartner.com/en/research/methodologies/market-research</w:t>
        </w:r>
      </w:hyperlink>
    </w:p>
    <w:p w14:paraId="1936C0EF" w14:textId="77777777" w:rsidR="00D30FB1" w:rsidRDefault="00D30FB1" w:rsidP="001D5FC5">
      <w:pPr>
        <w:rPr>
          <w:rFonts w:ascii="Aptos" w:hAnsi="Aptos"/>
          <w:color w:val="000000" w:themeColor="text1"/>
        </w:rPr>
      </w:pPr>
    </w:p>
    <w:p w14:paraId="5975C1C4" w14:textId="77777777" w:rsidR="002D464A" w:rsidRDefault="00763491" w:rsidP="001D5FC5">
      <w:pPr>
        <w:rPr>
          <w:rFonts w:ascii="Aptos" w:hAnsi="Aptos"/>
          <w:color w:val="000000" w:themeColor="text1"/>
        </w:rPr>
      </w:pPr>
      <w:r w:rsidRPr="00763491">
        <w:rPr>
          <w:rFonts w:ascii="Aptos" w:hAnsi="Aptos"/>
          <w:color w:val="000000" w:themeColor="text1"/>
        </w:rPr>
        <w:t>Grand View Research. (n.d.). </w:t>
      </w:r>
      <w:r w:rsidRPr="00763491">
        <w:rPr>
          <w:rFonts w:ascii="Aptos" w:hAnsi="Aptos"/>
          <w:i/>
          <w:iCs/>
          <w:color w:val="000000" w:themeColor="text1"/>
        </w:rPr>
        <w:t>Soil testing market size, share &amp; trends analysis report</w:t>
      </w:r>
      <w:r w:rsidRPr="00763491">
        <w:rPr>
          <w:rFonts w:ascii="Aptos" w:hAnsi="Aptos"/>
          <w:color w:val="000000" w:themeColor="text1"/>
        </w:rPr>
        <w:t xml:space="preserve">. </w:t>
      </w:r>
    </w:p>
    <w:p w14:paraId="251A5117" w14:textId="7663AA13" w:rsidR="00D30FB1" w:rsidRDefault="00763491" w:rsidP="00D24142">
      <w:pPr>
        <w:ind w:left="720"/>
        <w:rPr>
          <w:rFonts w:ascii="Aptos" w:hAnsi="Aptos"/>
          <w:color w:val="000000" w:themeColor="text1"/>
        </w:rPr>
      </w:pPr>
      <w:r w:rsidRPr="00763491">
        <w:rPr>
          <w:rFonts w:ascii="Aptos" w:hAnsi="Aptos"/>
          <w:color w:val="000000" w:themeColor="text1"/>
        </w:rPr>
        <w:t>Retrieved February 6, 2025, from </w:t>
      </w:r>
      <w:hyperlink r:id="rId83" w:history="1">
        <w:r w:rsidR="00D24142" w:rsidRPr="004C1706">
          <w:rPr>
            <w:rStyle w:val="Hyperlink"/>
            <w:rFonts w:ascii="Aptos" w:hAnsi="Aptos"/>
          </w:rPr>
          <w:t>https://www.grandviewresearch.com/industry-analysis/soil-testing-market</w:t>
        </w:r>
      </w:hyperlink>
    </w:p>
    <w:p w14:paraId="58C19037" w14:textId="77777777" w:rsidR="00D30FB1" w:rsidRDefault="00D30FB1" w:rsidP="001D5FC5">
      <w:pPr>
        <w:rPr>
          <w:rFonts w:ascii="Aptos" w:hAnsi="Aptos"/>
          <w:color w:val="000000" w:themeColor="text1"/>
        </w:rPr>
      </w:pPr>
    </w:p>
    <w:p w14:paraId="20DEA0F7" w14:textId="77777777" w:rsidR="00D24142" w:rsidRDefault="00763491" w:rsidP="001D5FC5">
      <w:pPr>
        <w:rPr>
          <w:rFonts w:ascii="Aptos" w:hAnsi="Aptos"/>
          <w:color w:val="000000" w:themeColor="text1"/>
        </w:rPr>
      </w:pPr>
      <w:r w:rsidRPr="00763491">
        <w:rPr>
          <w:rFonts w:ascii="Aptos" w:hAnsi="Aptos"/>
          <w:color w:val="000000" w:themeColor="text1"/>
        </w:rPr>
        <w:t>Grand View Research. (n.d.). </w:t>
      </w:r>
      <w:r w:rsidRPr="00763491">
        <w:rPr>
          <w:rFonts w:ascii="Aptos" w:hAnsi="Aptos"/>
          <w:i/>
          <w:iCs/>
          <w:color w:val="000000" w:themeColor="text1"/>
        </w:rPr>
        <w:t>Smart agriculture market size, share &amp; trends analysis report</w:t>
      </w:r>
      <w:r w:rsidRPr="00763491">
        <w:rPr>
          <w:rFonts w:ascii="Aptos" w:hAnsi="Aptos"/>
          <w:color w:val="000000" w:themeColor="text1"/>
        </w:rPr>
        <w:t xml:space="preserve">. </w:t>
      </w:r>
    </w:p>
    <w:p w14:paraId="2B17E117" w14:textId="279796CB" w:rsidR="00D30FB1" w:rsidRDefault="00763491" w:rsidP="00D24142">
      <w:pPr>
        <w:ind w:left="720"/>
        <w:rPr>
          <w:rFonts w:ascii="Aptos" w:hAnsi="Aptos"/>
          <w:color w:val="000000" w:themeColor="text1"/>
        </w:rPr>
      </w:pPr>
      <w:r w:rsidRPr="00763491">
        <w:rPr>
          <w:rFonts w:ascii="Aptos" w:hAnsi="Aptos"/>
          <w:color w:val="000000" w:themeColor="text1"/>
        </w:rPr>
        <w:t>Retrieved February 6, 2025, from </w:t>
      </w:r>
      <w:hyperlink r:id="rId84" w:history="1">
        <w:r w:rsidR="00D24142" w:rsidRPr="004C1706">
          <w:rPr>
            <w:rStyle w:val="Hyperlink"/>
            <w:rFonts w:ascii="Aptos" w:hAnsi="Aptos"/>
          </w:rPr>
          <w:t>https://www.grandviewresearch.com/industry-analysis/smart-agriculture-farming-market</w:t>
        </w:r>
      </w:hyperlink>
    </w:p>
    <w:p w14:paraId="2D36821A" w14:textId="77777777" w:rsidR="00D30FB1" w:rsidRDefault="00D30FB1" w:rsidP="001D5FC5">
      <w:pPr>
        <w:rPr>
          <w:rFonts w:ascii="Aptos" w:hAnsi="Aptos"/>
          <w:color w:val="000000" w:themeColor="text1"/>
        </w:rPr>
      </w:pPr>
    </w:p>
    <w:p w14:paraId="01DADB5B" w14:textId="77777777" w:rsidR="00D24142" w:rsidRDefault="00763491" w:rsidP="001D5FC5">
      <w:pPr>
        <w:rPr>
          <w:rFonts w:ascii="Aptos" w:hAnsi="Aptos"/>
          <w:color w:val="000000" w:themeColor="text1"/>
        </w:rPr>
      </w:pPr>
      <w:r w:rsidRPr="00763491">
        <w:rPr>
          <w:rFonts w:ascii="Aptos" w:hAnsi="Aptos"/>
          <w:color w:val="000000" w:themeColor="text1"/>
        </w:rPr>
        <w:t>International Food Policy Research Institute. (n.d.). </w:t>
      </w:r>
      <w:r w:rsidRPr="00763491">
        <w:rPr>
          <w:rFonts w:ascii="Aptos" w:hAnsi="Aptos"/>
          <w:i/>
          <w:iCs/>
          <w:color w:val="000000" w:themeColor="text1"/>
        </w:rPr>
        <w:t>Publications</w:t>
      </w:r>
      <w:r w:rsidRPr="00763491">
        <w:rPr>
          <w:rFonts w:ascii="Aptos" w:hAnsi="Aptos"/>
          <w:color w:val="000000" w:themeColor="text1"/>
        </w:rPr>
        <w:t xml:space="preserve">. Retrieved February 6, </w:t>
      </w:r>
    </w:p>
    <w:p w14:paraId="25EBD29C" w14:textId="590A7943" w:rsidR="00D30FB1" w:rsidRDefault="00763491" w:rsidP="00D24142">
      <w:pPr>
        <w:ind w:firstLine="720"/>
        <w:rPr>
          <w:rFonts w:ascii="Aptos" w:hAnsi="Aptos"/>
          <w:color w:val="000000" w:themeColor="text1"/>
        </w:rPr>
      </w:pPr>
      <w:r w:rsidRPr="00763491">
        <w:rPr>
          <w:rFonts w:ascii="Aptos" w:hAnsi="Aptos"/>
          <w:color w:val="000000" w:themeColor="text1"/>
        </w:rPr>
        <w:t>2025, from </w:t>
      </w:r>
      <w:hyperlink r:id="rId85" w:tgtFrame="_blank" w:history="1">
        <w:r w:rsidRPr="00763491">
          <w:rPr>
            <w:rStyle w:val="Hyperlink"/>
            <w:rFonts w:ascii="Aptos" w:hAnsi="Aptos"/>
          </w:rPr>
          <w:t>https://www.ifpri.org/publications</w:t>
        </w:r>
      </w:hyperlink>
    </w:p>
    <w:p w14:paraId="01CBFD41" w14:textId="77777777" w:rsidR="00D24142" w:rsidRDefault="00D24142" w:rsidP="001D5FC5">
      <w:pPr>
        <w:rPr>
          <w:rFonts w:ascii="Aptos" w:hAnsi="Aptos"/>
          <w:color w:val="000000" w:themeColor="text1"/>
        </w:rPr>
      </w:pPr>
    </w:p>
    <w:p w14:paraId="0D6B9079" w14:textId="77777777" w:rsidR="00D24142" w:rsidRDefault="00D24142" w:rsidP="001D5FC5">
      <w:pPr>
        <w:rPr>
          <w:rFonts w:ascii="Aptos" w:hAnsi="Aptos"/>
          <w:color w:val="000000" w:themeColor="text1"/>
        </w:rPr>
      </w:pPr>
    </w:p>
    <w:p w14:paraId="4A4C06D3" w14:textId="09BF5D51" w:rsidR="00D24142" w:rsidRDefault="00763491" w:rsidP="001D5FC5">
      <w:pPr>
        <w:rPr>
          <w:rFonts w:ascii="Aptos" w:hAnsi="Aptos"/>
          <w:i/>
          <w:iCs/>
          <w:color w:val="000000" w:themeColor="text1"/>
        </w:rPr>
      </w:pPr>
      <w:r w:rsidRPr="00763491">
        <w:rPr>
          <w:rFonts w:ascii="Aptos" w:hAnsi="Aptos"/>
          <w:color w:val="000000" w:themeColor="text1"/>
        </w:rPr>
        <w:t>Mordor Intelligence. (n.d.). </w:t>
      </w:r>
      <w:r w:rsidRPr="00763491">
        <w:rPr>
          <w:rFonts w:ascii="Aptos" w:hAnsi="Aptos"/>
          <w:i/>
          <w:iCs/>
          <w:color w:val="000000" w:themeColor="text1"/>
        </w:rPr>
        <w:t xml:space="preserve">Geotechnical engineering market - growth, trends, COVID-19 </w:t>
      </w:r>
    </w:p>
    <w:p w14:paraId="6B848B17" w14:textId="77777777" w:rsidR="00D24142" w:rsidRDefault="00763491" w:rsidP="00D24142">
      <w:pPr>
        <w:ind w:firstLine="720"/>
        <w:rPr>
          <w:rFonts w:ascii="Aptos" w:hAnsi="Aptos"/>
          <w:color w:val="000000" w:themeColor="text1"/>
        </w:rPr>
      </w:pPr>
      <w:r w:rsidRPr="00763491">
        <w:rPr>
          <w:rFonts w:ascii="Aptos" w:hAnsi="Aptos"/>
          <w:i/>
          <w:iCs/>
          <w:color w:val="000000" w:themeColor="text1"/>
        </w:rPr>
        <w:t>impact, and forecasts</w:t>
      </w:r>
      <w:r w:rsidRPr="00763491">
        <w:rPr>
          <w:rFonts w:ascii="Aptos" w:hAnsi="Aptos"/>
          <w:color w:val="000000" w:themeColor="text1"/>
        </w:rPr>
        <w:t xml:space="preserve">. Retrieved February 6, 2025, </w:t>
      </w:r>
    </w:p>
    <w:p w14:paraId="0E37F16D" w14:textId="72922439" w:rsidR="00D30FB1" w:rsidRDefault="00763491" w:rsidP="00D24142">
      <w:pPr>
        <w:ind w:left="720"/>
        <w:rPr>
          <w:rFonts w:ascii="Aptos" w:hAnsi="Aptos"/>
          <w:color w:val="000000" w:themeColor="text1"/>
        </w:rPr>
      </w:pPr>
      <w:r w:rsidRPr="00763491">
        <w:rPr>
          <w:rFonts w:ascii="Aptos" w:hAnsi="Aptos"/>
          <w:color w:val="000000" w:themeColor="text1"/>
        </w:rPr>
        <w:t>from </w:t>
      </w:r>
      <w:hyperlink r:id="rId86" w:tgtFrame="_blank" w:history="1">
        <w:r w:rsidRPr="00763491">
          <w:rPr>
            <w:rStyle w:val="Hyperlink"/>
            <w:rFonts w:ascii="Aptos" w:hAnsi="Aptos"/>
          </w:rPr>
          <w:t>https://www.mordorintelligence.com/industry-reports/geotechnical-engineering-market</w:t>
        </w:r>
      </w:hyperlink>
    </w:p>
    <w:p w14:paraId="08D3F3B3" w14:textId="77777777" w:rsidR="00D30FB1" w:rsidRDefault="00D30FB1" w:rsidP="001D5FC5">
      <w:pPr>
        <w:rPr>
          <w:rFonts w:ascii="Aptos" w:hAnsi="Aptos"/>
          <w:color w:val="000000" w:themeColor="text1"/>
        </w:rPr>
      </w:pPr>
    </w:p>
    <w:p w14:paraId="57623E9D" w14:textId="77777777" w:rsidR="00D24142" w:rsidRDefault="00763491" w:rsidP="001D5FC5">
      <w:pPr>
        <w:rPr>
          <w:rFonts w:ascii="Aptos" w:hAnsi="Aptos"/>
          <w:color w:val="000000" w:themeColor="text1"/>
        </w:rPr>
      </w:pPr>
      <w:r w:rsidRPr="00763491">
        <w:rPr>
          <w:rFonts w:ascii="Aptos" w:hAnsi="Aptos"/>
          <w:color w:val="000000" w:themeColor="text1"/>
        </w:rPr>
        <w:t>NASA. (n.d.). </w:t>
      </w:r>
      <w:r w:rsidRPr="00763491">
        <w:rPr>
          <w:rFonts w:ascii="Aptos" w:hAnsi="Aptos"/>
          <w:i/>
          <w:iCs/>
          <w:color w:val="000000" w:themeColor="text1"/>
        </w:rPr>
        <w:t>Earth science</w:t>
      </w:r>
      <w:r w:rsidRPr="00763491">
        <w:rPr>
          <w:rFonts w:ascii="Aptos" w:hAnsi="Aptos"/>
          <w:color w:val="000000" w:themeColor="text1"/>
        </w:rPr>
        <w:t xml:space="preserve">. Retrieved February 6, 2025, </w:t>
      </w:r>
    </w:p>
    <w:p w14:paraId="47342704" w14:textId="77777777" w:rsidR="00D24142" w:rsidRDefault="00763491" w:rsidP="00D24142">
      <w:pPr>
        <w:ind w:firstLine="720"/>
        <w:rPr>
          <w:rFonts w:ascii="Aptos" w:hAnsi="Aptos"/>
          <w:color w:val="000000" w:themeColor="text1"/>
        </w:rPr>
      </w:pPr>
      <w:r w:rsidRPr="00763491">
        <w:rPr>
          <w:rFonts w:ascii="Aptos" w:hAnsi="Aptos"/>
          <w:color w:val="000000" w:themeColor="text1"/>
        </w:rPr>
        <w:t>from </w:t>
      </w:r>
      <w:hyperlink r:id="rId87" w:tgtFrame="_blank" w:history="1">
        <w:r w:rsidRPr="00763491">
          <w:rPr>
            <w:rStyle w:val="Hyperlink"/>
            <w:rFonts w:ascii="Aptos" w:hAnsi="Aptos"/>
          </w:rPr>
          <w:t>https://science.nasa.gov/earth-science/</w:t>
        </w:r>
      </w:hyperlink>
      <w:r w:rsidRPr="00763491">
        <w:rPr>
          <w:rFonts w:ascii="Aptos" w:hAnsi="Aptos"/>
          <w:color w:val="000000" w:themeColor="text1"/>
        </w:rPr>
        <w:t xml:space="preserve">United Nations Environment </w:t>
      </w:r>
    </w:p>
    <w:p w14:paraId="0D7E1089" w14:textId="6F08FF39" w:rsidR="00D30FB1" w:rsidRDefault="00763491" w:rsidP="00D24142">
      <w:pPr>
        <w:ind w:left="720"/>
        <w:rPr>
          <w:rFonts w:ascii="Aptos" w:hAnsi="Aptos"/>
          <w:color w:val="000000" w:themeColor="text1"/>
        </w:rPr>
      </w:pPr>
      <w:proofErr w:type="spellStart"/>
      <w:r w:rsidRPr="00763491">
        <w:rPr>
          <w:rFonts w:ascii="Aptos" w:hAnsi="Aptos"/>
          <w:color w:val="000000" w:themeColor="text1"/>
        </w:rPr>
        <w:t>Programme</w:t>
      </w:r>
      <w:proofErr w:type="spellEnd"/>
      <w:r w:rsidRPr="00763491">
        <w:rPr>
          <w:rFonts w:ascii="Aptos" w:hAnsi="Aptos"/>
          <w:color w:val="000000" w:themeColor="text1"/>
        </w:rPr>
        <w:t>. (n.d.). </w:t>
      </w:r>
      <w:r w:rsidRPr="00763491">
        <w:rPr>
          <w:rFonts w:ascii="Aptos" w:hAnsi="Aptos"/>
          <w:i/>
          <w:iCs/>
          <w:color w:val="000000" w:themeColor="text1"/>
        </w:rPr>
        <w:t>Resources</w:t>
      </w:r>
      <w:r w:rsidRPr="00763491">
        <w:rPr>
          <w:rFonts w:ascii="Aptos" w:hAnsi="Aptos"/>
          <w:color w:val="000000" w:themeColor="text1"/>
        </w:rPr>
        <w:t>. Retrieved February 6, 2025, from </w:t>
      </w:r>
      <w:hyperlink r:id="rId88" w:tgtFrame="_blank" w:history="1">
        <w:r w:rsidRPr="00763491">
          <w:rPr>
            <w:rStyle w:val="Hyperlink"/>
            <w:rFonts w:ascii="Aptos" w:hAnsi="Aptos"/>
          </w:rPr>
          <w:t>https://www.unep.org/resources</w:t>
        </w:r>
      </w:hyperlink>
    </w:p>
    <w:p w14:paraId="01BD5EA5" w14:textId="77777777" w:rsidR="00D30FB1" w:rsidRDefault="00D30FB1" w:rsidP="001D5FC5">
      <w:pPr>
        <w:rPr>
          <w:rFonts w:ascii="Aptos" w:hAnsi="Aptos"/>
          <w:color w:val="000000" w:themeColor="text1"/>
        </w:rPr>
      </w:pPr>
    </w:p>
    <w:p w14:paraId="1B3E79E5" w14:textId="77777777" w:rsidR="008003EB" w:rsidRDefault="00763491" w:rsidP="001D5FC5">
      <w:pPr>
        <w:rPr>
          <w:rFonts w:ascii="Aptos" w:hAnsi="Aptos"/>
          <w:color w:val="000000" w:themeColor="text1"/>
        </w:rPr>
      </w:pPr>
      <w:r w:rsidRPr="00763491">
        <w:rPr>
          <w:rFonts w:ascii="Aptos" w:hAnsi="Aptos"/>
          <w:color w:val="000000" w:themeColor="text1"/>
        </w:rPr>
        <w:t>United States Department of Agriculture, Economic Research Service. (n.d.). </w:t>
      </w:r>
      <w:r w:rsidRPr="00763491">
        <w:rPr>
          <w:rFonts w:ascii="Aptos" w:hAnsi="Aptos"/>
          <w:i/>
          <w:iCs/>
          <w:color w:val="000000" w:themeColor="text1"/>
        </w:rPr>
        <w:t>Home page</w:t>
      </w:r>
      <w:r w:rsidRPr="00763491">
        <w:rPr>
          <w:rFonts w:ascii="Aptos" w:hAnsi="Aptos"/>
          <w:color w:val="000000" w:themeColor="text1"/>
        </w:rPr>
        <w:t xml:space="preserve">. </w:t>
      </w:r>
    </w:p>
    <w:p w14:paraId="5D9A9444" w14:textId="6B9DAE8E" w:rsidR="008003EB" w:rsidRDefault="00763491" w:rsidP="008003EB">
      <w:pPr>
        <w:ind w:firstLine="720"/>
        <w:rPr>
          <w:rFonts w:ascii="Aptos" w:hAnsi="Aptos"/>
          <w:color w:val="000000" w:themeColor="text1"/>
        </w:rPr>
      </w:pPr>
      <w:r w:rsidRPr="00763491">
        <w:rPr>
          <w:rFonts w:ascii="Aptos" w:hAnsi="Aptos"/>
          <w:color w:val="000000" w:themeColor="text1"/>
        </w:rPr>
        <w:t>Retrieved February 6, 2025, from </w:t>
      </w:r>
      <w:hyperlink r:id="rId89" w:tgtFrame="_blank" w:history="1">
        <w:r w:rsidRPr="00763491">
          <w:rPr>
            <w:rStyle w:val="Hyperlink"/>
            <w:rFonts w:ascii="Aptos" w:hAnsi="Aptos"/>
          </w:rPr>
          <w:t>https://www.ers.usda.gov</w:t>
        </w:r>
      </w:hyperlink>
    </w:p>
    <w:p w14:paraId="67D7F994" w14:textId="77777777" w:rsidR="008003EB" w:rsidRDefault="008003EB" w:rsidP="001D5FC5">
      <w:pPr>
        <w:rPr>
          <w:rFonts w:ascii="Aptos" w:hAnsi="Aptos"/>
          <w:color w:val="000000" w:themeColor="text1"/>
        </w:rPr>
      </w:pPr>
    </w:p>
    <w:p w14:paraId="7123205E" w14:textId="77777777" w:rsidR="008003EB" w:rsidRDefault="00763491" w:rsidP="001D5FC5">
      <w:pPr>
        <w:rPr>
          <w:rFonts w:ascii="Aptos" w:hAnsi="Aptos"/>
          <w:color w:val="000000" w:themeColor="text1"/>
        </w:rPr>
      </w:pPr>
      <w:r w:rsidRPr="00763491">
        <w:rPr>
          <w:rFonts w:ascii="Aptos" w:hAnsi="Aptos"/>
          <w:color w:val="000000" w:themeColor="text1"/>
        </w:rPr>
        <w:t>The World Bank. (n.d.). </w:t>
      </w:r>
      <w:r w:rsidRPr="00763491">
        <w:rPr>
          <w:rFonts w:ascii="Aptos" w:hAnsi="Aptos"/>
          <w:i/>
          <w:iCs/>
          <w:color w:val="000000" w:themeColor="text1"/>
        </w:rPr>
        <w:t>Agriculture and rural development</w:t>
      </w:r>
      <w:r w:rsidRPr="00763491">
        <w:rPr>
          <w:rFonts w:ascii="Aptos" w:hAnsi="Aptos"/>
          <w:color w:val="000000" w:themeColor="text1"/>
        </w:rPr>
        <w:t xml:space="preserve">. Retrieved February 6, 2025, </w:t>
      </w:r>
    </w:p>
    <w:p w14:paraId="53E14294" w14:textId="638E9CD2" w:rsidR="00D30FB1" w:rsidRDefault="00763491" w:rsidP="008003EB">
      <w:pPr>
        <w:ind w:firstLine="720"/>
        <w:rPr>
          <w:rFonts w:ascii="Aptos" w:hAnsi="Aptos"/>
          <w:color w:val="000000" w:themeColor="text1"/>
        </w:rPr>
      </w:pPr>
      <w:r w:rsidRPr="00763491">
        <w:rPr>
          <w:rFonts w:ascii="Aptos" w:hAnsi="Aptos"/>
          <w:color w:val="000000" w:themeColor="text1"/>
        </w:rPr>
        <w:t>from </w:t>
      </w:r>
      <w:hyperlink r:id="rId90" w:tgtFrame="_blank" w:history="1">
        <w:r w:rsidRPr="00763491">
          <w:rPr>
            <w:rStyle w:val="Hyperlink"/>
            <w:rFonts w:ascii="Aptos" w:hAnsi="Aptos"/>
          </w:rPr>
          <w:t>https://data.worldbank.org/topic/agriculture-and-rural-development</w:t>
        </w:r>
      </w:hyperlink>
    </w:p>
    <w:p w14:paraId="1410AB5E" w14:textId="77777777" w:rsidR="00D30FB1" w:rsidRDefault="00D30FB1" w:rsidP="001D5FC5">
      <w:pPr>
        <w:rPr>
          <w:rFonts w:ascii="Aptos" w:hAnsi="Aptos"/>
          <w:color w:val="000000" w:themeColor="text1"/>
        </w:rPr>
      </w:pPr>
    </w:p>
    <w:p w14:paraId="422ED008" w14:textId="77777777" w:rsidR="008003EB" w:rsidRDefault="00763491" w:rsidP="001D5FC5">
      <w:pPr>
        <w:rPr>
          <w:rFonts w:ascii="Aptos" w:hAnsi="Aptos"/>
          <w:color w:val="000000" w:themeColor="text1"/>
        </w:rPr>
      </w:pPr>
      <w:proofErr w:type="spellStart"/>
      <w:r w:rsidRPr="00286723">
        <w:rPr>
          <w:rFonts w:ascii="Aptos" w:hAnsi="Aptos"/>
          <w:color w:val="000000" w:themeColor="text1"/>
        </w:rPr>
        <w:t>Envirotecnics</w:t>
      </w:r>
      <w:proofErr w:type="spellEnd"/>
      <w:r w:rsidRPr="00286723">
        <w:rPr>
          <w:rFonts w:ascii="Aptos" w:hAnsi="Aptos"/>
          <w:color w:val="000000" w:themeColor="text1"/>
        </w:rPr>
        <w:t>. (2020). </w:t>
      </w:r>
      <w:r w:rsidRPr="00286723">
        <w:rPr>
          <w:rFonts w:ascii="Aptos" w:hAnsi="Aptos"/>
          <w:i/>
          <w:iCs/>
          <w:color w:val="000000" w:themeColor="text1"/>
        </w:rPr>
        <w:t>AMS soil sampling</w:t>
      </w:r>
      <w:r w:rsidRPr="00286723">
        <w:rPr>
          <w:rFonts w:ascii="Aptos" w:hAnsi="Aptos"/>
          <w:color w:val="000000" w:themeColor="text1"/>
        </w:rPr>
        <w:t xml:space="preserve">. Retrieved February 6, 2025, </w:t>
      </w:r>
    </w:p>
    <w:p w14:paraId="41B83000" w14:textId="1C239022" w:rsidR="0098568D" w:rsidRPr="00DD6FE5" w:rsidRDefault="00763491" w:rsidP="00822296">
      <w:pPr>
        <w:ind w:left="720"/>
        <w:rPr>
          <w:rFonts w:ascii="Aptos" w:eastAsiaTheme="majorEastAsia" w:hAnsi="Aptos" w:cstheme="majorBidi"/>
          <w:color w:val="000000" w:themeColor="text1"/>
        </w:rPr>
      </w:pPr>
      <w:r w:rsidRPr="00286723">
        <w:rPr>
          <w:rFonts w:ascii="Aptos" w:hAnsi="Aptos"/>
          <w:color w:val="000000" w:themeColor="text1"/>
        </w:rPr>
        <w:t>from </w:t>
      </w:r>
      <w:hyperlink r:id="rId91" w:history="1">
        <w:r w:rsidR="008003EB" w:rsidRPr="004C1706">
          <w:rPr>
            <w:rStyle w:val="Hyperlink"/>
            <w:rFonts w:ascii="Aptos" w:hAnsi="Aptos"/>
          </w:rPr>
          <w:t>https://www.envirotecnics.com/wp-content/uploads/2020/07/AMS-soil-sampling-envirotecnics.pdf</w:t>
        </w:r>
      </w:hyperlink>
    </w:p>
    <w:sectPr w:rsidR="0098568D" w:rsidRPr="00DD6FE5" w:rsidSect="009C55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8944C" w14:textId="77777777" w:rsidR="001378E3" w:rsidRDefault="001378E3" w:rsidP="00D24B27">
      <w:r>
        <w:separator/>
      </w:r>
    </w:p>
  </w:endnote>
  <w:endnote w:type="continuationSeparator" w:id="0">
    <w:p w14:paraId="33C34914" w14:textId="77777777" w:rsidR="001378E3" w:rsidRDefault="001378E3" w:rsidP="00D24B27">
      <w:r>
        <w:continuationSeparator/>
      </w:r>
    </w:p>
  </w:endnote>
  <w:endnote w:type="continuationNotice" w:id="1">
    <w:p w14:paraId="10B55555" w14:textId="77777777" w:rsidR="001378E3" w:rsidRDefault="001378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429CFF" w14:textId="77777777" w:rsidR="001378E3" w:rsidRDefault="001378E3" w:rsidP="00D24B27">
      <w:r>
        <w:separator/>
      </w:r>
    </w:p>
  </w:footnote>
  <w:footnote w:type="continuationSeparator" w:id="0">
    <w:p w14:paraId="5FFF26E1" w14:textId="77777777" w:rsidR="001378E3" w:rsidRDefault="001378E3" w:rsidP="00D24B27">
      <w:r>
        <w:continuationSeparator/>
      </w:r>
    </w:p>
  </w:footnote>
  <w:footnote w:type="continuationNotice" w:id="1">
    <w:p w14:paraId="00381CF0" w14:textId="77777777" w:rsidR="001378E3" w:rsidRDefault="001378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92067492"/>
      <w:docPartObj>
        <w:docPartGallery w:val="Page Numbers (Top of Page)"/>
        <w:docPartUnique/>
      </w:docPartObj>
    </w:sdtPr>
    <w:sdtContent>
      <w:p w14:paraId="3918619F" w14:textId="1AE8F300" w:rsidR="00D24B27" w:rsidRDefault="00D24B27" w:rsidP="009C55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795E03" w14:textId="77777777" w:rsidR="00D24B27" w:rsidRDefault="00D24B27" w:rsidP="00D24B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b/>
        <w:bCs/>
        <w:color w:val="000000" w:themeColor="text1"/>
      </w:rPr>
      <w:id w:val="-33891713"/>
      <w:docPartObj>
        <w:docPartGallery w:val="Page Numbers (Top of Page)"/>
        <w:docPartUnique/>
      </w:docPartObj>
    </w:sdtPr>
    <w:sdtContent>
      <w:p w14:paraId="3E00768F" w14:textId="3CF29DF1" w:rsidR="009C5579" w:rsidRPr="009C5579" w:rsidRDefault="009C5579" w:rsidP="009C5579">
        <w:pPr>
          <w:pStyle w:val="Header"/>
          <w:framePr w:wrap="none" w:vAnchor="text" w:hAnchor="margin" w:xAlign="right" w:y="1"/>
          <w:jc w:val="right"/>
          <w:rPr>
            <w:rStyle w:val="PageNumber"/>
            <w:b/>
            <w:bCs/>
            <w:color w:val="000000" w:themeColor="text1"/>
          </w:rPr>
        </w:pPr>
        <w:r w:rsidRPr="009C5579">
          <w:rPr>
            <w:rStyle w:val="PageNumber"/>
            <w:b/>
            <w:bCs/>
            <w:color w:val="000000" w:themeColor="text1"/>
          </w:rPr>
          <w:fldChar w:fldCharType="begin"/>
        </w:r>
        <w:r w:rsidRPr="009C5579">
          <w:rPr>
            <w:rStyle w:val="PageNumber"/>
            <w:b/>
            <w:bCs/>
            <w:color w:val="000000" w:themeColor="text1"/>
          </w:rPr>
          <w:instrText xml:space="preserve"> PAGE </w:instrText>
        </w:r>
        <w:r w:rsidRPr="009C5579">
          <w:rPr>
            <w:rStyle w:val="PageNumber"/>
            <w:b/>
            <w:bCs/>
            <w:color w:val="000000" w:themeColor="text1"/>
          </w:rPr>
          <w:fldChar w:fldCharType="separate"/>
        </w:r>
        <w:r w:rsidRPr="009C5579">
          <w:rPr>
            <w:rStyle w:val="PageNumber"/>
            <w:b/>
            <w:bCs/>
            <w:noProof/>
            <w:color w:val="000000" w:themeColor="text1"/>
          </w:rPr>
          <w:t>4</w:t>
        </w:r>
        <w:r w:rsidRPr="009C5579">
          <w:rPr>
            <w:rStyle w:val="PageNumber"/>
            <w:b/>
            <w:bCs/>
            <w:color w:val="000000" w:themeColor="text1"/>
          </w:rPr>
          <w:fldChar w:fldCharType="end"/>
        </w:r>
      </w:p>
    </w:sdtContent>
  </w:sdt>
  <w:p w14:paraId="6A843DCE" w14:textId="77777777" w:rsidR="00D24B27" w:rsidRDefault="00D24B27" w:rsidP="00D24B27">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KfPscx65zxX2R" int2:id="A7hUZ4Yn">
      <int2:state int2:value="Rejected" int2:type="AugLoop_Text_Critique"/>
    </int2:textHash>
    <int2:textHash int2:hashCode="EQxGpIWP4iQzHg" int2:id="Gx9zxAsj">
      <int2:state int2:value="Rejected" int2:type="AugLoop_Text_Critique"/>
    </int2:textHash>
    <int2:textHash int2:hashCode="HtLKH34MmMoua1" int2:id="Ibzwzhi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0B34"/>
    <w:multiLevelType w:val="multilevel"/>
    <w:tmpl w:val="F24CF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E2950"/>
    <w:multiLevelType w:val="hybridMultilevel"/>
    <w:tmpl w:val="3B9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278B2"/>
    <w:multiLevelType w:val="hybridMultilevel"/>
    <w:tmpl w:val="3274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23432"/>
    <w:multiLevelType w:val="hybridMultilevel"/>
    <w:tmpl w:val="20026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E5378"/>
    <w:multiLevelType w:val="hybridMultilevel"/>
    <w:tmpl w:val="56B489E4"/>
    <w:lvl w:ilvl="0" w:tplc="72DE3C22">
      <w:start w:val="1"/>
      <w:numFmt w:val="upperRoman"/>
      <w:lvlText w:val="%1."/>
      <w:lvlJc w:val="righ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64BFF"/>
    <w:multiLevelType w:val="multilevel"/>
    <w:tmpl w:val="8CCC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6CFE"/>
    <w:multiLevelType w:val="multilevel"/>
    <w:tmpl w:val="DEE6CF3E"/>
    <w:lvl w:ilvl="0">
      <w:start w:val="1"/>
      <w:numFmt w:val="decimal"/>
      <w:lvlText w:val="%1)"/>
      <w:lvlJc w:val="left"/>
      <w:pPr>
        <w:tabs>
          <w:tab w:val="num" w:pos="720"/>
        </w:tabs>
        <w:ind w:left="720" w:hanging="360"/>
      </w:pPr>
      <w:rPr>
        <w:rFonts w:ascii="Aptos" w:eastAsiaTheme="majorEastAsia" w:hAnsi="Apto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0117C"/>
    <w:multiLevelType w:val="hybridMultilevel"/>
    <w:tmpl w:val="D434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776B5"/>
    <w:multiLevelType w:val="multilevel"/>
    <w:tmpl w:val="3FFA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0372CA"/>
    <w:multiLevelType w:val="hybridMultilevel"/>
    <w:tmpl w:val="251AD0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E44B4"/>
    <w:multiLevelType w:val="hybridMultilevel"/>
    <w:tmpl w:val="C078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24D99"/>
    <w:multiLevelType w:val="multilevel"/>
    <w:tmpl w:val="677A3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F39C8"/>
    <w:multiLevelType w:val="hybridMultilevel"/>
    <w:tmpl w:val="D62E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4305E5"/>
    <w:multiLevelType w:val="hybridMultilevel"/>
    <w:tmpl w:val="C708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76F1E"/>
    <w:multiLevelType w:val="multilevel"/>
    <w:tmpl w:val="565695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3E3A06"/>
    <w:multiLevelType w:val="multilevel"/>
    <w:tmpl w:val="60900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92E5E81"/>
    <w:multiLevelType w:val="hybridMultilevel"/>
    <w:tmpl w:val="74AE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5486F"/>
    <w:multiLevelType w:val="hybridMultilevel"/>
    <w:tmpl w:val="6A10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E50BB"/>
    <w:multiLevelType w:val="multilevel"/>
    <w:tmpl w:val="9F6E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D3BBF"/>
    <w:multiLevelType w:val="hybridMultilevel"/>
    <w:tmpl w:val="B27E2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F485C"/>
    <w:multiLevelType w:val="hybridMultilevel"/>
    <w:tmpl w:val="7772F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11407"/>
    <w:multiLevelType w:val="hybridMultilevel"/>
    <w:tmpl w:val="FB84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723A12"/>
    <w:multiLevelType w:val="hybridMultilevel"/>
    <w:tmpl w:val="0604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8257B"/>
    <w:multiLevelType w:val="multilevel"/>
    <w:tmpl w:val="4886992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19401BC"/>
    <w:multiLevelType w:val="hybridMultilevel"/>
    <w:tmpl w:val="612A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A6D4D"/>
    <w:multiLevelType w:val="multilevel"/>
    <w:tmpl w:val="C48A9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47C49"/>
    <w:multiLevelType w:val="multilevel"/>
    <w:tmpl w:val="A086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7B2C56"/>
    <w:multiLevelType w:val="hybridMultilevel"/>
    <w:tmpl w:val="14EE4A34"/>
    <w:lvl w:ilvl="0" w:tplc="7FE4DEBC">
      <w:start w:val="2"/>
      <w:numFmt w:val="decimal"/>
      <w:lvlText w:val="%1)"/>
      <w:lvlJc w:val="left"/>
      <w:pPr>
        <w:ind w:left="720" w:hanging="360"/>
      </w:pPr>
      <w:rPr>
        <w:rFonts w:eastAsiaTheme="majorEastAsia"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39121E"/>
    <w:multiLevelType w:val="multilevel"/>
    <w:tmpl w:val="9BCA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B94961"/>
    <w:multiLevelType w:val="multilevel"/>
    <w:tmpl w:val="B1E6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921C3"/>
    <w:multiLevelType w:val="hybridMultilevel"/>
    <w:tmpl w:val="D5DA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97B85"/>
    <w:multiLevelType w:val="multilevel"/>
    <w:tmpl w:val="C5DA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B52E53"/>
    <w:multiLevelType w:val="hybridMultilevel"/>
    <w:tmpl w:val="A1525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616B7E"/>
    <w:multiLevelType w:val="multilevel"/>
    <w:tmpl w:val="2C08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963410"/>
    <w:multiLevelType w:val="hybridMultilevel"/>
    <w:tmpl w:val="A6BC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D33CA2"/>
    <w:multiLevelType w:val="multilevel"/>
    <w:tmpl w:val="A20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E72003"/>
    <w:multiLevelType w:val="hybridMultilevel"/>
    <w:tmpl w:val="01A8F7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AC7A3B"/>
    <w:multiLevelType w:val="hybridMultilevel"/>
    <w:tmpl w:val="97AAD67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662A75"/>
    <w:multiLevelType w:val="hybridMultilevel"/>
    <w:tmpl w:val="21284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95DD3"/>
    <w:multiLevelType w:val="hybridMultilevel"/>
    <w:tmpl w:val="6B26F5D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8D228E"/>
    <w:multiLevelType w:val="multilevel"/>
    <w:tmpl w:val="A32A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AD095A"/>
    <w:multiLevelType w:val="hybridMultilevel"/>
    <w:tmpl w:val="C492C472"/>
    <w:lvl w:ilvl="0" w:tplc="E50A61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6A6DE3"/>
    <w:multiLevelType w:val="hybridMultilevel"/>
    <w:tmpl w:val="DA88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0E759A"/>
    <w:multiLevelType w:val="multilevel"/>
    <w:tmpl w:val="BC08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A307F5"/>
    <w:multiLevelType w:val="hybridMultilevel"/>
    <w:tmpl w:val="C7A6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D04C69"/>
    <w:multiLevelType w:val="hybridMultilevel"/>
    <w:tmpl w:val="19AC4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4345210">
    <w:abstractNumId w:val="8"/>
  </w:num>
  <w:num w:numId="2" w16cid:durableId="897134652">
    <w:abstractNumId w:val="20"/>
  </w:num>
  <w:num w:numId="3" w16cid:durableId="434056366">
    <w:abstractNumId w:val="32"/>
  </w:num>
  <w:num w:numId="4" w16cid:durableId="136651390">
    <w:abstractNumId w:val="42"/>
  </w:num>
  <w:num w:numId="5" w16cid:durableId="1241059503">
    <w:abstractNumId w:val="30"/>
  </w:num>
  <w:num w:numId="6" w16cid:durableId="475612562">
    <w:abstractNumId w:val="10"/>
  </w:num>
  <w:num w:numId="7" w16cid:durableId="79374151">
    <w:abstractNumId w:val="3"/>
  </w:num>
  <w:num w:numId="8" w16cid:durableId="2144543945">
    <w:abstractNumId w:val="44"/>
  </w:num>
  <w:num w:numId="9" w16cid:durableId="1173452468">
    <w:abstractNumId w:val="17"/>
  </w:num>
  <w:num w:numId="10" w16cid:durableId="1982886621">
    <w:abstractNumId w:val="34"/>
  </w:num>
  <w:num w:numId="11" w16cid:durableId="63989277">
    <w:abstractNumId w:val="6"/>
  </w:num>
  <w:num w:numId="12" w16cid:durableId="412897176">
    <w:abstractNumId w:val="12"/>
  </w:num>
  <w:num w:numId="13" w16cid:durableId="601959007">
    <w:abstractNumId w:val="22"/>
  </w:num>
  <w:num w:numId="14" w16cid:durableId="528877544">
    <w:abstractNumId w:val="4"/>
  </w:num>
  <w:num w:numId="15" w16cid:durableId="1893030426">
    <w:abstractNumId w:val="39"/>
  </w:num>
  <w:num w:numId="16" w16cid:durableId="1328947922">
    <w:abstractNumId w:val="15"/>
  </w:num>
  <w:num w:numId="17" w16cid:durableId="421532234">
    <w:abstractNumId w:val="37"/>
  </w:num>
  <w:num w:numId="18" w16cid:durableId="183792334">
    <w:abstractNumId w:val="5"/>
  </w:num>
  <w:num w:numId="19" w16cid:durableId="111747659">
    <w:abstractNumId w:val="27"/>
  </w:num>
  <w:num w:numId="20" w16cid:durableId="137429072">
    <w:abstractNumId w:val="19"/>
  </w:num>
  <w:num w:numId="21" w16cid:durableId="1041514336">
    <w:abstractNumId w:val="2"/>
  </w:num>
  <w:num w:numId="22" w16cid:durableId="1446536562">
    <w:abstractNumId w:val="1"/>
  </w:num>
  <w:num w:numId="23" w16cid:durableId="1224024285">
    <w:abstractNumId w:val="45"/>
  </w:num>
  <w:num w:numId="24" w16cid:durableId="1402026141">
    <w:abstractNumId w:val="7"/>
  </w:num>
  <w:num w:numId="25" w16cid:durableId="1752003346">
    <w:abstractNumId w:val="24"/>
  </w:num>
  <w:num w:numId="26" w16cid:durableId="150294441">
    <w:abstractNumId w:val="31"/>
  </w:num>
  <w:num w:numId="27" w16cid:durableId="838732516">
    <w:abstractNumId w:val="41"/>
  </w:num>
  <w:num w:numId="28" w16cid:durableId="1260062302">
    <w:abstractNumId w:val="40"/>
  </w:num>
  <w:num w:numId="29" w16cid:durableId="2084520939">
    <w:abstractNumId w:val="0"/>
  </w:num>
  <w:num w:numId="30" w16cid:durableId="1552184708">
    <w:abstractNumId w:val="9"/>
  </w:num>
  <w:num w:numId="31" w16cid:durableId="1364944595">
    <w:abstractNumId w:val="14"/>
  </w:num>
  <w:num w:numId="32" w16cid:durableId="289282484">
    <w:abstractNumId w:val="16"/>
  </w:num>
  <w:num w:numId="33" w16cid:durableId="850601871">
    <w:abstractNumId w:val="23"/>
  </w:num>
  <w:num w:numId="34" w16cid:durableId="1569610593">
    <w:abstractNumId w:val="35"/>
  </w:num>
  <w:num w:numId="35" w16cid:durableId="353656108">
    <w:abstractNumId w:val="33"/>
  </w:num>
  <w:num w:numId="36" w16cid:durableId="2015104128">
    <w:abstractNumId w:val="18"/>
  </w:num>
  <w:num w:numId="37" w16cid:durableId="1048066099">
    <w:abstractNumId w:val="43"/>
  </w:num>
  <w:num w:numId="38" w16cid:durableId="361707270">
    <w:abstractNumId w:val="13"/>
  </w:num>
  <w:num w:numId="39" w16cid:durableId="1098673718">
    <w:abstractNumId w:val="38"/>
  </w:num>
  <w:num w:numId="40" w16cid:durableId="1995257343">
    <w:abstractNumId w:val="25"/>
  </w:num>
  <w:num w:numId="41" w16cid:durableId="13845303">
    <w:abstractNumId w:val="11"/>
  </w:num>
  <w:num w:numId="42" w16cid:durableId="1208253022">
    <w:abstractNumId w:val="29"/>
  </w:num>
  <w:num w:numId="43" w16cid:durableId="1136221510">
    <w:abstractNumId w:val="26"/>
  </w:num>
  <w:num w:numId="44" w16cid:durableId="240607046">
    <w:abstractNumId w:val="21"/>
  </w:num>
  <w:num w:numId="45" w16cid:durableId="156774022">
    <w:abstractNumId w:val="36"/>
  </w:num>
  <w:num w:numId="46" w16cid:durableId="316570767">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B301D5"/>
    <w:rsid w:val="0000067A"/>
    <w:rsid w:val="00000D08"/>
    <w:rsid w:val="0000114F"/>
    <w:rsid w:val="000014CC"/>
    <w:rsid w:val="00001EF8"/>
    <w:rsid w:val="0000271A"/>
    <w:rsid w:val="00002A30"/>
    <w:rsid w:val="00003382"/>
    <w:rsid w:val="0000358E"/>
    <w:rsid w:val="0000387E"/>
    <w:rsid w:val="000039D9"/>
    <w:rsid w:val="00003D4A"/>
    <w:rsid w:val="00003F6F"/>
    <w:rsid w:val="00005084"/>
    <w:rsid w:val="00006163"/>
    <w:rsid w:val="00006566"/>
    <w:rsid w:val="0000699C"/>
    <w:rsid w:val="000069C6"/>
    <w:rsid w:val="00006BCE"/>
    <w:rsid w:val="00006F4E"/>
    <w:rsid w:val="0000723C"/>
    <w:rsid w:val="00007DA2"/>
    <w:rsid w:val="00010D0A"/>
    <w:rsid w:val="0001244F"/>
    <w:rsid w:val="00012592"/>
    <w:rsid w:val="00013B32"/>
    <w:rsid w:val="00013C02"/>
    <w:rsid w:val="00014190"/>
    <w:rsid w:val="0001482B"/>
    <w:rsid w:val="000148CA"/>
    <w:rsid w:val="00014A0E"/>
    <w:rsid w:val="00016784"/>
    <w:rsid w:val="00016CE1"/>
    <w:rsid w:val="0001741C"/>
    <w:rsid w:val="0001764A"/>
    <w:rsid w:val="0001777B"/>
    <w:rsid w:val="00017A9B"/>
    <w:rsid w:val="00017AFE"/>
    <w:rsid w:val="00017CAA"/>
    <w:rsid w:val="00017D5F"/>
    <w:rsid w:val="00020689"/>
    <w:rsid w:val="00020874"/>
    <w:rsid w:val="00020C61"/>
    <w:rsid w:val="000222E4"/>
    <w:rsid w:val="0002249E"/>
    <w:rsid w:val="00022AE5"/>
    <w:rsid w:val="00023397"/>
    <w:rsid w:val="00023579"/>
    <w:rsid w:val="0002363C"/>
    <w:rsid w:val="00023803"/>
    <w:rsid w:val="00024085"/>
    <w:rsid w:val="00024267"/>
    <w:rsid w:val="0002434E"/>
    <w:rsid w:val="00024731"/>
    <w:rsid w:val="00025553"/>
    <w:rsid w:val="0002572B"/>
    <w:rsid w:val="00025A1D"/>
    <w:rsid w:val="00025E5F"/>
    <w:rsid w:val="000264D7"/>
    <w:rsid w:val="0002654E"/>
    <w:rsid w:val="00026CE5"/>
    <w:rsid w:val="00030780"/>
    <w:rsid w:val="000314BF"/>
    <w:rsid w:val="00031D32"/>
    <w:rsid w:val="00031E49"/>
    <w:rsid w:val="00032121"/>
    <w:rsid w:val="0003253F"/>
    <w:rsid w:val="000325D0"/>
    <w:rsid w:val="00033A39"/>
    <w:rsid w:val="00033AA8"/>
    <w:rsid w:val="00033B30"/>
    <w:rsid w:val="00033F46"/>
    <w:rsid w:val="00034A78"/>
    <w:rsid w:val="00034B8C"/>
    <w:rsid w:val="0003500D"/>
    <w:rsid w:val="000350F6"/>
    <w:rsid w:val="00035223"/>
    <w:rsid w:val="00035BD0"/>
    <w:rsid w:val="00035DEE"/>
    <w:rsid w:val="000363E8"/>
    <w:rsid w:val="00036530"/>
    <w:rsid w:val="00036C98"/>
    <w:rsid w:val="00036FAB"/>
    <w:rsid w:val="00037193"/>
    <w:rsid w:val="00040136"/>
    <w:rsid w:val="00040877"/>
    <w:rsid w:val="000408D3"/>
    <w:rsid w:val="000410F9"/>
    <w:rsid w:val="00041E0B"/>
    <w:rsid w:val="00041F25"/>
    <w:rsid w:val="00042144"/>
    <w:rsid w:val="000436EC"/>
    <w:rsid w:val="00044344"/>
    <w:rsid w:val="00044441"/>
    <w:rsid w:val="00044491"/>
    <w:rsid w:val="00044ADB"/>
    <w:rsid w:val="00044F2E"/>
    <w:rsid w:val="0004610F"/>
    <w:rsid w:val="00046B92"/>
    <w:rsid w:val="00046BA4"/>
    <w:rsid w:val="000470A4"/>
    <w:rsid w:val="00047C2E"/>
    <w:rsid w:val="000503D5"/>
    <w:rsid w:val="00051C4B"/>
    <w:rsid w:val="00051CBA"/>
    <w:rsid w:val="000520C2"/>
    <w:rsid w:val="00052168"/>
    <w:rsid w:val="00052BA6"/>
    <w:rsid w:val="00052E74"/>
    <w:rsid w:val="00052FCE"/>
    <w:rsid w:val="00053241"/>
    <w:rsid w:val="000533F4"/>
    <w:rsid w:val="000546B7"/>
    <w:rsid w:val="0005481A"/>
    <w:rsid w:val="00054E97"/>
    <w:rsid w:val="000554FC"/>
    <w:rsid w:val="000555E4"/>
    <w:rsid w:val="000557AF"/>
    <w:rsid w:val="00055E05"/>
    <w:rsid w:val="00055E22"/>
    <w:rsid w:val="00056248"/>
    <w:rsid w:val="00056CB5"/>
    <w:rsid w:val="00057632"/>
    <w:rsid w:val="00057ED4"/>
    <w:rsid w:val="00060FEC"/>
    <w:rsid w:val="00061277"/>
    <w:rsid w:val="00061304"/>
    <w:rsid w:val="0006138C"/>
    <w:rsid w:val="00061BEF"/>
    <w:rsid w:val="00062547"/>
    <w:rsid w:val="00063853"/>
    <w:rsid w:val="00063874"/>
    <w:rsid w:val="00063B52"/>
    <w:rsid w:val="0006551F"/>
    <w:rsid w:val="0006659A"/>
    <w:rsid w:val="000668E2"/>
    <w:rsid w:val="0006788D"/>
    <w:rsid w:val="000705A9"/>
    <w:rsid w:val="000717F7"/>
    <w:rsid w:val="0007190E"/>
    <w:rsid w:val="00071B8B"/>
    <w:rsid w:val="00071D2C"/>
    <w:rsid w:val="00071DAA"/>
    <w:rsid w:val="00072C74"/>
    <w:rsid w:val="000733E8"/>
    <w:rsid w:val="000734CA"/>
    <w:rsid w:val="00073615"/>
    <w:rsid w:val="000736FD"/>
    <w:rsid w:val="00073F71"/>
    <w:rsid w:val="00074122"/>
    <w:rsid w:val="000742D9"/>
    <w:rsid w:val="00074311"/>
    <w:rsid w:val="000743EF"/>
    <w:rsid w:val="00074732"/>
    <w:rsid w:val="00074D71"/>
    <w:rsid w:val="00074DCA"/>
    <w:rsid w:val="00074F1A"/>
    <w:rsid w:val="000753A8"/>
    <w:rsid w:val="000753DA"/>
    <w:rsid w:val="00075673"/>
    <w:rsid w:val="00075780"/>
    <w:rsid w:val="00075CF2"/>
    <w:rsid w:val="0007611C"/>
    <w:rsid w:val="00076149"/>
    <w:rsid w:val="000768AC"/>
    <w:rsid w:val="000769CA"/>
    <w:rsid w:val="00076ABE"/>
    <w:rsid w:val="00076B13"/>
    <w:rsid w:val="0007710D"/>
    <w:rsid w:val="00077500"/>
    <w:rsid w:val="000801F6"/>
    <w:rsid w:val="0008033B"/>
    <w:rsid w:val="0008110B"/>
    <w:rsid w:val="00082569"/>
    <w:rsid w:val="00082635"/>
    <w:rsid w:val="00082834"/>
    <w:rsid w:val="00083107"/>
    <w:rsid w:val="00083798"/>
    <w:rsid w:val="000850A5"/>
    <w:rsid w:val="000850CF"/>
    <w:rsid w:val="00085DAC"/>
    <w:rsid w:val="00086E42"/>
    <w:rsid w:val="00087052"/>
    <w:rsid w:val="00090037"/>
    <w:rsid w:val="000912AA"/>
    <w:rsid w:val="00091617"/>
    <w:rsid w:val="0009207A"/>
    <w:rsid w:val="00092533"/>
    <w:rsid w:val="0009288A"/>
    <w:rsid w:val="000929C2"/>
    <w:rsid w:val="0009392B"/>
    <w:rsid w:val="00093E78"/>
    <w:rsid w:val="00093F9A"/>
    <w:rsid w:val="000941A2"/>
    <w:rsid w:val="00095858"/>
    <w:rsid w:val="00095BD7"/>
    <w:rsid w:val="00095D15"/>
    <w:rsid w:val="000968F0"/>
    <w:rsid w:val="00096FB0"/>
    <w:rsid w:val="000971DA"/>
    <w:rsid w:val="0009771A"/>
    <w:rsid w:val="00097A69"/>
    <w:rsid w:val="00097D17"/>
    <w:rsid w:val="00097F11"/>
    <w:rsid w:val="000A0692"/>
    <w:rsid w:val="000A1CC8"/>
    <w:rsid w:val="000A1E1F"/>
    <w:rsid w:val="000A2449"/>
    <w:rsid w:val="000A254C"/>
    <w:rsid w:val="000A2A0D"/>
    <w:rsid w:val="000A2B9C"/>
    <w:rsid w:val="000A2D38"/>
    <w:rsid w:val="000A2EB4"/>
    <w:rsid w:val="000A34A6"/>
    <w:rsid w:val="000A4602"/>
    <w:rsid w:val="000A4E9B"/>
    <w:rsid w:val="000A50B3"/>
    <w:rsid w:val="000A518F"/>
    <w:rsid w:val="000A5C49"/>
    <w:rsid w:val="000A644C"/>
    <w:rsid w:val="000A667A"/>
    <w:rsid w:val="000A6857"/>
    <w:rsid w:val="000A70BD"/>
    <w:rsid w:val="000A7C68"/>
    <w:rsid w:val="000B067E"/>
    <w:rsid w:val="000B0CB0"/>
    <w:rsid w:val="000B15EA"/>
    <w:rsid w:val="000B1728"/>
    <w:rsid w:val="000B179D"/>
    <w:rsid w:val="000B2429"/>
    <w:rsid w:val="000B2600"/>
    <w:rsid w:val="000B280F"/>
    <w:rsid w:val="000B2A28"/>
    <w:rsid w:val="000B2BC4"/>
    <w:rsid w:val="000B30D2"/>
    <w:rsid w:val="000B3777"/>
    <w:rsid w:val="000B427F"/>
    <w:rsid w:val="000B45B6"/>
    <w:rsid w:val="000B4CBE"/>
    <w:rsid w:val="000B4D93"/>
    <w:rsid w:val="000B5AE1"/>
    <w:rsid w:val="000B5C75"/>
    <w:rsid w:val="000B654E"/>
    <w:rsid w:val="000B751E"/>
    <w:rsid w:val="000B7B05"/>
    <w:rsid w:val="000B7B24"/>
    <w:rsid w:val="000C114E"/>
    <w:rsid w:val="000C18D5"/>
    <w:rsid w:val="000C1B8F"/>
    <w:rsid w:val="000C1F88"/>
    <w:rsid w:val="000C254A"/>
    <w:rsid w:val="000C2567"/>
    <w:rsid w:val="000C31B3"/>
    <w:rsid w:val="000C3353"/>
    <w:rsid w:val="000C35F2"/>
    <w:rsid w:val="000C38E6"/>
    <w:rsid w:val="000C3CB7"/>
    <w:rsid w:val="000C3EAF"/>
    <w:rsid w:val="000C4001"/>
    <w:rsid w:val="000C415B"/>
    <w:rsid w:val="000C4C5A"/>
    <w:rsid w:val="000C5710"/>
    <w:rsid w:val="000C5790"/>
    <w:rsid w:val="000C5B57"/>
    <w:rsid w:val="000C5CD1"/>
    <w:rsid w:val="000C5D22"/>
    <w:rsid w:val="000C5EF8"/>
    <w:rsid w:val="000C6703"/>
    <w:rsid w:val="000C6828"/>
    <w:rsid w:val="000C6EDC"/>
    <w:rsid w:val="000C73C3"/>
    <w:rsid w:val="000C761A"/>
    <w:rsid w:val="000D0427"/>
    <w:rsid w:val="000D0CD9"/>
    <w:rsid w:val="000D0DC5"/>
    <w:rsid w:val="000D1127"/>
    <w:rsid w:val="000D15B6"/>
    <w:rsid w:val="000D166F"/>
    <w:rsid w:val="000D188F"/>
    <w:rsid w:val="000D1C4C"/>
    <w:rsid w:val="000D20AF"/>
    <w:rsid w:val="000D214B"/>
    <w:rsid w:val="000D21FD"/>
    <w:rsid w:val="000D2607"/>
    <w:rsid w:val="000D2BE4"/>
    <w:rsid w:val="000D2C74"/>
    <w:rsid w:val="000D2E36"/>
    <w:rsid w:val="000D4F0F"/>
    <w:rsid w:val="000D542E"/>
    <w:rsid w:val="000D5D54"/>
    <w:rsid w:val="000D6229"/>
    <w:rsid w:val="000D67C8"/>
    <w:rsid w:val="000D6AD4"/>
    <w:rsid w:val="000D6D69"/>
    <w:rsid w:val="000D710E"/>
    <w:rsid w:val="000D719D"/>
    <w:rsid w:val="000D7275"/>
    <w:rsid w:val="000D73B2"/>
    <w:rsid w:val="000D78E5"/>
    <w:rsid w:val="000D7A2C"/>
    <w:rsid w:val="000E029F"/>
    <w:rsid w:val="000E07DD"/>
    <w:rsid w:val="000E08DD"/>
    <w:rsid w:val="000E0B0B"/>
    <w:rsid w:val="000E0E27"/>
    <w:rsid w:val="000E1473"/>
    <w:rsid w:val="000E268B"/>
    <w:rsid w:val="000E3030"/>
    <w:rsid w:val="000E3750"/>
    <w:rsid w:val="000E3787"/>
    <w:rsid w:val="000E4247"/>
    <w:rsid w:val="000E5419"/>
    <w:rsid w:val="000E5489"/>
    <w:rsid w:val="000E5FFD"/>
    <w:rsid w:val="000E60E5"/>
    <w:rsid w:val="000E6883"/>
    <w:rsid w:val="000E72A9"/>
    <w:rsid w:val="000E7B99"/>
    <w:rsid w:val="000F015E"/>
    <w:rsid w:val="000F049D"/>
    <w:rsid w:val="000F0680"/>
    <w:rsid w:val="000F0824"/>
    <w:rsid w:val="000F0989"/>
    <w:rsid w:val="000F160C"/>
    <w:rsid w:val="000F1A42"/>
    <w:rsid w:val="000F214A"/>
    <w:rsid w:val="000F2340"/>
    <w:rsid w:val="000F24D7"/>
    <w:rsid w:val="000F2835"/>
    <w:rsid w:val="000F2857"/>
    <w:rsid w:val="000F2DA7"/>
    <w:rsid w:val="000F32BF"/>
    <w:rsid w:val="000F39E7"/>
    <w:rsid w:val="000F41CB"/>
    <w:rsid w:val="000F44C1"/>
    <w:rsid w:val="000F4E8B"/>
    <w:rsid w:val="000F508D"/>
    <w:rsid w:val="000F50A7"/>
    <w:rsid w:val="000F5813"/>
    <w:rsid w:val="000F6556"/>
    <w:rsid w:val="000F65B5"/>
    <w:rsid w:val="000F723A"/>
    <w:rsid w:val="000F77D0"/>
    <w:rsid w:val="000F77FE"/>
    <w:rsid w:val="000F7E62"/>
    <w:rsid w:val="00100571"/>
    <w:rsid w:val="001006CE"/>
    <w:rsid w:val="00100D17"/>
    <w:rsid w:val="00101D3F"/>
    <w:rsid w:val="00101FB5"/>
    <w:rsid w:val="001022B6"/>
    <w:rsid w:val="00102E12"/>
    <w:rsid w:val="00102FDF"/>
    <w:rsid w:val="00103E9E"/>
    <w:rsid w:val="00104281"/>
    <w:rsid w:val="001046A3"/>
    <w:rsid w:val="001046F2"/>
    <w:rsid w:val="00104747"/>
    <w:rsid w:val="001047A1"/>
    <w:rsid w:val="0010494D"/>
    <w:rsid w:val="00104CC2"/>
    <w:rsid w:val="00104CD4"/>
    <w:rsid w:val="00104EA2"/>
    <w:rsid w:val="001058EC"/>
    <w:rsid w:val="001062A7"/>
    <w:rsid w:val="001067C7"/>
    <w:rsid w:val="00106865"/>
    <w:rsid w:val="00106DE8"/>
    <w:rsid w:val="00107086"/>
    <w:rsid w:val="0011025E"/>
    <w:rsid w:val="001102D0"/>
    <w:rsid w:val="001115C9"/>
    <w:rsid w:val="00111606"/>
    <w:rsid w:val="00111FB7"/>
    <w:rsid w:val="00112361"/>
    <w:rsid w:val="00112822"/>
    <w:rsid w:val="00112C02"/>
    <w:rsid w:val="001132C2"/>
    <w:rsid w:val="00113816"/>
    <w:rsid w:val="00113ACA"/>
    <w:rsid w:val="0011434A"/>
    <w:rsid w:val="00114777"/>
    <w:rsid w:val="00114A99"/>
    <w:rsid w:val="00114C31"/>
    <w:rsid w:val="00114DC5"/>
    <w:rsid w:val="0011558E"/>
    <w:rsid w:val="00115B5D"/>
    <w:rsid w:val="00115E63"/>
    <w:rsid w:val="00115F5D"/>
    <w:rsid w:val="0011620A"/>
    <w:rsid w:val="00116459"/>
    <w:rsid w:val="0011664E"/>
    <w:rsid w:val="00116B9C"/>
    <w:rsid w:val="00116C83"/>
    <w:rsid w:val="00116CEA"/>
    <w:rsid w:val="001170BF"/>
    <w:rsid w:val="00117125"/>
    <w:rsid w:val="0011723A"/>
    <w:rsid w:val="001172A5"/>
    <w:rsid w:val="00117578"/>
    <w:rsid w:val="001177DF"/>
    <w:rsid w:val="001179F5"/>
    <w:rsid w:val="00117B11"/>
    <w:rsid w:val="00117ECD"/>
    <w:rsid w:val="001208D5"/>
    <w:rsid w:val="00120B8A"/>
    <w:rsid w:val="00120CF4"/>
    <w:rsid w:val="00120E6B"/>
    <w:rsid w:val="0012162B"/>
    <w:rsid w:val="00121BA9"/>
    <w:rsid w:val="00121E0D"/>
    <w:rsid w:val="001220FA"/>
    <w:rsid w:val="001222EE"/>
    <w:rsid w:val="00122416"/>
    <w:rsid w:val="001228E6"/>
    <w:rsid w:val="00122906"/>
    <w:rsid w:val="001229F1"/>
    <w:rsid w:val="00122F5A"/>
    <w:rsid w:val="0012355F"/>
    <w:rsid w:val="001236AD"/>
    <w:rsid w:val="0012398D"/>
    <w:rsid w:val="00124351"/>
    <w:rsid w:val="00124808"/>
    <w:rsid w:val="001248E8"/>
    <w:rsid w:val="0012496A"/>
    <w:rsid w:val="00125864"/>
    <w:rsid w:val="00125AD3"/>
    <w:rsid w:val="001264EB"/>
    <w:rsid w:val="0012654A"/>
    <w:rsid w:val="00126892"/>
    <w:rsid w:val="00127F98"/>
    <w:rsid w:val="001300B9"/>
    <w:rsid w:val="0013067A"/>
    <w:rsid w:val="00130885"/>
    <w:rsid w:val="00130A30"/>
    <w:rsid w:val="00130C33"/>
    <w:rsid w:val="00130CEC"/>
    <w:rsid w:val="00130F2A"/>
    <w:rsid w:val="00131096"/>
    <w:rsid w:val="001316C3"/>
    <w:rsid w:val="00132952"/>
    <w:rsid w:val="001332B3"/>
    <w:rsid w:val="001339E1"/>
    <w:rsid w:val="001339F8"/>
    <w:rsid w:val="00133EBA"/>
    <w:rsid w:val="00134B49"/>
    <w:rsid w:val="00134C8F"/>
    <w:rsid w:val="00134EF0"/>
    <w:rsid w:val="00134F89"/>
    <w:rsid w:val="0013623A"/>
    <w:rsid w:val="0013683F"/>
    <w:rsid w:val="00136A61"/>
    <w:rsid w:val="00136B4F"/>
    <w:rsid w:val="00136DB8"/>
    <w:rsid w:val="00136F9E"/>
    <w:rsid w:val="0013728D"/>
    <w:rsid w:val="001378E3"/>
    <w:rsid w:val="00137CD3"/>
    <w:rsid w:val="00137F4C"/>
    <w:rsid w:val="00140321"/>
    <w:rsid w:val="0014182A"/>
    <w:rsid w:val="00141FC8"/>
    <w:rsid w:val="001421F8"/>
    <w:rsid w:val="0014252B"/>
    <w:rsid w:val="00142916"/>
    <w:rsid w:val="00142BB2"/>
    <w:rsid w:val="00143555"/>
    <w:rsid w:val="0014450D"/>
    <w:rsid w:val="00144A8F"/>
    <w:rsid w:val="00144A9A"/>
    <w:rsid w:val="00144BF0"/>
    <w:rsid w:val="00144DF5"/>
    <w:rsid w:val="001450E8"/>
    <w:rsid w:val="001458E7"/>
    <w:rsid w:val="00145E92"/>
    <w:rsid w:val="001463BA"/>
    <w:rsid w:val="0014642B"/>
    <w:rsid w:val="001467A9"/>
    <w:rsid w:val="00146D53"/>
    <w:rsid w:val="00146EA2"/>
    <w:rsid w:val="00147109"/>
    <w:rsid w:val="00147923"/>
    <w:rsid w:val="00147C95"/>
    <w:rsid w:val="001500E0"/>
    <w:rsid w:val="00150182"/>
    <w:rsid w:val="00150657"/>
    <w:rsid w:val="00150A9F"/>
    <w:rsid w:val="001525CE"/>
    <w:rsid w:val="00152E38"/>
    <w:rsid w:val="0015319F"/>
    <w:rsid w:val="00154104"/>
    <w:rsid w:val="001545CB"/>
    <w:rsid w:val="00154760"/>
    <w:rsid w:val="00154D94"/>
    <w:rsid w:val="00154DC5"/>
    <w:rsid w:val="00154E48"/>
    <w:rsid w:val="0015562D"/>
    <w:rsid w:val="0015710C"/>
    <w:rsid w:val="0015770E"/>
    <w:rsid w:val="001578B2"/>
    <w:rsid w:val="00157BA8"/>
    <w:rsid w:val="001600B4"/>
    <w:rsid w:val="00160517"/>
    <w:rsid w:val="001608FB"/>
    <w:rsid w:val="0016137E"/>
    <w:rsid w:val="00161533"/>
    <w:rsid w:val="0016188D"/>
    <w:rsid w:val="00161AD8"/>
    <w:rsid w:val="0016201D"/>
    <w:rsid w:val="001620B4"/>
    <w:rsid w:val="001624D2"/>
    <w:rsid w:val="001625E9"/>
    <w:rsid w:val="00162684"/>
    <w:rsid w:val="001628DF"/>
    <w:rsid w:val="00162926"/>
    <w:rsid w:val="00162FD7"/>
    <w:rsid w:val="00163034"/>
    <w:rsid w:val="00163708"/>
    <w:rsid w:val="00163CFE"/>
    <w:rsid w:val="00163DA0"/>
    <w:rsid w:val="00164BE8"/>
    <w:rsid w:val="00165082"/>
    <w:rsid w:val="001654C0"/>
    <w:rsid w:val="00165913"/>
    <w:rsid w:val="001659DB"/>
    <w:rsid w:val="00165E97"/>
    <w:rsid w:val="001660C9"/>
    <w:rsid w:val="00166216"/>
    <w:rsid w:val="00166227"/>
    <w:rsid w:val="00166E64"/>
    <w:rsid w:val="001677FA"/>
    <w:rsid w:val="00167FE7"/>
    <w:rsid w:val="00170362"/>
    <w:rsid w:val="001722FA"/>
    <w:rsid w:val="00172659"/>
    <w:rsid w:val="00172AE6"/>
    <w:rsid w:val="00173B62"/>
    <w:rsid w:val="00174A0A"/>
    <w:rsid w:val="00175119"/>
    <w:rsid w:val="001759FE"/>
    <w:rsid w:val="00175BDB"/>
    <w:rsid w:val="00175D34"/>
    <w:rsid w:val="00175F36"/>
    <w:rsid w:val="00176566"/>
    <w:rsid w:val="001765BF"/>
    <w:rsid w:val="00177F6C"/>
    <w:rsid w:val="001802D4"/>
    <w:rsid w:val="001804BF"/>
    <w:rsid w:val="00180777"/>
    <w:rsid w:val="001810F9"/>
    <w:rsid w:val="001817B2"/>
    <w:rsid w:val="00181BF7"/>
    <w:rsid w:val="00182326"/>
    <w:rsid w:val="00182364"/>
    <w:rsid w:val="001826CF"/>
    <w:rsid w:val="00182DE2"/>
    <w:rsid w:val="00182EE4"/>
    <w:rsid w:val="00183E06"/>
    <w:rsid w:val="00183EF8"/>
    <w:rsid w:val="00184725"/>
    <w:rsid w:val="00184BD2"/>
    <w:rsid w:val="0018509B"/>
    <w:rsid w:val="001853B3"/>
    <w:rsid w:val="001857F1"/>
    <w:rsid w:val="00185E5A"/>
    <w:rsid w:val="00185E7F"/>
    <w:rsid w:val="00186C45"/>
    <w:rsid w:val="00187D55"/>
    <w:rsid w:val="001903A3"/>
    <w:rsid w:val="00190794"/>
    <w:rsid w:val="00190FB5"/>
    <w:rsid w:val="001911E6"/>
    <w:rsid w:val="00191FF2"/>
    <w:rsid w:val="00192865"/>
    <w:rsid w:val="00192914"/>
    <w:rsid w:val="00192D77"/>
    <w:rsid w:val="00192F07"/>
    <w:rsid w:val="0019355E"/>
    <w:rsid w:val="00193A4B"/>
    <w:rsid w:val="00194505"/>
    <w:rsid w:val="00194878"/>
    <w:rsid w:val="001956DA"/>
    <w:rsid w:val="00195810"/>
    <w:rsid w:val="001962F0"/>
    <w:rsid w:val="001967F7"/>
    <w:rsid w:val="00196905"/>
    <w:rsid w:val="00196E71"/>
    <w:rsid w:val="0019775D"/>
    <w:rsid w:val="00197C11"/>
    <w:rsid w:val="001A0953"/>
    <w:rsid w:val="001A0B61"/>
    <w:rsid w:val="001A0DA4"/>
    <w:rsid w:val="001A1337"/>
    <w:rsid w:val="001A13D7"/>
    <w:rsid w:val="001A1501"/>
    <w:rsid w:val="001A16FE"/>
    <w:rsid w:val="001A1959"/>
    <w:rsid w:val="001A221D"/>
    <w:rsid w:val="001A285A"/>
    <w:rsid w:val="001A2E86"/>
    <w:rsid w:val="001A35C0"/>
    <w:rsid w:val="001A3994"/>
    <w:rsid w:val="001A3A8B"/>
    <w:rsid w:val="001A3F63"/>
    <w:rsid w:val="001A40E7"/>
    <w:rsid w:val="001A41DE"/>
    <w:rsid w:val="001A48DD"/>
    <w:rsid w:val="001A4C5C"/>
    <w:rsid w:val="001A4D7D"/>
    <w:rsid w:val="001A544D"/>
    <w:rsid w:val="001A5833"/>
    <w:rsid w:val="001A6011"/>
    <w:rsid w:val="001A75B7"/>
    <w:rsid w:val="001B0494"/>
    <w:rsid w:val="001B0605"/>
    <w:rsid w:val="001B06FD"/>
    <w:rsid w:val="001B0736"/>
    <w:rsid w:val="001B07A6"/>
    <w:rsid w:val="001B0835"/>
    <w:rsid w:val="001B1034"/>
    <w:rsid w:val="001B1724"/>
    <w:rsid w:val="001B2506"/>
    <w:rsid w:val="001B3592"/>
    <w:rsid w:val="001B45A0"/>
    <w:rsid w:val="001B4849"/>
    <w:rsid w:val="001B4C6B"/>
    <w:rsid w:val="001B5381"/>
    <w:rsid w:val="001B585D"/>
    <w:rsid w:val="001B5CC6"/>
    <w:rsid w:val="001B603E"/>
    <w:rsid w:val="001B68AA"/>
    <w:rsid w:val="001B6C01"/>
    <w:rsid w:val="001B72E6"/>
    <w:rsid w:val="001B72FA"/>
    <w:rsid w:val="001B7BA0"/>
    <w:rsid w:val="001C03EB"/>
    <w:rsid w:val="001C0797"/>
    <w:rsid w:val="001C0BFE"/>
    <w:rsid w:val="001C0F49"/>
    <w:rsid w:val="001C102C"/>
    <w:rsid w:val="001C10BA"/>
    <w:rsid w:val="001C1848"/>
    <w:rsid w:val="001C1D1B"/>
    <w:rsid w:val="001C2390"/>
    <w:rsid w:val="001C3629"/>
    <w:rsid w:val="001C45EE"/>
    <w:rsid w:val="001C49B1"/>
    <w:rsid w:val="001C5225"/>
    <w:rsid w:val="001C5454"/>
    <w:rsid w:val="001C54D7"/>
    <w:rsid w:val="001C577F"/>
    <w:rsid w:val="001C5AD9"/>
    <w:rsid w:val="001C5EA7"/>
    <w:rsid w:val="001C6ED4"/>
    <w:rsid w:val="001C7041"/>
    <w:rsid w:val="001C7C7B"/>
    <w:rsid w:val="001C7D69"/>
    <w:rsid w:val="001C7E83"/>
    <w:rsid w:val="001D003D"/>
    <w:rsid w:val="001D06ED"/>
    <w:rsid w:val="001D113E"/>
    <w:rsid w:val="001D116E"/>
    <w:rsid w:val="001D181D"/>
    <w:rsid w:val="001D1B57"/>
    <w:rsid w:val="001D1C78"/>
    <w:rsid w:val="001D23A3"/>
    <w:rsid w:val="001D2D25"/>
    <w:rsid w:val="001D2D43"/>
    <w:rsid w:val="001D331E"/>
    <w:rsid w:val="001D3A1B"/>
    <w:rsid w:val="001D3D6A"/>
    <w:rsid w:val="001D3E10"/>
    <w:rsid w:val="001D464B"/>
    <w:rsid w:val="001D46CA"/>
    <w:rsid w:val="001D4786"/>
    <w:rsid w:val="001D47BA"/>
    <w:rsid w:val="001D4E98"/>
    <w:rsid w:val="001D549F"/>
    <w:rsid w:val="001D5C4F"/>
    <w:rsid w:val="001D5E69"/>
    <w:rsid w:val="001D5FC5"/>
    <w:rsid w:val="001D68D5"/>
    <w:rsid w:val="001D6B9C"/>
    <w:rsid w:val="001D7313"/>
    <w:rsid w:val="001D7A65"/>
    <w:rsid w:val="001E112D"/>
    <w:rsid w:val="001E1FFA"/>
    <w:rsid w:val="001E2133"/>
    <w:rsid w:val="001E2A20"/>
    <w:rsid w:val="001E2EF2"/>
    <w:rsid w:val="001E3121"/>
    <w:rsid w:val="001E39B8"/>
    <w:rsid w:val="001E3B4C"/>
    <w:rsid w:val="001E3FCD"/>
    <w:rsid w:val="001E4271"/>
    <w:rsid w:val="001E43F0"/>
    <w:rsid w:val="001E4849"/>
    <w:rsid w:val="001E5109"/>
    <w:rsid w:val="001E5197"/>
    <w:rsid w:val="001E5432"/>
    <w:rsid w:val="001E6037"/>
    <w:rsid w:val="001E6087"/>
    <w:rsid w:val="001E638E"/>
    <w:rsid w:val="001E63AD"/>
    <w:rsid w:val="001E68EF"/>
    <w:rsid w:val="001E6BA7"/>
    <w:rsid w:val="001E6E44"/>
    <w:rsid w:val="001E76BA"/>
    <w:rsid w:val="001E76D8"/>
    <w:rsid w:val="001F0735"/>
    <w:rsid w:val="001F077E"/>
    <w:rsid w:val="001F0D17"/>
    <w:rsid w:val="001F179F"/>
    <w:rsid w:val="001F2F44"/>
    <w:rsid w:val="001F36AC"/>
    <w:rsid w:val="001F3C10"/>
    <w:rsid w:val="001F3DDA"/>
    <w:rsid w:val="001F3FE0"/>
    <w:rsid w:val="001F4A18"/>
    <w:rsid w:val="001F4D27"/>
    <w:rsid w:val="001F5454"/>
    <w:rsid w:val="001F5B7A"/>
    <w:rsid w:val="001F5C8A"/>
    <w:rsid w:val="001F702F"/>
    <w:rsid w:val="002000C0"/>
    <w:rsid w:val="002004B8"/>
    <w:rsid w:val="00200AEA"/>
    <w:rsid w:val="00200B22"/>
    <w:rsid w:val="002016B2"/>
    <w:rsid w:val="002019CF"/>
    <w:rsid w:val="00201D4E"/>
    <w:rsid w:val="002044F5"/>
    <w:rsid w:val="002046CA"/>
    <w:rsid w:val="002047AA"/>
    <w:rsid w:val="00204EB5"/>
    <w:rsid w:val="00205C03"/>
    <w:rsid w:val="00205DE2"/>
    <w:rsid w:val="00206346"/>
    <w:rsid w:val="00207ED1"/>
    <w:rsid w:val="002102DD"/>
    <w:rsid w:val="00210581"/>
    <w:rsid w:val="00210606"/>
    <w:rsid w:val="002108D2"/>
    <w:rsid w:val="002110D0"/>
    <w:rsid w:val="002111F5"/>
    <w:rsid w:val="00211D5B"/>
    <w:rsid w:val="00212765"/>
    <w:rsid w:val="002130A3"/>
    <w:rsid w:val="00213249"/>
    <w:rsid w:val="0021382D"/>
    <w:rsid w:val="00214533"/>
    <w:rsid w:val="0021462C"/>
    <w:rsid w:val="0021479D"/>
    <w:rsid w:val="00214AD0"/>
    <w:rsid w:val="002156C0"/>
    <w:rsid w:val="00215783"/>
    <w:rsid w:val="00215A78"/>
    <w:rsid w:val="00216494"/>
    <w:rsid w:val="00216E4A"/>
    <w:rsid w:val="002173D4"/>
    <w:rsid w:val="00217877"/>
    <w:rsid w:val="0022010C"/>
    <w:rsid w:val="00220374"/>
    <w:rsid w:val="002205AC"/>
    <w:rsid w:val="00220D98"/>
    <w:rsid w:val="00220DBB"/>
    <w:rsid w:val="00221018"/>
    <w:rsid w:val="0022112C"/>
    <w:rsid w:val="0022138F"/>
    <w:rsid w:val="00221A1A"/>
    <w:rsid w:val="00221ED8"/>
    <w:rsid w:val="00222760"/>
    <w:rsid w:val="00223058"/>
    <w:rsid w:val="00224115"/>
    <w:rsid w:val="002250AE"/>
    <w:rsid w:val="0022595C"/>
    <w:rsid w:val="00225BF7"/>
    <w:rsid w:val="00226772"/>
    <w:rsid w:val="0022686B"/>
    <w:rsid w:val="002268B4"/>
    <w:rsid w:val="00227304"/>
    <w:rsid w:val="0022792C"/>
    <w:rsid w:val="00227CC8"/>
    <w:rsid w:val="00230694"/>
    <w:rsid w:val="002306FE"/>
    <w:rsid w:val="00230991"/>
    <w:rsid w:val="00230ADB"/>
    <w:rsid w:val="00230C79"/>
    <w:rsid w:val="00230D94"/>
    <w:rsid w:val="002320C0"/>
    <w:rsid w:val="0023259C"/>
    <w:rsid w:val="00232955"/>
    <w:rsid w:val="00232BAA"/>
    <w:rsid w:val="002343B8"/>
    <w:rsid w:val="00234751"/>
    <w:rsid w:val="00234D37"/>
    <w:rsid w:val="0023547A"/>
    <w:rsid w:val="00236B71"/>
    <w:rsid w:val="00236D1A"/>
    <w:rsid w:val="002374F6"/>
    <w:rsid w:val="00237750"/>
    <w:rsid w:val="00237BE3"/>
    <w:rsid w:val="00237D15"/>
    <w:rsid w:val="00237EEC"/>
    <w:rsid w:val="00240108"/>
    <w:rsid w:val="00241175"/>
    <w:rsid w:val="002411ED"/>
    <w:rsid w:val="00241407"/>
    <w:rsid w:val="00241936"/>
    <w:rsid w:val="00241A3F"/>
    <w:rsid w:val="00241A58"/>
    <w:rsid w:val="00241B9F"/>
    <w:rsid w:val="00241F4A"/>
    <w:rsid w:val="0024263C"/>
    <w:rsid w:val="002426EA"/>
    <w:rsid w:val="002429C4"/>
    <w:rsid w:val="00243110"/>
    <w:rsid w:val="00243E9B"/>
    <w:rsid w:val="0024433C"/>
    <w:rsid w:val="002445F5"/>
    <w:rsid w:val="002448B4"/>
    <w:rsid w:val="00244946"/>
    <w:rsid w:val="002453BA"/>
    <w:rsid w:val="002455AE"/>
    <w:rsid w:val="0024567C"/>
    <w:rsid w:val="0024578B"/>
    <w:rsid w:val="00246AF9"/>
    <w:rsid w:val="00246B82"/>
    <w:rsid w:val="00247330"/>
    <w:rsid w:val="002475DB"/>
    <w:rsid w:val="0024795C"/>
    <w:rsid w:val="00247FBC"/>
    <w:rsid w:val="00247FDC"/>
    <w:rsid w:val="00250166"/>
    <w:rsid w:val="00250ACF"/>
    <w:rsid w:val="00250BB2"/>
    <w:rsid w:val="00250BD4"/>
    <w:rsid w:val="00250FD1"/>
    <w:rsid w:val="00251040"/>
    <w:rsid w:val="0025133C"/>
    <w:rsid w:val="0025157D"/>
    <w:rsid w:val="002517A0"/>
    <w:rsid w:val="00252215"/>
    <w:rsid w:val="00252837"/>
    <w:rsid w:val="00252ABD"/>
    <w:rsid w:val="00252C9F"/>
    <w:rsid w:val="00253114"/>
    <w:rsid w:val="0025315E"/>
    <w:rsid w:val="002532C5"/>
    <w:rsid w:val="002536C4"/>
    <w:rsid w:val="002542FB"/>
    <w:rsid w:val="00254758"/>
    <w:rsid w:val="0025498D"/>
    <w:rsid w:val="00254AF5"/>
    <w:rsid w:val="00255062"/>
    <w:rsid w:val="00255C7F"/>
    <w:rsid w:val="00257765"/>
    <w:rsid w:val="00257828"/>
    <w:rsid w:val="002579DD"/>
    <w:rsid w:val="00257C2B"/>
    <w:rsid w:val="002605B9"/>
    <w:rsid w:val="00260F46"/>
    <w:rsid w:val="002612E5"/>
    <w:rsid w:val="00261884"/>
    <w:rsid w:val="00261B33"/>
    <w:rsid w:val="002621C2"/>
    <w:rsid w:val="00262799"/>
    <w:rsid w:val="0026407C"/>
    <w:rsid w:val="00264142"/>
    <w:rsid w:val="0026417E"/>
    <w:rsid w:val="0026420F"/>
    <w:rsid w:val="00264569"/>
    <w:rsid w:val="002645A1"/>
    <w:rsid w:val="002648A0"/>
    <w:rsid w:val="00265372"/>
    <w:rsid w:val="002676F9"/>
    <w:rsid w:val="00267769"/>
    <w:rsid w:val="00267778"/>
    <w:rsid w:val="00270193"/>
    <w:rsid w:val="00270A20"/>
    <w:rsid w:val="00270BA1"/>
    <w:rsid w:val="0027100D"/>
    <w:rsid w:val="00272022"/>
    <w:rsid w:val="0027215B"/>
    <w:rsid w:val="00272184"/>
    <w:rsid w:val="00272A98"/>
    <w:rsid w:val="00273011"/>
    <w:rsid w:val="00273993"/>
    <w:rsid w:val="00273A87"/>
    <w:rsid w:val="00273B40"/>
    <w:rsid w:val="002742E1"/>
    <w:rsid w:val="002743A4"/>
    <w:rsid w:val="00274B5F"/>
    <w:rsid w:val="002750F7"/>
    <w:rsid w:val="002751E3"/>
    <w:rsid w:val="002752F7"/>
    <w:rsid w:val="0027591C"/>
    <w:rsid w:val="00275939"/>
    <w:rsid w:val="00275B60"/>
    <w:rsid w:val="00276308"/>
    <w:rsid w:val="002765DE"/>
    <w:rsid w:val="0027665F"/>
    <w:rsid w:val="0027689C"/>
    <w:rsid w:val="00276E68"/>
    <w:rsid w:val="00277705"/>
    <w:rsid w:val="00277780"/>
    <w:rsid w:val="00277D17"/>
    <w:rsid w:val="0028002B"/>
    <w:rsid w:val="002801C4"/>
    <w:rsid w:val="002814EC"/>
    <w:rsid w:val="002821F8"/>
    <w:rsid w:val="00282D61"/>
    <w:rsid w:val="00283BAE"/>
    <w:rsid w:val="00283FFE"/>
    <w:rsid w:val="002844AA"/>
    <w:rsid w:val="00284794"/>
    <w:rsid w:val="00284B80"/>
    <w:rsid w:val="00284C3B"/>
    <w:rsid w:val="00284D55"/>
    <w:rsid w:val="00285269"/>
    <w:rsid w:val="00285622"/>
    <w:rsid w:val="0028573E"/>
    <w:rsid w:val="00286692"/>
    <w:rsid w:val="00286723"/>
    <w:rsid w:val="00286AAB"/>
    <w:rsid w:val="0028780D"/>
    <w:rsid w:val="0028782E"/>
    <w:rsid w:val="00287846"/>
    <w:rsid w:val="00287D6F"/>
    <w:rsid w:val="00287E0E"/>
    <w:rsid w:val="002902D0"/>
    <w:rsid w:val="0029033A"/>
    <w:rsid w:val="002922FB"/>
    <w:rsid w:val="0029267F"/>
    <w:rsid w:val="00292AC2"/>
    <w:rsid w:val="00292B47"/>
    <w:rsid w:val="0029380C"/>
    <w:rsid w:val="00293A69"/>
    <w:rsid w:val="00293AA0"/>
    <w:rsid w:val="00293E7C"/>
    <w:rsid w:val="00294EB8"/>
    <w:rsid w:val="00295B46"/>
    <w:rsid w:val="002961E2"/>
    <w:rsid w:val="002962C5"/>
    <w:rsid w:val="002967B6"/>
    <w:rsid w:val="00296A0E"/>
    <w:rsid w:val="00296B04"/>
    <w:rsid w:val="00296D71"/>
    <w:rsid w:val="00296D88"/>
    <w:rsid w:val="00296DBD"/>
    <w:rsid w:val="00296F18"/>
    <w:rsid w:val="00296F1D"/>
    <w:rsid w:val="00296FF4"/>
    <w:rsid w:val="00297CA5"/>
    <w:rsid w:val="002A0AF3"/>
    <w:rsid w:val="002A12D7"/>
    <w:rsid w:val="002A1431"/>
    <w:rsid w:val="002A2042"/>
    <w:rsid w:val="002A2240"/>
    <w:rsid w:val="002A2481"/>
    <w:rsid w:val="002A2DE5"/>
    <w:rsid w:val="002A3778"/>
    <w:rsid w:val="002A39BA"/>
    <w:rsid w:val="002A3AFF"/>
    <w:rsid w:val="002A4005"/>
    <w:rsid w:val="002A4077"/>
    <w:rsid w:val="002A4814"/>
    <w:rsid w:val="002A584C"/>
    <w:rsid w:val="002A5F9D"/>
    <w:rsid w:val="002A7058"/>
    <w:rsid w:val="002A72C9"/>
    <w:rsid w:val="002A7541"/>
    <w:rsid w:val="002A7673"/>
    <w:rsid w:val="002A7894"/>
    <w:rsid w:val="002A7B41"/>
    <w:rsid w:val="002A7DB8"/>
    <w:rsid w:val="002B1CD2"/>
    <w:rsid w:val="002B1CD7"/>
    <w:rsid w:val="002B2048"/>
    <w:rsid w:val="002B21DE"/>
    <w:rsid w:val="002B2831"/>
    <w:rsid w:val="002B2CDE"/>
    <w:rsid w:val="002B32AD"/>
    <w:rsid w:val="002B3528"/>
    <w:rsid w:val="002B3694"/>
    <w:rsid w:val="002B3B32"/>
    <w:rsid w:val="002B4C45"/>
    <w:rsid w:val="002B5364"/>
    <w:rsid w:val="002B54ED"/>
    <w:rsid w:val="002B5827"/>
    <w:rsid w:val="002B64FB"/>
    <w:rsid w:val="002B6D72"/>
    <w:rsid w:val="002B73EB"/>
    <w:rsid w:val="002B7AD8"/>
    <w:rsid w:val="002B7BAD"/>
    <w:rsid w:val="002B7E3A"/>
    <w:rsid w:val="002C0316"/>
    <w:rsid w:val="002C0457"/>
    <w:rsid w:val="002C1399"/>
    <w:rsid w:val="002C17F4"/>
    <w:rsid w:val="002C21ED"/>
    <w:rsid w:val="002C2629"/>
    <w:rsid w:val="002C35B2"/>
    <w:rsid w:val="002C3E84"/>
    <w:rsid w:val="002C444D"/>
    <w:rsid w:val="002C4B86"/>
    <w:rsid w:val="002C5E0F"/>
    <w:rsid w:val="002C67CC"/>
    <w:rsid w:val="002C7078"/>
    <w:rsid w:val="002C7285"/>
    <w:rsid w:val="002C7FDE"/>
    <w:rsid w:val="002D0056"/>
    <w:rsid w:val="002D06E7"/>
    <w:rsid w:val="002D082E"/>
    <w:rsid w:val="002D1C77"/>
    <w:rsid w:val="002D1F22"/>
    <w:rsid w:val="002D2DD6"/>
    <w:rsid w:val="002D42AE"/>
    <w:rsid w:val="002D464A"/>
    <w:rsid w:val="002D5107"/>
    <w:rsid w:val="002D5AB2"/>
    <w:rsid w:val="002D5B06"/>
    <w:rsid w:val="002D6105"/>
    <w:rsid w:val="002D6D78"/>
    <w:rsid w:val="002D6E2A"/>
    <w:rsid w:val="002D7709"/>
    <w:rsid w:val="002E03C0"/>
    <w:rsid w:val="002E1291"/>
    <w:rsid w:val="002E1AFD"/>
    <w:rsid w:val="002E2270"/>
    <w:rsid w:val="002E2649"/>
    <w:rsid w:val="002E2A50"/>
    <w:rsid w:val="002E31D1"/>
    <w:rsid w:val="002E4277"/>
    <w:rsid w:val="002E4E21"/>
    <w:rsid w:val="002E5180"/>
    <w:rsid w:val="002E58E7"/>
    <w:rsid w:val="002E59E6"/>
    <w:rsid w:val="002E5D96"/>
    <w:rsid w:val="002E68F9"/>
    <w:rsid w:val="002E6BD2"/>
    <w:rsid w:val="002F08FB"/>
    <w:rsid w:val="002F0A1F"/>
    <w:rsid w:val="002F17C0"/>
    <w:rsid w:val="002F1B5E"/>
    <w:rsid w:val="002F1C45"/>
    <w:rsid w:val="002F1CCD"/>
    <w:rsid w:val="002F1F8C"/>
    <w:rsid w:val="002F28F7"/>
    <w:rsid w:val="002F2CCD"/>
    <w:rsid w:val="002F34A5"/>
    <w:rsid w:val="002F3F27"/>
    <w:rsid w:val="002F4194"/>
    <w:rsid w:val="002F51AB"/>
    <w:rsid w:val="002F58FF"/>
    <w:rsid w:val="002F7461"/>
    <w:rsid w:val="002F74EE"/>
    <w:rsid w:val="00300447"/>
    <w:rsid w:val="003008A4"/>
    <w:rsid w:val="003010AC"/>
    <w:rsid w:val="00301451"/>
    <w:rsid w:val="003017EC"/>
    <w:rsid w:val="00301E81"/>
    <w:rsid w:val="003024A4"/>
    <w:rsid w:val="00302595"/>
    <w:rsid w:val="00302A4B"/>
    <w:rsid w:val="00303371"/>
    <w:rsid w:val="00303415"/>
    <w:rsid w:val="0030372B"/>
    <w:rsid w:val="003041EA"/>
    <w:rsid w:val="0030468B"/>
    <w:rsid w:val="00304E23"/>
    <w:rsid w:val="00304EF9"/>
    <w:rsid w:val="003062BC"/>
    <w:rsid w:val="00306D90"/>
    <w:rsid w:val="00307DB3"/>
    <w:rsid w:val="00307E14"/>
    <w:rsid w:val="00310E25"/>
    <w:rsid w:val="00311430"/>
    <w:rsid w:val="00311652"/>
    <w:rsid w:val="00311F01"/>
    <w:rsid w:val="00312A9F"/>
    <w:rsid w:val="00312C99"/>
    <w:rsid w:val="00313157"/>
    <w:rsid w:val="00313DEA"/>
    <w:rsid w:val="003141A0"/>
    <w:rsid w:val="003147AF"/>
    <w:rsid w:val="00314D9A"/>
    <w:rsid w:val="0031509B"/>
    <w:rsid w:val="00315381"/>
    <w:rsid w:val="00315555"/>
    <w:rsid w:val="003156F0"/>
    <w:rsid w:val="00315957"/>
    <w:rsid w:val="00315E17"/>
    <w:rsid w:val="00315F94"/>
    <w:rsid w:val="00315FAA"/>
    <w:rsid w:val="00316D08"/>
    <w:rsid w:val="003170DB"/>
    <w:rsid w:val="00317103"/>
    <w:rsid w:val="0031778D"/>
    <w:rsid w:val="003179F9"/>
    <w:rsid w:val="00317B6A"/>
    <w:rsid w:val="00321C0C"/>
    <w:rsid w:val="00321C67"/>
    <w:rsid w:val="00322001"/>
    <w:rsid w:val="0032299D"/>
    <w:rsid w:val="00322CA8"/>
    <w:rsid w:val="00323564"/>
    <w:rsid w:val="00323828"/>
    <w:rsid w:val="00323AEA"/>
    <w:rsid w:val="00323CF0"/>
    <w:rsid w:val="00323F9E"/>
    <w:rsid w:val="003245E1"/>
    <w:rsid w:val="00324622"/>
    <w:rsid w:val="003246E6"/>
    <w:rsid w:val="003248EB"/>
    <w:rsid w:val="00324B91"/>
    <w:rsid w:val="00324F4B"/>
    <w:rsid w:val="00325820"/>
    <w:rsid w:val="003260E7"/>
    <w:rsid w:val="0032623F"/>
    <w:rsid w:val="003262E5"/>
    <w:rsid w:val="003269E9"/>
    <w:rsid w:val="00326A6D"/>
    <w:rsid w:val="0032722A"/>
    <w:rsid w:val="00327A53"/>
    <w:rsid w:val="00327C80"/>
    <w:rsid w:val="00327CBB"/>
    <w:rsid w:val="003304E6"/>
    <w:rsid w:val="00330896"/>
    <w:rsid w:val="00330EFA"/>
    <w:rsid w:val="0033173D"/>
    <w:rsid w:val="00331985"/>
    <w:rsid w:val="00331D2E"/>
    <w:rsid w:val="00332241"/>
    <w:rsid w:val="0033231C"/>
    <w:rsid w:val="003326C9"/>
    <w:rsid w:val="003327EC"/>
    <w:rsid w:val="00332933"/>
    <w:rsid w:val="00332FE0"/>
    <w:rsid w:val="00335A57"/>
    <w:rsid w:val="00335BD3"/>
    <w:rsid w:val="00336196"/>
    <w:rsid w:val="00336B02"/>
    <w:rsid w:val="00336B5C"/>
    <w:rsid w:val="0033716D"/>
    <w:rsid w:val="00337225"/>
    <w:rsid w:val="00337906"/>
    <w:rsid w:val="00340F02"/>
    <w:rsid w:val="00341945"/>
    <w:rsid w:val="00341DFC"/>
    <w:rsid w:val="003423DA"/>
    <w:rsid w:val="0034259E"/>
    <w:rsid w:val="0034327B"/>
    <w:rsid w:val="00343694"/>
    <w:rsid w:val="00343A57"/>
    <w:rsid w:val="00343ADA"/>
    <w:rsid w:val="00343C96"/>
    <w:rsid w:val="003442F5"/>
    <w:rsid w:val="00344472"/>
    <w:rsid w:val="00344A60"/>
    <w:rsid w:val="00344F1F"/>
    <w:rsid w:val="003458F1"/>
    <w:rsid w:val="00345FF0"/>
    <w:rsid w:val="003463D5"/>
    <w:rsid w:val="0034668D"/>
    <w:rsid w:val="00346FBA"/>
    <w:rsid w:val="00347959"/>
    <w:rsid w:val="003510FE"/>
    <w:rsid w:val="0035134B"/>
    <w:rsid w:val="00351B6B"/>
    <w:rsid w:val="00351B6F"/>
    <w:rsid w:val="00352C74"/>
    <w:rsid w:val="00352D0B"/>
    <w:rsid w:val="00353032"/>
    <w:rsid w:val="003537E3"/>
    <w:rsid w:val="00353CDD"/>
    <w:rsid w:val="00355F34"/>
    <w:rsid w:val="0035618F"/>
    <w:rsid w:val="00356385"/>
    <w:rsid w:val="003565B0"/>
    <w:rsid w:val="00356795"/>
    <w:rsid w:val="003567EA"/>
    <w:rsid w:val="00356A7A"/>
    <w:rsid w:val="00356F31"/>
    <w:rsid w:val="00356F36"/>
    <w:rsid w:val="003571A6"/>
    <w:rsid w:val="00357687"/>
    <w:rsid w:val="0035787B"/>
    <w:rsid w:val="0036040F"/>
    <w:rsid w:val="00360D0B"/>
    <w:rsid w:val="003611D3"/>
    <w:rsid w:val="00361BCF"/>
    <w:rsid w:val="00361FD0"/>
    <w:rsid w:val="003623D5"/>
    <w:rsid w:val="00362532"/>
    <w:rsid w:val="00362C60"/>
    <w:rsid w:val="00362F9D"/>
    <w:rsid w:val="00363238"/>
    <w:rsid w:val="00363491"/>
    <w:rsid w:val="00363656"/>
    <w:rsid w:val="0036393F"/>
    <w:rsid w:val="00363A18"/>
    <w:rsid w:val="00363EB5"/>
    <w:rsid w:val="00364440"/>
    <w:rsid w:val="003644DD"/>
    <w:rsid w:val="003645DD"/>
    <w:rsid w:val="0036461E"/>
    <w:rsid w:val="00364E8F"/>
    <w:rsid w:val="00365888"/>
    <w:rsid w:val="0036631A"/>
    <w:rsid w:val="00366D37"/>
    <w:rsid w:val="0036726D"/>
    <w:rsid w:val="00367291"/>
    <w:rsid w:val="0036B4A9"/>
    <w:rsid w:val="003704B1"/>
    <w:rsid w:val="0037105F"/>
    <w:rsid w:val="0037116C"/>
    <w:rsid w:val="00371AAF"/>
    <w:rsid w:val="0037203E"/>
    <w:rsid w:val="0037217E"/>
    <w:rsid w:val="00372199"/>
    <w:rsid w:val="00372581"/>
    <w:rsid w:val="0037365B"/>
    <w:rsid w:val="00373E92"/>
    <w:rsid w:val="00374352"/>
    <w:rsid w:val="00374432"/>
    <w:rsid w:val="00375161"/>
    <w:rsid w:val="00375535"/>
    <w:rsid w:val="0037561E"/>
    <w:rsid w:val="00375A38"/>
    <w:rsid w:val="0037640F"/>
    <w:rsid w:val="00376415"/>
    <w:rsid w:val="00376638"/>
    <w:rsid w:val="00376983"/>
    <w:rsid w:val="00377057"/>
    <w:rsid w:val="00377544"/>
    <w:rsid w:val="003779D3"/>
    <w:rsid w:val="00377D54"/>
    <w:rsid w:val="00377D96"/>
    <w:rsid w:val="00377F4F"/>
    <w:rsid w:val="003801B0"/>
    <w:rsid w:val="003819DA"/>
    <w:rsid w:val="00381BE1"/>
    <w:rsid w:val="00381EF1"/>
    <w:rsid w:val="00383595"/>
    <w:rsid w:val="00383E4F"/>
    <w:rsid w:val="00384422"/>
    <w:rsid w:val="0038447B"/>
    <w:rsid w:val="003852B3"/>
    <w:rsid w:val="00385810"/>
    <w:rsid w:val="0038617C"/>
    <w:rsid w:val="00386724"/>
    <w:rsid w:val="003869A8"/>
    <w:rsid w:val="00386A8A"/>
    <w:rsid w:val="00386B9E"/>
    <w:rsid w:val="00386EBF"/>
    <w:rsid w:val="00386FE2"/>
    <w:rsid w:val="003872A7"/>
    <w:rsid w:val="0039026A"/>
    <w:rsid w:val="00390280"/>
    <w:rsid w:val="0039040B"/>
    <w:rsid w:val="00390492"/>
    <w:rsid w:val="0039050A"/>
    <w:rsid w:val="00390BB8"/>
    <w:rsid w:val="00390FBD"/>
    <w:rsid w:val="00391D34"/>
    <w:rsid w:val="00392277"/>
    <w:rsid w:val="0039369F"/>
    <w:rsid w:val="0039405D"/>
    <w:rsid w:val="0039449B"/>
    <w:rsid w:val="00395042"/>
    <w:rsid w:val="00395865"/>
    <w:rsid w:val="00395886"/>
    <w:rsid w:val="00396011"/>
    <w:rsid w:val="0039676B"/>
    <w:rsid w:val="00396D69"/>
    <w:rsid w:val="0039742E"/>
    <w:rsid w:val="00397520"/>
    <w:rsid w:val="003977A8"/>
    <w:rsid w:val="003A0854"/>
    <w:rsid w:val="003A0C20"/>
    <w:rsid w:val="003A1C8E"/>
    <w:rsid w:val="003A1CDF"/>
    <w:rsid w:val="003A1E29"/>
    <w:rsid w:val="003A29D9"/>
    <w:rsid w:val="003A334E"/>
    <w:rsid w:val="003A4281"/>
    <w:rsid w:val="003A461F"/>
    <w:rsid w:val="003A4EC2"/>
    <w:rsid w:val="003A519A"/>
    <w:rsid w:val="003A5BE1"/>
    <w:rsid w:val="003A5CA3"/>
    <w:rsid w:val="003A6BF6"/>
    <w:rsid w:val="003A6DE5"/>
    <w:rsid w:val="003A6F29"/>
    <w:rsid w:val="003A702C"/>
    <w:rsid w:val="003A7429"/>
    <w:rsid w:val="003A77CC"/>
    <w:rsid w:val="003A7852"/>
    <w:rsid w:val="003B0665"/>
    <w:rsid w:val="003B0883"/>
    <w:rsid w:val="003B0AFC"/>
    <w:rsid w:val="003B0B7E"/>
    <w:rsid w:val="003B1223"/>
    <w:rsid w:val="003B1BBD"/>
    <w:rsid w:val="003B1D98"/>
    <w:rsid w:val="003B230B"/>
    <w:rsid w:val="003B274A"/>
    <w:rsid w:val="003B2E3D"/>
    <w:rsid w:val="003B3195"/>
    <w:rsid w:val="003B422A"/>
    <w:rsid w:val="003B4818"/>
    <w:rsid w:val="003B4CEE"/>
    <w:rsid w:val="003B5E31"/>
    <w:rsid w:val="003B5E82"/>
    <w:rsid w:val="003B69A9"/>
    <w:rsid w:val="003B775B"/>
    <w:rsid w:val="003B7BC1"/>
    <w:rsid w:val="003B7D5E"/>
    <w:rsid w:val="003C03E1"/>
    <w:rsid w:val="003C08DA"/>
    <w:rsid w:val="003C0AB5"/>
    <w:rsid w:val="003C13AA"/>
    <w:rsid w:val="003C168A"/>
    <w:rsid w:val="003C2294"/>
    <w:rsid w:val="003C2681"/>
    <w:rsid w:val="003C3108"/>
    <w:rsid w:val="003C4254"/>
    <w:rsid w:val="003C44A5"/>
    <w:rsid w:val="003C4996"/>
    <w:rsid w:val="003C4B1E"/>
    <w:rsid w:val="003C500B"/>
    <w:rsid w:val="003C55C8"/>
    <w:rsid w:val="003C583E"/>
    <w:rsid w:val="003C5864"/>
    <w:rsid w:val="003C6DF2"/>
    <w:rsid w:val="003C6F05"/>
    <w:rsid w:val="003C733E"/>
    <w:rsid w:val="003D0185"/>
    <w:rsid w:val="003D021E"/>
    <w:rsid w:val="003D09DF"/>
    <w:rsid w:val="003D09EA"/>
    <w:rsid w:val="003D25EB"/>
    <w:rsid w:val="003D2D32"/>
    <w:rsid w:val="003D2D38"/>
    <w:rsid w:val="003D35A4"/>
    <w:rsid w:val="003D4161"/>
    <w:rsid w:val="003D4F18"/>
    <w:rsid w:val="003D543D"/>
    <w:rsid w:val="003D5485"/>
    <w:rsid w:val="003D5642"/>
    <w:rsid w:val="003D5708"/>
    <w:rsid w:val="003D5DE8"/>
    <w:rsid w:val="003D6155"/>
    <w:rsid w:val="003D64B2"/>
    <w:rsid w:val="003D6C8C"/>
    <w:rsid w:val="003D6F3A"/>
    <w:rsid w:val="003D7341"/>
    <w:rsid w:val="003D7750"/>
    <w:rsid w:val="003D778D"/>
    <w:rsid w:val="003D79FA"/>
    <w:rsid w:val="003E007A"/>
    <w:rsid w:val="003E02A1"/>
    <w:rsid w:val="003E0569"/>
    <w:rsid w:val="003E076B"/>
    <w:rsid w:val="003E17F5"/>
    <w:rsid w:val="003E1E64"/>
    <w:rsid w:val="003E1EE9"/>
    <w:rsid w:val="003E1FE6"/>
    <w:rsid w:val="003E288E"/>
    <w:rsid w:val="003E34FD"/>
    <w:rsid w:val="003E3643"/>
    <w:rsid w:val="003E39B4"/>
    <w:rsid w:val="003E3B3D"/>
    <w:rsid w:val="003E3BAC"/>
    <w:rsid w:val="003E3C1C"/>
    <w:rsid w:val="003E42B7"/>
    <w:rsid w:val="003E574E"/>
    <w:rsid w:val="003E5998"/>
    <w:rsid w:val="003E5DF8"/>
    <w:rsid w:val="003E60E6"/>
    <w:rsid w:val="003E66F0"/>
    <w:rsid w:val="003E6D9A"/>
    <w:rsid w:val="003E6FAB"/>
    <w:rsid w:val="003E71BE"/>
    <w:rsid w:val="003E7308"/>
    <w:rsid w:val="003E77CC"/>
    <w:rsid w:val="003E78D0"/>
    <w:rsid w:val="003E7D35"/>
    <w:rsid w:val="003F042D"/>
    <w:rsid w:val="003F04E1"/>
    <w:rsid w:val="003F0635"/>
    <w:rsid w:val="003F0993"/>
    <w:rsid w:val="003F0D70"/>
    <w:rsid w:val="003F1D21"/>
    <w:rsid w:val="003F262F"/>
    <w:rsid w:val="003F3388"/>
    <w:rsid w:val="003F3843"/>
    <w:rsid w:val="003F3C42"/>
    <w:rsid w:val="003F3DF9"/>
    <w:rsid w:val="003F3FDD"/>
    <w:rsid w:val="003F4D95"/>
    <w:rsid w:val="003F5200"/>
    <w:rsid w:val="003F5ACC"/>
    <w:rsid w:val="003F5B67"/>
    <w:rsid w:val="003F5EA6"/>
    <w:rsid w:val="003F6043"/>
    <w:rsid w:val="003F6E9E"/>
    <w:rsid w:val="003F7FA7"/>
    <w:rsid w:val="004000AB"/>
    <w:rsid w:val="00400BC4"/>
    <w:rsid w:val="0040150A"/>
    <w:rsid w:val="00402046"/>
    <w:rsid w:val="0040301F"/>
    <w:rsid w:val="0040345E"/>
    <w:rsid w:val="0040390B"/>
    <w:rsid w:val="00403976"/>
    <w:rsid w:val="00403BB8"/>
    <w:rsid w:val="004043FE"/>
    <w:rsid w:val="00404F8E"/>
    <w:rsid w:val="00405534"/>
    <w:rsid w:val="00405682"/>
    <w:rsid w:val="0040669D"/>
    <w:rsid w:val="00406D5F"/>
    <w:rsid w:val="00407376"/>
    <w:rsid w:val="00407C5E"/>
    <w:rsid w:val="00407CAA"/>
    <w:rsid w:val="00410413"/>
    <w:rsid w:val="00410D4F"/>
    <w:rsid w:val="00410E42"/>
    <w:rsid w:val="0041111D"/>
    <w:rsid w:val="00411BBF"/>
    <w:rsid w:val="00411F3A"/>
    <w:rsid w:val="00412B9D"/>
    <w:rsid w:val="00412CDB"/>
    <w:rsid w:val="00412D2B"/>
    <w:rsid w:val="00414303"/>
    <w:rsid w:val="004147AA"/>
    <w:rsid w:val="004148F0"/>
    <w:rsid w:val="00414BC5"/>
    <w:rsid w:val="00414CA2"/>
    <w:rsid w:val="00416963"/>
    <w:rsid w:val="004169A4"/>
    <w:rsid w:val="0041721B"/>
    <w:rsid w:val="00417481"/>
    <w:rsid w:val="00417A6C"/>
    <w:rsid w:val="0042039B"/>
    <w:rsid w:val="00420472"/>
    <w:rsid w:val="00420B86"/>
    <w:rsid w:val="00420D14"/>
    <w:rsid w:val="0042166B"/>
    <w:rsid w:val="00421BC6"/>
    <w:rsid w:val="004220FF"/>
    <w:rsid w:val="004225FD"/>
    <w:rsid w:val="00422867"/>
    <w:rsid w:val="004230DB"/>
    <w:rsid w:val="00423245"/>
    <w:rsid w:val="00423331"/>
    <w:rsid w:val="00423935"/>
    <w:rsid w:val="00423B34"/>
    <w:rsid w:val="00423F95"/>
    <w:rsid w:val="0042447E"/>
    <w:rsid w:val="0042471A"/>
    <w:rsid w:val="00424883"/>
    <w:rsid w:val="004248B6"/>
    <w:rsid w:val="00424F04"/>
    <w:rsid w:val="00425590"/>
    <w:rsid w:val="00425890"/>
    <w:rsid w:val="004262C5"/>
    <w:rsid w:val="004264A4"/>
    <w:rsid w:val="00426666"/>
    <w:rsid w:val="004274D7"/>
    <w:rsid w:val="0042778E"/>
    <w:rsid w:val="00427817"/>
    <w:rsid w:val="004279BC"/>
    <w:rsid w:val="00427B8B"/>
    <w:rsid w:val="00427C15"/>
    <w:rsid w:val="00427ED8"/>
    <w:rsid w:val="00431137"/>
    <w:rsid w:val="004324A0"/>
    <w:rsid w:val="004327F7"/>
    <w:rsid w:val="00433012"/>
    <w:rsid w:val="00433745"/>
    <w:rsid w:val="00433A96"/>
    <w:rsid w:val="00434069"/>
    <w:rsid w:val="0043468B"/>
    <w:rsid w:val="004347B1"/>
    <w:rsid w:val="004348EB"/>
    <w:rsid w:val="004348F6"/>
    <w:rsid w:val="00434BBC"/>
    <w:rsid w:val="00435150"/>
    <w:rsid w:val="00436170"/>
    <w:rsid w:val="004366A3"/>
    <w:rsid w:val="00436D2B"/>
    <w:rsid w:val="0043795A"/>
    <w:rsid w:val="00437A9E"/>
    <w:rsid w:val="00437BB0"/>
    <w:rsid w:val="00437E63"/>
    <w:rsid w:val="00441691"/>
    <w:rsid w:val="00441F2E"/>
    <w:rsid w:val="00443513"/>
    <w:rsid w:val="00443D5E"/>
    <w:rsid w:val="00444828"/>
    <w:rsid w:val="0044503B"/>
    <w:rsid w:val="004456B0"/>
    <w:rsid w:val="004458D0"/>
    <w:rsid w:val="004463A6"/>
    <w:rsid w:val="004467C4"/>
    <w:rsid w:val="0045010E"/>
    <w:rsid w:val="004502B6"/>
    <w:rsid w:val="004507B0"/>
    <w:rsid w:val="0045080F"/>
    <w:rsid w:val="004513B5"/>
    <w:rsid w:val="004516C2"/>
    <w:rsid w:val="00451A5B"/>
    <w:rsid w:val="00451B8F"/>
    <w:rsid w:val="00451F0B"/>
    <w:rsid w:val="0045221B"/>
    <w:rsid w:val="004523FE"/>
    <w:rsid w:val="00452F85"/>
    <w:rsid w:val="0045323A"/>
    <w:rsid w:val="004537C7"/>
    <w:rsid w:val="00453C6B"/>
    <w:rsid w:val="0045468C"/>
    <w:rsid w:val="00454B7D"/>
    <w:rsid w:val="00454D9D"/>
    <w:rsid w:val="00455294"/>
    <w:rsid w:val="004557D6"/>
    <w:rsid w:val="004557FE"/>
    <w:rsid w:val="0045593B"/>
    <w:rsid w:val="00455CBE"/>
    <w:rsid w:val="0045689E"/>
    <w:rsid w:val="00456973"/>
    <w:rsid w:val="00456E3E"/>
    <w:rsid w:val="0045721E"/>
    <w:rsid w:val="00457BF0"/>
    <w:rsid w:val="00460304"/>
    <w:rsid w:val="004606C7"/>
    <w:rsid w:val="00460E4D"/>
    <w:rsid w:val="00461166"/>
    <w:rsid w:val="0046145B"/>
    <w:rsid w:val="00461979"/>
    <w:rsid w:val="00461AF4"/>
    <w:rsid w:val="00462057"/>
    <w:rsid w:val="004621C1"/>
    <w:rsid w:val="00462237"/>
    <w:rsid w:val="00462E0B"/>
    <w:rsid w:val="00463828"/>
    <w:rsid w:val="004638AB"/>
    <w:rsid w:val="00463CF8"/>
    <w:rsid w:val="00464696"/>
    <w:rsid w:val="00465455"/>
    <w:rsid w:val="0046587B"/>
    <w:rsid w:val="00465E9C"/>
    <w:rsid w:val="00465F6C"/>
    <w:rsid w:val="00465FC8"/>
    <w:rsid w:val="0046659D"/>
    <w:rsid w:val="004677DC"/>
    <w:rsid w:val="0046796A"/>
    <w:rsid w:val="00467B22"/>
    <w:rsid w:val="00470034"/>
    <w:rsid w:val="0047031E"/>
    <w:rsid w:val="004704DF"/>
    <w:rsid w:val="00470DBB"/>
    <w:rsid w:val="004713BC"/>
    <w:rsid w:val="004721CC"/>
    <w:rsid w:val="004723F3"/>
    <w:rsid w:val="00472492"/>
    <w:rsid w:val="004726BC"/>
    <w:rsid w:val="004734D5"/>
    <w:rsid w:val="0047371E"/>
    <w:rsid w:val="00474366"/>
    <w:rsid w:val="004747D5"/>
    <w:rsid w:val="00474979"/>
    <w:rsid w:val="004749D6"/>
    <w:rsid w:val="00474B5D"/>
    <w:rsid w:val="00474BBB"/>
    <w:rsid w:val="004751A6"/>
    <w:rsid w:val="00475698"/>
    <w:rsid w:val="0047592B"/>
    <w:rsid w:val="0047599D"/>
    <w:rsid w:val="00476521"/>
    <w:rsid w:val="0047753C"/>
    <w:rsid w:val="0047767D"/>
    <w:rsid w:val="00477AB0"/>
    <w:rsid w:val="00477BFB"/>
    <w:rsid w:val="00480206"/>
    <w:rsid w:val="0048040D"/>
    <w:rsid w:val="004805FF"/>
    <w:rsid w:val="004808D3"/>
    <w:rsid w:val="00480CDC"/>
    <w:rsid w:val="00480D06"/>
    <w:rsid w:val="00480F97"/>
    <w:rsid w:val="0048260A"/>
    <w:rsid w:val="00482BA7"/>
    <w:rsid w:val="00482EB9"/>
    <w:rsid w:val="00483233"/>
    <w:rsid w:val="00483BB8"/>
    <w:rsid w:val="00483C26"/>
    <w:rsid w:val="00483CF0"/>
    <w:rsid w:val="00484E76"/>
    <w:rsid w:val="0048551A"/>
    <w:rsid w:val="0048577E"/>
    <w:rsid w:val="004859BF"/>
    <w:rsid w:val="0048619D"/>
    <w:rsid w:val="004864DE"/>
    <w:rsid w:val="004868B8"/>
    <w:rsid w:val="00486A56"/>
    <w:rsid w:val="00486C34"/>
    <w:rsid w:val="004871D6"/>
    <w:rsid w:val="00487AB6"/>
    <w:rsid w:val="00487BE7"/>
    <w:rsid w:val="004904A2"/>
    <w:rsid w:val="0049063B"/>
    <w:rsid w:val="004908AC"/>
    <w:rsid w:val="00490C7B"/>
    <w:rsid w:val="00490D45"/>
    <w:rsid w:val="004911C9"/>
    <w:rsid w:val="004914A9"/>
    <w:rsid w:val="004927D7"/>
    <w:rsid w:val="004928B7"/>
    <w:rsid w:val="00492EB1"/>
    <w:rsid w:val="00493072"/>
    <w:rsid w:val="004931DE"/>
    <w:rsid w:val="0049409E"/>
    <w:rsid w:val="0049474E"/>
    <w:rsid w:val="00494A25"/>
    <w:rsid w:val="00494ACF"/>
    <w:rsid w:val="00494C8B"/>
    <w:rsid w:val="00494E1E"/>
    <w:rsid w:val="0049543F"/>
    <w:rsid w:val="00496239"/>
    <w:rsid w:val="00496675"/>
    <w:rsid w:val="00496CB2"/>
    <w:rsid w:val="00497308"/>
    <w:rsid w:val="004976C8"/>
    <w:rsid w:val="004A0175"/>
    <w:rsid w:val="004A0C43"/>
    <w:rsid w:val="004A16A7"/>
    <w:rsid w:val="004A16D6"/>
    <w:rsid w:val="004A19FC"/>
    <w:rsid w:val="004A1F25"/>
    <w:rsid w:val="004A2E08"/>
    <w:rsid w:val="004A4322"/>
    <w:rsid w:val="004A4FFA"/>
    <w:rsid w:val="004A64A1"/>
    <w:rsid w:val="004A781D"/>
    <w:rsid w:val="004A7D0B"/>
    <w:rsid w:val="004A7DD9"/>
    <w:rsid w:val="004A7E6A"/>
    <w:rsid w:val="004B07D2"/>
    <w:rsid w:val="004B0DF2"/>
    <w:rsid w:val="004B1622"/>
    <w:rsid w:val="004B1641"/>
    <w:rsid w:val="004B18E0"/>
    <w:rsid w:val="004B1FF1"/>
    <w:rsid w:val="004B1FF5"/>
    <w:rsid w:val="004B236D"/>
    <w:rsid w:val="004B23EE"/>
    <w:rsid w:val="004B2773"/>
    <w:rsid w:val="004B293A"/>
    <w:rsid w:val="004B31AC"/>
    <w:rsid w:val="004B33AA"/>
    <w:rsid w:val="004B376C"/>
    <w:rsid w:val="004B3DCD"/>
    <w:rsid w:val="004B42BA"/>
    <w:rsid w:val="004B528E"/>
    <w:rsid w:val="004B52D3"/>
    <w:rsid w:val="004B555E"/>
    <w:rsid w:val="004B61B4"/>
    <w:rsid w:val="004B663D"/>
    <w:rsid w:val="004B706B"/>
    <w:rsid w:val="004B7594"/>
    <w:rsid w:val="004C0528"/>
    <w:rsid w:val="004C0A30"/>
    <w:rsid w:val="004C1101"/>
    <w:rsid w:val="004C11DE"/>
    <w:rsid w:val="004C191E"/>
    <w:rsid w:val="004C1B0B"/>
    <w:rsid w:val="004C1B3A"/>
    <w:rsid w:val="004C2CCB"/>
    <w:rsid w:val="004C3AA7"/>
    <w:rsid w:val="004C3D5C"/>
    <w:rsid w:val="004C3FF5"/>
    <w:rsid w:val="004C46DC"/>
    <w:rsid w:val="004C4DEB"/>
    <w:rsid w:val="004C502D"/>
    <w:rsid w:val="004C554D"/>
    <w:rsid w:val="004C5716"/>
    <w:rsid w:val="004C69AF"/>
    <w:rsid w:val="004C6ABA"/>
    <w:rsid w:val="004C6D06"/>
    <w:rsid w:val="004C725B"/>
    <w:rsid w:val="004C72F9"/>
    <w:rsid w:val="004C7342"/>
    <w:rsid w:val="004D0275"/>
    <w:rsid w:val="004D055D"/>
    <w:rsid w:val="004D16A6"/>
    <w:rsid w:val="004D195A"/>
    <w:rsid w:val="004D1DF0"/>
    <w:rsid w:val="004D2A80"/>
    <w:rsid w:val="004D2DE5"/>
    <w:rsid w:val="004D336C"/>
    <w:rsid w:val="004D3F3F"/>
    <w:rsid w:val="004D4439"/>
    <w:rsid w:val="004D44C5"/>
    <w:rsid w:val="004D47D3"/>
    <w:rsid w:val="004D4AE0"/>
    <w:rsid w:val="004D4B2C"/>
    <w:rsid w:val="004D504E"/>
    <w:rsid w:val="004D50DC"/>
    <w:rsid w:val="004D579B"/>
    <w:rsid w:val="004D5A36"/>
    <w:rsid w:val="004D6452"/>
    <w:rsid w:val="004D67B7"/>
    <w:rsid w:val="004D69D8"/>
    <w:rsid w:val="004D6B94"/>
    <w:rsid w:val="004D7943"/>
    <w:rsid w:val="004D7B56"/>
    <w:rsid w:val="004E0795"/>
    <w:rsid w:val="004E0B9A"/>
    <w:rsid w:val="004E0E95"/>
    <w:rsid w:val="004E2256"/>
    <w:rsid w:val="004E3125"/>
    <w:rsid w:val="004E320C"/>
    <w:rsid w:val="004E3262"/>
    <w:rsid w:val="004E3433"/>
    <w:rsid w:val="004E36CA"/>
    <w:rsid w:val="004E39C0"/>
    <w:rsid w:val="004E43AF"/>
    <w:rsid w:val="004E4562"/>
    <w:rsid w:val="004E4CC7"/>
    <w:rsid w:val="004E5175"/>
    <w:rsid w:val="004E5589"/>
    <w:rsid w:val="004E569D"/>
    <w:rsid w:val="004E5E49"/>
    <w:rsid w:val="004E6921"/>
    <w:rsid w:val="004E6AF0"/>
    <w:rsid w:val="004E70AD"/>
    <w:rsid w:val="004E7983"/>
    <w:rsid w:val="004F05A8"/>
    <w:rsid w:val="004F1190"/>
    <w:rsid w:val="004F1506"/>
    <w:rsid w:val="004F298C"/>
    <w:rsid w:val="004F2E37"/>
    <w:rsid w:val="004F3302"/>
    <w:rsid w:val="004F3871"/>
    <w:rsid w:val="004F45CB"/>
    <w:rsid w:val="004F4F4C"/>
    <w:rsid w:val="004F583D"/>
    <w:rsid w:val="004F5B8B"/>
    <w:rsid w:val="004F5FF7"/>
    <w:rsid w:val="004F69AE"/>
    <w:rsid w:val="004F6B23"/>
    <w:rsid w:val="004F6B9B"/>
    <w:rsid w:val="004F6CB7"/>
    <w:rsid w:val="004F6E93"/>
    <w:rsid w:val="004F71DE"/>
    <w:rsid w:val="004F7686"/>
    <w:rsid w:val="004F7B6A"/>
    <w:rsid w:val="005001EE"/>
    <w:rsid w:val="00500484"/>
    <w:rsid w:val="00500A3E"/>
    <w:rsid w:val="00500F86"/>
    <w:rsid w:val="00501BA0"/>
    <w:rsid w:val="005027A7"/>
    <w:rsid w:val="005029C7"/>
    <w:rsid w:val="00502BA4"/>
    <w:rsid w:val="00502BEE"/>
    <w:rsid w:val="005038B4"/>
    <w:rsid w:val="00503C3A"/>
    <w:rsid w:val="005046AC"/>
    <w:rsid w:val="00504806"/>
    <w:rsid w:val="00504A83"/>
    <w:rsid w:val="005050B0"/>
    <w:rsid w:val="00505310"/>
    <w:rsid w:val="0050569F"/>
    <w:rsid w:val="00506CAD"/>
    <w:rsid w:val="00507F72"/>
    <w:rsid w:val="005101F7"/>
    <w:rsid w:val="005115EA"/>
    <w:rsid w:val="00511FB1"/>
    <w:rsid w:val="00512388"/>
    <w:rsid w:val="0051255D"/>
    <w:rsid w:val="0051307D"/>
    <w:rsid w:val="005132BA"/>
    <w:rsid w:val="00513E82"/>
    <w:rsid w:val="00514159"/>
    <w:rsid w:val="00514554"/>
    <w:rsid w:val="0051466A"/>
    <w:rsid w:val="005146BC"/>
    <w:rsid w:val="00514B4D"/>
    <w:rsid w:val="00515291"/>
    <w:rsid w:val="005156F8"/>
    <w:rsid w:val="00515A6C"/>
    <w:rsid w:val="00515AE6"/>
    <w:rsid w:val="00515B6F"/>
    <w:rsid w:val="005168A4"/>
    <w:rsid w:val="00516987"/>
    <w:rsid w:val="00516AF8"/>
    <w:rsid w:val="00516D97"/>
    <w:rsid w:val="00517443"/>
    <w:rsid w:val="00517600"/>
    <w:rsid w:val="005179C1"/>
    <w:rsid w:val="00517B23"/>
    <w:rsid w:val="00517C8B"/>
    <w:rsid w:val="0052000C"/>
    <w:rsid w:val="0052003E"/>
    <w:rsid w:val="005202DD"/>
    <w:rsid w:val="00520381"/>
    <w:rsid w:val="0052049C"/>
    <w:rsid w:val="00520528"/>
    <w:rsid w:val="00520ABF"/>
    <w:rsid w:val="00521118"/>
    <w:rsid w:val="00521187"/>
    <w:rsid w:val="005213FC"/>
    <w:rsid w:val="00521B61"/>
    <w:rsid w:val="00521FC9"/>
    <w:rsid w:val="00522892"/>
    <w:rsid w:val="00522E7F"/>
    <w:rsid w:val="00523079"/>
    <w:rsid w:val="005231B0"/>
    <w:rsid w:val="00523225"/>
    <w:rsid w:val="00523BEA"/>
    <w:rsid w:val="0052456A"/>
    <w:rsid w:val="005247BF"/>
    <w:rsid w:val="00524950"/>
    <w:rsid w:val="0052566B"/>
    <w:rsid w:val="0052635D"/>
    <w:rsid w:val="00526683"/>
    <w:rsid w:val="005267D8"/>
    <w:rsid w:val="00526B00"/>
    <w:rsid w:val="00527522"/>
    <w:rsid w:val="00527BA9"/>
    <w:rsid w:val="00530097"/>
    <w:rsid w:val="0053009B"/>
    <w:rsid w:val="00530AF4"/>
    <w:rsid w:val="00531526"/>
    <w:rsid w:val="00531F20"/>
    <w:rsid w:val="00532648"/>
    <w:rsid w:val="00533F89"/>
    <w:rsid w:val="00534083"/>
    <w:rsid w:val="00534855"/>
    <w:rsid w:val="005351DE"/>
    <w:rsid w:val="005355D0"/>
    <w:rsid w:val="0053569C"/>
    <w:rsid w:val="0053586C"/>
    <w:rsid w:val="00535C57"/>
    <w:rsid w:val="0053655F"/>
    <w:rsid w:val="00536CAB"/>
    <w:rsid w:val="005371D0"/>
    <w:rsid w:val="00540226"/>
    <w:rsid w:val="00541008"/>
    <w:rsid w:val="00541526"/>
    <w:rsid w:val="0054356D"/>
    <w:rsid w:val="0054376B"/>
    <w:rsid w:val="00543975"/>
    <w:rsid w:val="00543F54"/>
    <w:rsid w:val="005440DB"/>
    <w:rsid w:val="0054481B"/>
    <w:rsid w:val="00544C63"/>
    <w:rsid w:val="00544CB8"/>
    <w:rsid w:val="00545B1E"/>
    <w:rsid w:val="005468D7"/>
    <w:rsid w:val="00546945"/>
    <w:rsid w:val="00546F0B"/>
    <w:rsid w:val="00547019"/>
    <w:rsid w:val="00547283"/>
    <w:rsid w:val="00547B1A"/>
    <w:rsid w:val="005502F7"/>
    <w:rsid w:val="00551107"/>
    <w:rsid w:val="0055148B"/>
    <w:rsid w:val="005514E3"/>
    <w:rsid w:val="00551B63"/>
    <w:rsid w:val="00551E0F"/>
    <w:rsid w:val="00552417"/>
    <w:rsid w:val="005525A9"/>
    <w:rsid w:val="005528DB"/>
    <w:rsid w:val="00552B65"/>
    <w:rsid w:val="00554075"/>
    <w:rsid w:val="0055431B"/>
    <w:rsid w:val="00554D8A"/>
    <w:rsid w:val="0055518D"/>
    <w:rsid w:val="005552AC"/>
    <w:rsid w:val="0055541F"/>
    <w:rsid w:val="00555470"/>
    <w:rsid w:val="0055621D"/>
    <w:rsid w:val="00556BB4"/>
    <w:rsid w:val="00556BD6"/>
    <w:rsid w:val="00556E39"/>
    <w:rsid w:val="0055705E"/>
    <w:rsid w:val="00557384"/>
    <w:rsid w:val="005573FD"/>
    <w:rsid w:val="005574CF"/>
    <w:rsid w:val="00557888"/>
    <w:rsid w:val="00557AF1"/>
    <w:rsid w:val="00557D17"/>
    <w:rsid w:val="00557DA2"/>
    <w:rsid w:val="0056001B"/>
    <w:rsid w:val="005602E4"/>
    <w:rsid w:val="005604E2"/>
    <w:rsid w:val="00560981"/>
    <w:rsid w:val="00560A87"/>
    <w:rsid w:val="00560E81"/>
    <w:rsid w:val="005617A4"/>
    <w:rsid w:val="00561AC0"/>
    <w:rsid w:val="00561BD0"/>
    <w:rsid w:val="00561EFA"/>
    <w:rsid w:val="00562144"/>
    <w:rsid w:val="0056299B"/>
    <w:rsid w:val="00562E68"/>
    <w:rsid w:val="0056310C"/>
    <w:rsid w:val="0056313E"/>
    <w:rsid w:val="0056368E"/>
    <w:rsid w:val="00563FA1"/>
    <w:rsid w:val="00564BFC"/>
    <w:rsid w:val="005650D6"/>
    <w:rsid w:val="00565746"/>
    <w:rsid w:val="00566682"/>
    <w:rsid w:val="0056687D"/>
    <w:rsid w:val="00566946"/>
    <w:rsid w:val="00566F7B"/>
    <w:rsid w:val="0056772A"/>
    <w:rsid w:val="00567DA3"/>
    <w:rsid w:val="005700A1"/>
    <w:rsid w:val="005702AC"/>
    <w:rsid w:val="005702B7"/>
    <w:rsid w:val="005704C6"/>
    <w:rsid w:val="00570515"/>
    <w:rsid w:val="005707ED"/>
    <w:rsid w:val="00570FEB"/>
    <w:rsid w:val="0057194E"/>
    <w:rsid w:val="00572230"/>
    <w:rsid w:val="00572484"/>
    <w:rsid w:val="00572B48"/>
    <w:rsid w:val="005731C4"/>
    <w:rsid w:val="00573287"/>
    <w:rsid w:val="005732DA"/>
    <w:rsid w:val="0057350A"/>
    <w:rsid w:val="005738CB"/>
    <w:rsid w:val="00573BAF"/>
    <w:rsid w:val="00573F08"/>
    <w:rsid w:val="00573F78"/>
    <w:rsid w:val="0057458B"/>
    <w:rsid w:val="005747DF"/>
    <w:rsid w:val="005751A3"/>
    <w:rsid w:val="0057545E"/>
    <w:rsid w:val="0057574B"/>
    <w:rsid w:val="00575903"/>
    <w:rsid w:val="00576C94"/>
    <w:rsid w:val="00577469"/>
    <w:rsid w:val="00577B44"/>
    <w:rsid w:val="00580154"/>
    <w:rsid w:val="00581216"/>
    <w:rsid w:val="0058149B"/>
    <w:rsid w:val="00581E6E"/>
    <w:rsid w:val="00582012"/>
    <w:rsid w:val="00582343"/>
    <w:rsid w:val="00582458"/>
    <w:rsid w:val="00582491"/>
    <w:rsid w:val="005828D2"/>
    <w:rsid w:val="00582B54"/>
    <w:rsid w:val="0058329C"/>
    <w:rsid w:val="005842CD"/>
    <w:rsid w:val="005849A0"/>
    <w:rsid w:val="00585288"/>
    <w:rsid w:val="00585CFC"/>
    <w:rsid w:val="00586397"/>
    <w:rsid w:val="0058688A"/>
    <w:rsid w:val="0058690E"/>
    <w:rsid w:val="00586AF4"/>
    <w:rsid w:val="00586F4B"/>
    <w:rsid w:val="0059015D"/>
    <w:rsid w:val="00590945"/>
    <w:rsid w:val="00591768"/>
    <w:rsid w:val="00591C94"/>
    <w:rsid w:val="0059225C"/>
    <w:rsid w:val="00592DD7"/>
    <w:rsid w:val="00593463"/>
    <w:rsid w:val="0059391C"/>
    <w:rsid w:val="0059435E"/>
    <w:rsid w:val="005943AA"/>
    <w:rsid w:val="005947D5"/>
    <w:rsid w:val="005948AD"/>
    <w:rsid w:val="005952DD"/>
    <w:rsid w:val="00595E88"/>
    <w:rsid w:val="005960CF"/>
    <w:rsid w:val="00597D73"/>
    <w:rsid w:val="00597E87"/>
    <w:rsid w:val="005A01A8"/>
    <w:rsid w:val="005A0B99"/>
    <w:rsid w:val="005A0C59"/>
    <w:rsid w:val="005A0D02"/>
    <w:rsid w:val="005A10F3"/>
    <w:rsid w:val="005A195A"/>
    <w:rsid w:val="005A24D8"/>
    <w:rsid w:val="005A2952"/>
    <w:rsid w:val="005A353E"/>
    <w:rsid w:val="005A3965"/>
    <w:rsid w:val="005A4C46"/>
    <w:rsid w:val="005A4C89"/>
    <w:rsid w:val="005A4CF2"/>
    <w:rsid w:val="005A5685"/>
    <w:rsid w:val="005A5A5D"/>
    <w:rsid w:val="005A5B94"/>
    <w:rsid w:val="005A6769"/>
    <w:rsid w:val="005A6D49"/>
    <w:rsid w:val="005A7DE3"/>
    <w:rsid w:val="005B0219"/>
    <w:rsid w:val="005B03C0"/>
    <w:rsid w:val="005B1036"/>
    <w:rsid w:val="005B11D8"/>
    <w:rsid w:val="005B127D"/>
    <w:rsid w:val="005B1700"/>
    <w:rsid w:val="005B2B33"/>
    <w:rsid w:val="005B33DE"/>
    <w:rsid w:val="005B3C41"/>
    <w:rsid w:val="005B407B"/>
    <w:rsid w:val="005B4A89"/>
    <w:rsid w:val="005B4AD7"/>
    <w:rsid w:val="005B50B5"/>
    <w:rsid w:val="005B5639"/>
    <w:rsid w:val="005B56F0"/>
    <w:rsid w:val="005B6496"/>
    <w:rsid w:val="005B6701"/>
    <w:rsid w:val="005B6931"/>
    <w:rsid w:val="005B6A74"/>
    <w:rsid w:val="005B6FAD"/>
    <w:rsid w:val="005B7B79"/>
    <w:rsid w:val="005C0284"/>
    <w:rsid w:val="005C0D2C"/>
    <w:rsid w:val="005C16E1"/>
    <w:rsid w:val="005C1951"/>
    <w:rsid w:val="005C1F8C"/>
    <w:rsid w:val="005C2B7E"/>
    <w:rsid w:val="005C2F5E"/>
    <w:rsid w:val="005C325A"/>
    <w:rsid w:val="005C3307"/>
    <w:rsid w:val="005C39A3"/>
    <w:rsid w:val="005C466D"/>
    <w:rsid w:val="005C50FA"/>
    <w:rsid w:val="005C56F1"/>
    <w:rsid w:val="005C6CAC"/>
    <w:rsid w:val="005C70D8"/>
    <w:rsid w:val="005C719D"/>
    <w:rsid w:val="005D0461"/>
    <w:rsid w:val="005D093A"/>
    <w:rsid w:val="005D0B96"/>
    <w:rsid w:val="005D0EF0"/>
    <w:rsid w:val="005D1E90"/>
    <w:rsid w:val="005D229B"/>
    <w:rsid w:val="005D2939"/>
    <w:rsid w:val="005D29B0"/>
    <w:rsid w:val="005D2C47"/>
    <w:rsid w:val="005D3196"/>
    <w:rsid w:val="005D3571"/>
    <w:rsid w:val="005D4C66"/>
    <w:rsid w:val="005D4DFC"/>
    <w:rsid w:val="005D5331"/>
    <w:rsid w:val="005D6169"/>
    <w:rsid w:val="005D65BC"/>
    <w:rsid w:val="005D6A22"/>
    <w:rsid w:val="005D6B58"/>
    <w:rsid w:val="005D700D"/>
    <w:rsid w:val="005E079D"/>
    <w:rsid w:val="005E0FEE"/>
    <w:rsid w:val="005E1B75"/>
    <w:rsid w:val="005E1CC0"/>
    <w:rsid w:val="005E1D3D"/>
    <w:rsid w:val="005E1EF5"/>
    <w:rsid w:val="005E2458"/>
    <w:rsid w:val="005E2F40"/>
    <w:rsid w:val="005E30B0"/>
    <w:rsid w:val="005E3142"/>
    <w:rsid w:val="005E347C"/>
    <w:rsid w:val="005E3A96"/>
    <w:rsid w:val="005E3C6F"/>
    <w:rsid w:val="005E3DB1"/>
    <w:rsid w:val="005E57EA"/>
    <w:rsid w:val="005E5840"/>
    <w:rsid w:val="005E58E6"/>
    <w:rsid w:val="005E5908"/>
    <w:rsid w:val="005E5CE2"/>
    <w:rsid w:val="005E610D"/>
    <w:rsid w:val="005E6F72"/>
    <w:rsid w:val="005F05A2"/>
    <w:rsid w:val="005F0A35"/>
    <w:rsid w:val="005F0CB1"/>
    <w:rsid w:val="005F1CE9"/>
    <w:rsid w:val="005F1D5F"/>
    <w:rsid w:val="005F1F8E"/>
    <w:rsid w:val="005F21DE"/>
    <w:rsid w:val="005F224D"/>
    <w:rsid w:val="005F3766"/>
    <w:rsid w:val="005F37B2"/>
    <w:rsid w:val="005F391D"/>
    <w:rsid w:val="005F4563"/>
    <w:rsid w:val="005F4801"/>
    <w:rsid w:val="005F4FC0"/>
    <w:rsid w:val="005F523F"/>
    <w:rsid w:val="005F58BE"/>
    <w:rsid w:val="005F6122"/>
    <w:rsid w:val="005F65EF"/>
    <w:rsid w:val="005F6E85"/>
    <w:rsid w:val="005F7449"/>
    <w:rsid w:val="005F7694"/>
    <w:rsid w:val="005F76A7"/>
    <w:rsid w:val="005F7C9F"/>
    <w:rsid w:val="005F7E5F"/>
    <w:rsid w:val="006000CB"/>
    <w:rsid w:val="0060011A"/>
    <w:rsid w:val="00600147"/>
    <w:rsid w:val="00600266"/>
    <w:rsid w:val="00600AA0"/>
    <w:rsid w:val="00600CF3"/>
    <w:rsid w:val="00600FA7"/>
    <w:rsid w:val="00601291"/>
    <w:rsid w:val="006018B7"/>
    <w:rsid w:val="006019E9"/>
    <w:rsid w:val="0060201C"/>
    <w:rsid w:val="0060248B"/>
    <w:rsid w:val="006024D1"/>
    <w:rsid w:val="00603326"/>
    <w:rsid w:val="006037F3"/>
    <w:rsid w:val="006038E5"/>
    <w:rsid w:val="00604EE1"/>
    <w:rsid w:val="006054F8"/>
    <w:rsid w:val="00605505"/>
    <w:rsid w:val="00605D19"/>
    <w:rsid w:val="006060A4"/>
    <w:rsid w:val="00606CC0"/>
    <w:rsid w:val="00607178"/>
    <w:rsid w:val="00607458"/>
    <w:rsid w:val="006077E6"/>
    <w:rsid w:val="00607CB0"/>
    <w:rsid w:val="006100F8"/>
    <w:rsid w:val="00610384"/>
    <w:rsid w:val="00610546"/>
    <w:rsid w:val="006105E7"/>
    <w:rsid w:val="00610992"/>
    <w:rsid w:val="00610DC3"/>
    <w:rsid w:val="0061167F"/>
    <w:rsid w:val="006118BF"/>
    <w:rsid w:val="0061198F"/>
    <w:rsid w:val="00611FD9"/>
    <w:rsid w:val="00612217"/>
    <w:rsid w:val="00612B3A"/>
    <w:rsid w:val="00613852"/>
    <w:rsid w:val="00613A00"/>
    <w:rsid w:val="00613D67"/>
    <w:rsid w:val="00614222"/>
    <w:rsid w:val="006147A9"/>
    <w:rsid w:val="00614BE0"/>
    <w:rsid w:val="006153C1"/>
    <w:rsid w:val="006153D4"/>
    <w:rsid w:val="00615A06"/>
    <w:rsid w:val="00615AF1"/>
    <w:rsid w:val="00615BD8"/>
    <w:rsid w:val="00617327"/>
    <w:rsid w:val="00617426"/>
    <w:rsid w:val="0061747D"/>
    <w:rsid w:val="00620572"/>
    <w:rsid w:val="0062137C"/>
    <w:rsid w:val="006213B9"/>
    <w:rsid w:val="006217BC"/>
    <w:rsid w:val="00621A31"/>
    <w:rsid w:val="00622A8B"/>
    <w:rsid w:val="00622C04"/>
    <w:rsid w:val="00624052"/>
    <w:rsid w:val="0062424F"/>
    <w:rsid w:val="0062453D"/>
    <w:rsid w:val="00624856"/>
    <w:rsid w:val="00625115"/>
    <w:rsid w:val="00625813"/>
    <w:rsid w:val="00626C89"/>
    <w:rsid w:val="00627DEE"/>
    <w:rsid w:val="0063050F"/>
    <w:rsid w:val="00630885"/>
    <w:rsid w:val="00630CA2"/>
    <w:rsid w:val="00631F09"/>
    <w:rsid w:val="00631F95"/>
    <w:rsid w:val="0063211A"/>
    <w:rsid w:val="00633014"/>
    <w:rsid w:val="006330F5"/>
    <w:rsid w:val="006334E1"/>
    <w:rsid w:val="00633A17"/>
    <w:rsid w:val="00633CF3"/>
    <w:rsid w:val="006342CD"/>
    <w:rsid w:val="0063467A"/>
    <w:rsid w:val="00634690"/>
    <w:rsid w:val="0063543C"/>
    <w:rsid w:val="006357F3"/>
    <w:rsid w:val="006359FF"/>
    <w:rsid w:val="00635CFE"/>
    <w:rsid w:val="0063653D"/>
    <w:rsid w:val="00636977"/>
    <w:rsid w:val="006371EB"/>
    <w:rsid w:val="0064050E"/>
    <w:rsid w:val="00641CE0"/>
    <w:rsid w:val="00642603"/>
    <w:rsid w:val="0064357F"/>
    <w:rsid w:val="006435B4"/>
    <w:rsid w:val="00643CAE"/>
    <w:rsid w:val="006442C3"/>
    <w:rsid w:val="00644E65"/>
    <w:rsid w:val="00645495"/>
    <w:rsid w:val="00645896"/>
    <w:rsid w:val="00645C1F"/>
    <w:rsid w:val="006461B9"/>
    <w:rsid w:val="0064674C"/>
    <w:rsid w:val="006468E8"/>
    <w:rsid w:val="006469DD"/>
    <w:rsid w:val="00650428"/>
    <w:rsid w:val="0065174D"/>
    <w:rsid w:val="006517AF"/>
    <w:rsid w:val="006518F6"/>
    <w:rsid w:val="00651A9C"/>
    <w:rsid w:val="006521FA"/>
    <w:rsid w:val="00652376"/>
    <w:rsid w:val="00652BB2"/>
    <w:rsid w:val="006531E5"/>
    <w:rsid w:val="00653A10"/>
    <w:rsid w:val="00655B5B"/>
    <w:rsid w:val="00656D51"/>
    <w:rsid w:val="00656DB4"/>
    <w:rsid w:val="00657B83"/>
    <w:rsid w:val="006603F9"/>
    <w:rsid w:val="006612F8"/>
    <w:rsid w:val="00661E36"/>
    <w:rsid w:val="00662110"/>
    <w:rsid w:val="0066281D"/>
    <w:rsid w:val="00662A5D"/>
    <w:rsid w:val="0066389B"/>
    <w:rsid w:val="00664343"/>
    <w:rsid w:val="00664360"/>
    <w:rsid w:val="006644AE"/>
    <w:rsid w:val="00664726"/>
    <w:rsid w:val="00664C3E"/>
    <w:rsid w:val="00664E73"/>
    <w:rsid w:val="006658BE"/>
    <w:rsid w:val="0066596F"/>
    <w:rsid w:val="00665D1B"/>
    <w:rsid w:val="006660BA"/>
    <w:rsid w:val="00666256"/>
    <w:rsid w:val="00666964"/>
    <w:rsid w:val="00666BFB"/>
    <w:rsid w:val="00666EAC"/>
    <w:rsid w:val="00666F7A"/>
    <w:rsid w:val="00667DBD"/>
    <w:rsid w:val="0067067D"/>
    <w:rsid w:val="00670E36"/>
    <w:rsid w:val="0067148D"/>
    <w:rsid w:val="006715AF"/>
    <w:rsid w:val="006715F7"/>
    <w:rsid w:val="006717B0"/>
    <w:rsid w:val="006718C6"/>
    <w:rsid w:val="00671A7A"/>
    <w:rsid w:val="00671DCC"/>
    <w:rsid w:val="00671EED"/>
    <w:rsid w:val="00672B32"/>
    <w:rsid w:val="006745FA"/>
    <w:rsid w:val="00674C94"/>
    <w:rsid w:val="00675B68"/>
    <w:rsid w:val="006765BB"/>
    <w:rsid w:val="0067685F"/>
    <w:rsid w:val="006769C7"/>
    <w:rsid w:val="006769DF"/>
    <w:rsid w:val="006773FB"/>
    <w:rsid w:val="00677733"/>
    <w:rsid w:val="00677F49"/>
    <w:rsid w:val="006817D4"/>
    <w:rsid w:val="0068191D"/>
    <w:rsid w:val="006819A9"/>
    <w:rsid w:val="00681F4C"/>
    <w:rsid w:val="00682196"/>
    <w:rsid w:val="00682C9F"/>
    <w:rsid w:val="00682EEE"/>
    <w:rsid w:val="006838BB"/>
    <w:rsid w:val="0068429D"/>
    <w:rsid w:val="00684C86"/>
    <w:rsid w:val="006850FE"/>
    <w:rsid w:val="006862B5"/>
    <w:rsid w:val="006862F4"/>
    <w:rsid w:val="00686303"/>
    <w:rsid w:val="006864FC"/>
    <w:rsid w:val="00686D44"/>
    <w:rsid w:val="00686F34"/>
    <w:rsid w:val="006876DF"/>
    <w:rsid w:val="006878F9"/>
    <w:rsid w:val="00687FF5"/>
    <w:rsid w:val="00690E44"/>
    <w:rsid w:val="006927FA"/>
    <w:rsid w:val="006934B6"/>
    <w:rsid w:val="006936C7"/>
    <w:rsid w:val="00693723"/>
    <w:rsid w:val="0069391F"/>
    <w:rsid w:val="00693BC4"/>
    <w:rsid w:val="00693E1D"/>
    <w:rsid w:val="00693E43"/>
    <w:rsid w:val="006942CE"/>
    <w:rsid w:val="006948D6"/>
    <w:rsid w:val="00694FA6"/>
    <w:rsid w:val="00695243"/>
    <w:rsid w:val="00695C3F"/>
    <w:rsid w:val="00696347"/>
    <w:rsid w:val="00696A51"/>
    <w:rsid w:val="0069739E"/>
    <w:rsid w:val="00697FE8"/>
    <w:rsid w:val="00698835"/>
    <w:rsid w:val="006A0016"/>
    <w:rsid w:val="006A198F"/>
    <w:rsid w:val="006A1C3C"/>
    <w:rsid w:val="006A1FCF"/>
    <w:rsid w:val="006A2836"/>
    <w:rsid w:val="006A2F96"/>
    <w:rsid w:val="006A36E7"/>
    <w:rsid w:val="006A3766"/>
    <w:rsid w:val="006A49F2"/>
    <w:rsid w:val="006A5B94"/>
    <w:rsid w:val="006A6203"/>
    <w:rsid w:val="006A6578"/>
    <w:rsid w:val="006A72B6"/>
    <w:rsid w:val="006A79E1"/>
    <w:rsid w:val="006B055F"/>
    <w:rsid w:val="006B0661"/>
    <w:rsid w:val="006B0804"/>
    <w:rsid w:val="006B0EB3"/>
    <w:rsid w:val="006B2295"/>
    <w:rsid w:val="006B288A"/>
    <w:rsid w:val="006B2A4F"/>
    <w:rsid w:val="006B3354"/>
    <w:rsid w:val="006B4BC3"/>
    <w:rsid w:val="006B4E34"/>
    <w:rsid w:val="006B561F"/>
    <w:rsid w:val="006B574A"/>
    <w:rsid w:val="006B6085"/>
    <w:rsid w:val="006B6B9E"/>
    <w:rsid w:val="006B6DB2"/>
    <w:rsid w:val="006B71D8"/>
    <w:rsid w:val="006B75E1"/>
    <w:rsid w:val="006B77BD"/>
    <w:rsid w:val="006B7C7D"/>
    <w:rsid w:val="006B7E6A"/>
    <w:rsid w:val="006C0177"/>
    <w:rsid w:val="006C0711"/>
    <w:rsid w:val="006C0F21"/>
    <w:rsid w:val="006C106B"/>
    <w:rsid w:val="006C1181"/>
    <w:rsid w:val="006C160C"/>
    <w:rsid w:val="006C1640"/>
    <w:rsid w:val="006C19B5"/>
    <w:rsid w:val="006C2165"/>
    <w:rsid w:val="006C27E4"/>
    <w:rsid w:val="006C3701"/>
    <w:rsid w:val="006C425F"/>
    <w:rsid w:val="006C4F1B"/>
    <w:rsid w:val="006C4F33"/>
    <w:rsid w:val="006C4F69"/>
    <w:rsid w:val="006C52FA"/>
    <w:rsid w:val="006C5712"/>
    <w:rsid w:val="006C5F90"/>
    <w:rsid w:val="006C64D4"/>
    <w:rsid w:val="006C6A19"/>
    <w:rsid w:val="006C6C08"/>
    <w:rsid w:val="006C703E"/>
    <w:rsid w:val="006C7069"/>
    <w:rsid w:val="006C7080"/>
    <w:rsid w:val="006C7350"/>
    <w:rsid w:val="006C78AC"/>
    <w:rsid w:val="006C7D92"/>
    <w:rsid w:val="006D02CA"/>
    <w:rsid w:val="006D0789"/>
    <w:rsid w:val="006D0DE8"/>
    <w:rsid w:val="006D0EF7"/>
    <w:rsid w:val="006D1412"/>
    <w:rsid w:val="006D2604"/>
    <w:rsid w:val="006D3095"/>
    <w:rsid w:val="006D314A"/>
    <w:rsid w:val="006D348C"/>
    <w:rsid w:val="006D36A9"/>
    <w:rsid w:val="006D3D25"/>
    <w:rsid w:val="006D3D43"/>
    <w:rsid w:val="006D3E43"/>
    <w:rsid w:val="006D434A"/>
    <w:rsid w:val="006D4595"/>
    <w:rsid w:val="006D6896"/>
    <w:rsid w:val="006D6E2A"/>
    <w:rsid w:val="006D7095"/>
    <w:rsid w:val="006E064D"/>
    <w:rsid w:val="006E07BC"/>
    <w:rsid w:val="006E0891"/>
    <w:rsid w:val="006E0964"/>
    <w:rsid w:val="006E1017"/>
    <w:rsid w:val="006E24E4"/>
    <w:rsid w:val="006E2522"/>
    <w:rsid w:val="006E311E"/>
    <w:rsid w:val="006E3AB5"/>
    <w:rsid w:val="006E3CD4"/>
    <w:rsid w:val="006E473D"/>
    <w:rsid w:val="006E4B1F"/>
    <w:rsid w:val="006E4C52"/>
    <w:rsid w:val="006E53C4"/>
    <w:rsid w:val="006E5D13"/>
    <w:rsid w:val="006E6392"/>
    <w:rsid w:val="006E65F2"/>
    <w:rsid w:val="006E6755"/>
    <w:rsid w:val="006E68A2"/>
    <w:rsid w:val="006E6F6F"/>
    <w:rsid w:val="006E77B2"/>
    <w:rsid w:val="006E7EA0"/>
    <w:rsid w:val="006F0944"/>
    <w:rsid w:val="006F0C22"/>
    <w:rsid w:val="006F1766"/>
    <w:rsid w:val="006F1E7A"/>
    <w:rsid w:val="006F25D4"/>
    <w:rsid w:val="006F26FA"/>
    <w:rsid w:val="006F2AA4"/>
    <w:rsid w:val="006F2B3F"/>
    <w:rsid w:val="006F2D0D"/>
    <w:rsid w:val="006F34CE"/>
    <w:rsid w:val="006F366E"/>
    <w:rsid w:val="006F3AF7"/>
    <w:rsid w:val="006F4610"/>
    <w:rsid w:val="006F46B0"/>
    <w:rsid w:val="006F49B4"/>
    <w:rsid w:val="006F4EDE"/>
    <w:rsid w:val="006F52F2"/>
    <w:rsid w:val="006F5BD4"/>
    <w:rsid w:val="006F6434"/>
    <w:rsid w:val="006F67FD"/>
    <w:rsid w:val="006F6CDA"/>
    <w:rsid w:val="006F7DCC"/>
    <w:rsid w:val="00700A0D"/>
    <w:rsid w:val="00701A84"/>
    <w:rsid w:val="00702730"/>
    <w:rsid w:val="00704BAF"/>
    <w:rsid w:val="00705421"/>
    <w:rsid w:val="007058CC"/>
    <w:rsid w:val="00705BBD"/>
    <w:rsid w:val="007061E7"/>
    <w:rsid w:val="00706C86"/>
    <w:rsid w:val="0070723E"/>
    <w:rsid w:val="00707354"/>
    <w:rsid w:val="00707672"/>
    <w:rsid w:val="007076B1"/>
    <w:rsid w:val="00707ADC"/>
    <w:rsid w:val="00710146"/>
    <w:rsid w:val="007103C9"/>
    <w:rsid w:val="00710729"/>
    <w:rsid w:val="0071148D"/>
    <w:rsid w:val="0071169D"/>
    <w:rsid w:val="00711BAE"/>
    <w:rsid w:val="0071231D"/>
    <w:rsid w:val="007129B4"/>
    <w:rsid w:val="00712D8A"/>
    <w:rsid w:val="0071354B"/>
    <w:rsid w:val="00713E18"/>
    <w:rsid w:val="0071456C"/>
    <w:rsid w:val="00715A22"/>
    <w:rsid w:val="00716D81"/>
    <w:rsid w:val="00717570"/>
    <w:rsid w:val="00717DBB"/>
    <w:rsid w:val="00720532"/>
    <w:rsid w:val="00720751"/>
    <w:rsid w:val="00720D6C"/>
    <w:rsid w:val="007219CA"/>
    <w:rsid w:val="00721EED"/>
    <w:rsid w:val="00722776"/>
    <w:rsid w:val="007229E6"/>
    <w:rsid w:val="00722B24"/>
    <w:rsid w:val="007231B4"/>
    <w:rsid w:val="00723207"/>
    <w:rsid w:val="00724060"/>
    <w:rsid w:val="00724156"/>
    <w:rsid w:val="0072431C"/>
    <w:rsid w:val="007244E3"/>
    <w:rsid w:val="00724615"/>
    <w:rsid w:val="00724C2F"/>
    <w:rsid w:val="00724F95"/>
    <w:rsid w:val="00724FF7"/>
    <w:rsid w:val="00725381"/>
    <w:rsid w:val="00725B4D"/>
    <w:rsid w:val="00725D2A"/>
    <w:rsid w:val="0072657C"/>
    <w:rsid w:val="00726A07"/>
    <w:rsid w:val="0072768B"/>
    <w:rsid w:val="00727E4D"/>
    <w:rsid w:val="00730AA1"/>
    <w:rsid w:val="00731506"/>
    <w:rsid w:val="007318A7"/>
    <w:rsid w:val="00731BC2"/>
    <w:rsid w:val="00731D05"/>
    <w:rsid w:val="00732306"/>
    <w:rsid w:val="00732446"/>
    <w:rsid w:val="007328A0"/>
    <w:rsid w:val="00732994"/>
    <w:rsid w:val="007329A0"/>
    <w:rsid w:val="007329C3"/>
    <w:rsid w:val="00732AAB"/>
    <w:rsid w:val="00733CB3"/>
    <w:rsid w:val="00734873"/>
    <w:rsid w:val="007350C0"/>
    <w:rsid w:val="0073521F"/>
    <w:rsid w:val="00735810"/>
    <w:rsid w:val="00735EF7"/>
    <w:rsid w:val="00736081"/>
    <w:rsid w:val="007361A7"/>
    <w:rsid w:val="00736B6B"/>
    <w:rsid w:val="00736D30"/>
    <w:rsid w:val="00736F07"/>
    <w:rsid w:val="00737176"/>
    <w:rsid w:val="00737517"/>
    <w:rsid w:val="00737990"/>
    <w:rsid w:val="00740338"/>
    <w:rsid w:val="00740976"/>
    <w:rsid w:val="00741502"/>
    <w:rsid w:val="007418BB"/>
    <w:rsid w:val="00742039"/>
    <w:rsid w:val="00742094"/>
    <w:rsid w:val="0074221E"/>
    <w:rsid w:val="00742678"/>
    <w:rsid w:val="00742686"/>
    <w:rsid w:val="00742783"/>
    <w:rsid w:val="00742DC8"/>
    <w:rsid w:val="0074393F"/>
    <w:rsid w:val="007443A6"/>
    <w:rsid w:val="00744836"/>
    <w:rsid w:val="0074486E"/>
    <w:rsid w:val="0074507B"/>
    <w:rsid w:val="0074546B"/>
    <w:rsid w:val="00745553"/>
    <w:rsid w:val="00745593"/>
    <w:rsid w:val="0074568D"/>
    <w:rsid w:val="00745A45"/>
    <w:rsid w:val="00745F96"/>
    <w:rsid w:val="00746010"/>
    <w:rsid w:val="0074653C"/>
    <w:rsid w:val="00746558"/>
    <w:rsid w:val="00746959"/>
    <w:rsid w:val="00746AF6"/>
    <w:rsid w:val="00746F21"/>
    <w:rsid w:val="00747599"/>
    <w:rsid w:val="00747CF8"/>
    <w:rsid w:val="00750145"/>
    <w:rsid w:val="00750162"/>
    <w:rsid w:val="007507A5"/>
    <w:rsid w:val="00750B86"/>
    <w:rsid w:val="00750C8E"/>
    <w:rsid w:val="00750CF6"/>
    <w:rsid w:val="007511F9"/>
    <w:rsid w:val="007512EA"/>
    <w:rsid w:val="00751DB1"/>
    <w:rsid w:val="00752040"/>
    <w:rsid w:val="007521DE"/>
    <w:rsid w:val="0075223F"/>
    <w:rsid w:val="00752491"/>
    <w:rsid w:val="00752C43"/>
    <w:rsid w:val="00752D13"/>
    <w:rsid w:val="00753CC7"/>
    <w:rsid w:val="007542FC"/>
    <w:rsid w:val="0075447F"/>
    <w:rsid w:val="00754DAA"/>
    <w:rsid w:val="0075527D"/>
    <w:rsid w:val="0075561B"/>
    <w:rsid w:val="00755726"/>
    <w:rsid w:val="00755DB8"/>
    <w:rsid w:val="00755F13"/>
    <w:rsid w:val="00755F70"/>
    <w:rsid w:val="00756159"/>
    <w:rsid w:val="00756319"/>
    <w:rsid w:val="0075636B"/>
    <w:rsid w:val="007564DC"/>
    <w:rsid w:val="007565BE"/>
    <w:rsid w:val="007601C6"/>
    <w:rsid w:val="00760A9A"/>
    <w:rsid w:val="00761718"/>
    <w:rsid w:val="007619E1"/>
    <w:rsid w:val="0076240C"/>
    <w:rsid w:val="00763491"/>
    <w:rsid w:val="00763A66"/>
    <w:rsid w:val="00764038"/>
    <w:rsid w:val="0076516A"/>
    <w:rsid w:val="00765728"/>
    <w:rsid w:val="00765CAD"/>
    <w:rsid w:val="00765D4D"/>
    <w:rsid w:val="00766444"/>
    <w:rsid w:val="007702CD"/>
    <w:rsid w:val="00770B28"/>
    <w:rsid w:val="00771050"/>
    <w:rsid w:val="00771F63"/>
    <w:rsid w:val="00771FEC"/>
    <w:rsid w:val="007722BB"/>
    <w:rsid w:val="007730E4"/>
    <w:rsid w:val="00774434"/>
    <w:rsid w:val="00775447"/>
    <w:rsid w:val="007756AB"/>
    <w:rsid w:val="00775D5B"/>
    <w:rsid w:val="0077646E"/>
    <w:rsid w:val="00776480"/>
    <w:rsid w:val="00776B13"/>
    <w:rsid w:val="00776F99"/>
    <w:rsid w:val="007779A0"/>
    <w:rsid w:val="00780205"/>
    <w:rsid w:val="0078025F"/>
    <w:rsid w:val="0078029B"/>
    <w:rsid w:val="007810F3"/>
    <w:rsid w:val="0078128D"/>
    <w:rsid w:val="0078137B"/>
    <w:rsid w:val="00781962"/>
    <w:rsid w:val="00781D15"/>
    <w:rsid w:val="007826F4"/>
    <w:rsid w:val="00782AF7"/>
    <w:rsid w:val="0078387C"/>
    <w:rsid w:val="0078418B"/>
    <w:rsid w:val="00784324"/>
    <w:rsid w:val="0078488F"/>
    <w:rsid w:val="00785027"/>
    <w:rsid w:val="0078520A"/>
    <w:rsid w:val="00785423"/>
    <w:rsid w:val="00785774"/>
    <w:rsid w:val="00785949"/>
    <w:rsid w:val="00785B6A"/>
    <w:rsid w:val="00785F56"/>
    <w:rsid w:val="007860C4"/>
    <w:rsid w:val="007867A9"/>
    <w:rsid w:val="00786F05"/>
    <w:rsid w:val="00790003"/>
    <w:rsid w:val="00790113"/>
    <w:rsid w:val="0079073C"/>
    <w:rsid w:val="00790BC6"/>
    <w:rsid w:val="00791977"/>
    <w:rsid w:val="00791FE8"/>
    <w:rsid w:val="00792937"/>
    <w:rsid w:val="00792C11"/>
    <w:rsid w:val="00792F98"/>
    <w:rsid w:val="007939B0"/>
    <w:rsid w:val="00793B31"/>
    <w:rsid w:val="00793F4B"/>
    <w:rsid w:val="00794161"/>
    <w:rsid w:val="007944B1"/>
    <w:rsid w:val="0079503C"/>
    <w:rsid w:val="007960FE"/>
    <w:rsid w:val="00796C15"/>
    <w:rsid w:val="00797412"/>
    <w:rsid w:val="007A0553"/>
    <w:rsid w:val="007A0571"/>
    <w:rsid w:val="007A08D6"/>
    <w:rsid w:val="007A0ABF"/>
    <w:rsid w:val="007A0C82"/>
    <w:rsid w:val="007A1389"/>
    <w:rsid w:val="007A153B"/>
    <w:rsid w:val="007A1589"/>
    <w:rsid w:val="007A1BB5"/>
    <w:rsid w:val="007A2B9F"/>
    <w:rsid w:val="007A37E5"/>
    <w:rsid w:val="007A4283"/>
    <w:rsid w:val="007A42E6"/>
    <w:rsid w:val="007A459D"/>
    <w:rsid w:val="007A4965"/>
    <w:rsid w:val="007A4E96"/>
    <w:rsid w:val="007A4F09"/>
    <w:rsid w:val="007A5061"/>
    <w:rsid w:val="007A5DC4"/>
    <w:rsid w:val="007A6201"/>
    <w:rsid w:val="007A6A16"/>
    <w:rsid w:val="007A70F6"/>
    <w:rsid w:val="007A719B"/>
    <w:rsid w:val="007A7392"/>
    <w:rsid w:val="007A7630"/>
    <w:rsid w:val="007A76E4"/>
    <w:rsid w:val="007A78B6"/>
    <w:rsid w:val="007A7CD6"/>
    <w:rsid w:val="007A7D28"/>
    <w:rsid w:val="007B0105"/>
    <w:rsid w:val="007B0157"/>
    <w:rsid w:val="007B1000"/>
    <w:rsid w:val="007B1339"/>
    <w:rsid w:val="007B1898"/>
    <w:rsid w:val="007B19D7"/>
    <w:rsid w:val="007B1F59"/>
    <w:rsid w:val="007B1FC7"/>
    <w:rsid w:val="007B208B"/>
    <w:rsid w:val="007B2092"/>
    <w:rsid w:val="007B278E"/>
    <w:rsid w:val="007B30CE"/>
    <w:rsid w:val="007B32C0"/>
    <w:rsid w:val="007B39BE"/>
    <w:rsid w:val="007B4471"/>
    <w:rsid w:val="007B4E4C"/>
    <w:rsid w:val="007B5553"/>
    <w:rsid w:val="007B69A8"/>
    <w:rsid w:val="007B6CDC"/>
    <w:rsid w:val="007B6E12"/>
    <w:rsid w:val="007B750E"/>
    <w:rsid w:val="007B75A2"/>
    <w:rsid w:val="007B7AC7"/>
    <w:rsid w:val="007C1C71"/>
    <w:rsid w:val="007C2EBC"/>
    <w:rsid w:val="007C346E"/>
    <w:rsid w:val="007C3950"/>
    <w:rsid w:val="007C39A0"/>
    <w:rsid w:val="007C3C41"/>
    <w:rsid w:val="007C46C5"/>
    <w:rsid w:val="007C4988"/>
    <w:rsid w:val="007C4ABB"/>
    <w:rsid w:val="007C54C8"/>
    <w:rsid w:val="007C599A"/>
    <w:rsid w:val="007C6052"/>
    <w:rsid w:val="007C6582"/>
    <w:rsid w:val="007C67B0"/>
    <w:rsid w:val="007C73BB"/>
    <w:rsid w:val="007C7BDB"/>
    <w:rsid w:val="007D01F5"/>
    <w:rsid w:val="007D063C"/>
    <w:rsid w:val="007D07D5"/>
    <w:rsid w:val="007D0837"/>
    <w:rsid w:val="007D15C3"/>
    <w:rsid w:val="007D1FD5"/>
    <w:rsid w:val="007D31B5"/>
    <w:rsid w:val="007D3673"/>
    <w:rsid w:val="007D36CF"/>
    <w:rsid w:val="007D3C7D"/>
    <w:rsid w:val="007D4760"/>
    <w:rsid w:val="007D47D1"/>
    <w:rsid w:val="007D4D5D"/>
    <w:rsid w:val="007D526B"/>
    <w:rsid w:val="007D52DE"/>
    <w:rsid w:val="007D53B1"/>
    <w:rsid w:val="007D58E2"/>
    <w:rsid w:val="007D5F95"/>
    <w:rsid w:val="007D6357"/>
    <w:rsid w:val="007D6A71"/>
    <w:rsid w:val="007D7BB9"/>
    <w:rsid w:val="007E01B5"/>
    <w:rsid w:val="007E02E7"/>
    <w:rsid w:val="007E0B7B"/>
    <w:rsid w:val="007E14AD"/>
    <w:rsid w:val="007E1581"/>
    <w:rsid w:val="007E18D2"/>
    <w:rsid w:val="007E1AE6"/>
    <w:rsid w:val="007E1E57"/>
    <w:rsid w:val="007E2233"/>
    <w:rsid w:val="007E230F"/>
    <w:rsid w:val="007E33A4"/>
    <w:rsid w:val="007E3499"/>
    <w:rsid w:val="007E35DF"/>
    <w:rsid w:val="007E3EFA"/>
    <w:rsid w:val="007E403B"/>
    <w:rsid w:val="007E427B"/>
    <w:rsid w:val="007E4DC3"/>
    <w:rsid w:val="007E527D"/>
    <w:rsid w:val="007E536C"/>
    <w:rsid w:val="007E5D10"/>
    <w:rsid w:val="007E5E04"/>
    <w:rsid w:val="007E6C75"/>
    <w:rsid w:val="007E6E8C"/>
    <w:rsid w:val="007E7170"/>
    <w:rsid w:val="007E77B8"/>
    <w:rsid w:val="007E7F9B"/>
    <w:rsid w:val="007F0078"/>
    <w:rsid w:val="007F0980"/>
    <w:rsid w:val="007F0BAB"/>
    <w:rsid w:val="007F0E32"/>
    <w:rsid w:val="007F0F22"/>
    <w:rsid w:val="007F1013"/>
    <w:rsid w:val="007F12A5"/>
    <w:rsid w:val="007F19B3"/>
    <w:rsid w:val="007F2235"/>
    <w:rsid w:val="007F29AE"/>
    <w:rsid w:val="007F2A2E"/>
    <w:rsid w:val="007F2DFF"/>
    <w:rsid w:val="007F3A9A"/>
    <w:rsid w:val="007F3D73"/>
    <w:rsid w:val="007F3FD3"/>
    <w:rsid w:val="007F4706"/>
    <w:rsid w:val="007F4836"/>
    <w:rsid w:val="007F4E5E"/>
    <w:rsid w:val="007F4F4A"/>
    <w:rsid w:val="007F5764"/>
    <w:rsid w:val="007F6083"/>
    <w:rsid w:val="007F7138"/>
    <w:rsid w:val="007F735C"/>
    <w:rsid w:val="007F750E"/>
    <w:rsid w:val="007F7F38"/>
    <w:rsid w:val="008003EB"/>
    <w:rsid w:val="008013EA"/>
    <w:rsid w:val="0080149C"/>
    <w:rsid w:val="00801F92"/>
    <w:rsid w:val="0080412F"/>
    <w:rsid w:val="008049B2"/>
    <w:rsid w:val="00804FD7"/>
    <w:rsid w:val="00805C40"/>
    <w:rsid w:val="00805C91"/>
    <w:rsid w:val="00805EB7"/>
    <w:rsid w:val="00806017"/>
    <w:rsid w:val="00806718"/>
    <w:rsid w:val="008067EF"/>
    <w:rsid w:val="008079C8"/>
    <w:rsid w:val="008107EB"/>
    <w:rsid w:val="00810859"/>
    <w:rsid w:val="00810D78"/>
    <w:rsid w:val="00811A19"/>
    <w:rsid w:val="00811B08"/>
    <w:rsid w:val="00812634"/>
    <w:rsid w:val="008129AA"/>
    <w:rsid w:val="00812F25"/>
    <w:rsid w:val="008130F6"/>
    <w:rsid w:val="0081370F"/>
    <w:rsid w:val="00813BEB"/>
    <w:rsid w:val="00813EB1"/>
    <w:rsid w:val="008140DF"/>
    <w:rsid w:val="0081526F"/>
    <w:rsid w:val="0081566C"/>
    <w:rsid w:val="0081594A"/>
    <w:rsid w:val="00815CC5"/>
    <w:rsid w:val="00816654"/>
    <w:rsid w:val="008166F2"/>
    <w:rsid w:val="00817A1E"/>
    <w:rsid w:val="0082031B"/>
    <w:rsid w:val="008209AC"/>
    <w:rsid w:val="008221BD"/>
    <w:rsid w:val="00822296"/>
    <w:rsid w:val="008226DF"/>
    <w:rsid w:val="00822B4F"/>
    <w:rsid w:val="00822FD3"/>
    <w:rsid w:val="00822FDC"/>
    <w:rsid w:val="008235D7"/>
    <w:rsid w:val="00823737"/>
    <w:rsid w:val="008239FA"/>
    <w:rsid w:val="00824156"/>
    <w:rsid w:val="008242A6"/>
    <w:rsid w:val="00824A00"/>
    <w:rsid w:val="00824F6C"/>
    <w:rsid w:val="00825A41"/>
    <w:rsid w:val="00826C5C"/>
    <w:rsid w:val="00826D9D"/>
    <w:rsid w:val="008271E4"/>
    <w:rsid w:val="008274A9"/>
    <w:rsid w:val="008275C4"/>
    <w:rsid w:val="0082769D"/>
    <w:rsid w:val="00827937"/>
    <w:rsid w:val="00827989"/>
    <w:rsid w:val="00827F61"/>
    <w:rsid w:val="008306EC"/>
    <w:rsid w:val="008308BD"/>
    <w:rsid w:val="00831767"/>
    <w:rsid w:val="0083184A"/>
    <w:rsid w:val="0083194F"/>
    <w:rsid w:val="008322D5"/>
    <w:rsid w:val="00832BDE"/>
    <w:rsid w:val="00832FB0"/>
    <w:rsid w:val="00833135"/>
    <w:rsid w:val="008336D9"/>
    <w:rsid w:val="0083377C"/>
    <w:rsid w:val="008342F0"/>
    <w:rsid w:val="00834321"/>
    <w:rsid w:val="0083472C"/>
    <w:rsid w:val="008351D0"/>
    <w:rsid w:val="00835528"/>
    <w:rsid w:val="0083602A"/>
    <w:rsid w:val="008369F5"/>
    <w:rsid w:val="00836AEA"/>
    <w:rsid w:val="008378B5"/>
    <w:rsid w:val="00837A75"/>
    <w:rsid w:val="00837AC5"/>
    <w:rsid w:val="00837D61"/>
    <w:rsid w:val="008403C3"/>
    <w:rsid w:val="0084046F"/>
    <w:rsid w:val="008404C3"/>
    <w:rsid w:val="00841AF0"/>
    <w:rsid w:val="008429C4"/>
    <w:rsid w:val="00842A25"/>
    <w:rsid w:val="00842C40"/>
    <w:rsid w:val="0084311F"/>
    <w:rsid w:val="00843664"/>
    <w:rsid w:val="00843E79"/>
    <w:rsid w:val="008444A1"/>
    <w:rsid w:val="00844520"/>
    <w:rsid w:val="00844A66"/>
    <w:rsid w:val="00844A8A"/>
    <w:rsid w:val="00844C0D"/>
    <w:rsid w:val="00846129"/>
    <w:rsid w:val="0084650A"/>
    <w:rsid w:val="00846801"/>
    <w:rsid w:val="0084775A"/>
    <w:rsid w:val="00850480"/>
    <w:rsid w:val="0085096A"/>
    <w:rsid w:val="00851261"/>
    <w:rsid w:val="00851433"/>
    <w:rsid w:val="008514A0"/>
    <w:rsid w:val="00851C8E"/>
    <w:rsid w:val="008525D3"/>
    <w:rsid w:val="0085281B"/>
    <w:rsid w:val="00852888"/>
    <w:rsid w:val="00854E94"/>
    <w:rsid w:val="00855297"/>
    <w:rsid w:val="0085575A"/>
    <w:rsid w:val="008579BB"/>
    <w:rsid w:val="00860067"/>
    <w:rsid w:val="00860ACA"/>
    <w:rsid w:val="00860C4C"/>
    <w:rsid w:val="00860CEF"/>
    <w:rsid w:val="008612D0"/>
    <w:rsid w:val="00861345"/>
    <w:rsid w:val="008613C3"/>
    <w:rsid w:val="00862064"/>
    <w:rsid w:val="008621A4"/>
    <w:rsid w:val="00862346"/>
    <w:rsid w:val="00862421"/>
    <w:rsid w:val="0086287C"/>
    <w:rsid w:val="00862C53"/>
    <w:rsid w:val="00862C75"/>
    <w:rsid w:val="00862F42"/>
    <w:rsid w:val="00863320"/>
    <w:rsid w:val="00863663"/>
    <w:rsid w:val="00863C20"/>
    <w:rsid w:val="0086400C"/>
    <w:rsid w:val="0086452E"/>
    <w:rsid w:val="0086472E"/>
    <w:rsid w:val="008649E4"/>
    <w:rsid w:val="00864A5F"/>
    <w:rsid w:val="00864E23"/>
    <w:rsid w:val="00865715"/>
    <w:rsid w:val="00865D62"/>
    <w:rsid w:val="00865F92"/>
    <w:rsid w:val="008664B1"/>
    <w:rsid w:val="00866BB9"/>
    <w:rsid w:val="00867135"/>
    <w:rsid w:val="008673D0"/>
    <w:rsid w:val="00867FB2"/>
    <w:rsid w:val="00870064"/>
    <w:rsid w:val="008702AE"/>
    <w:rsid w:val="008705CD"/>
    <w:rsid w:val="0087080A"/>
    <w:rsid w:val="00871182"/>
    <w:rsid w:val="00871820"/>
    <w:rsid w:val="00871838"/>
    <w:rsid w:val="00871905"/>
    <w:rsid w:val="00871D39"/>
    <w:rsid w:val="0087201F"/>
    <w:rsid w:val="0087227E"/>
    <w:rsid w:val="00873311"/>
    <w:rsid w:val="00873351"/>
    <w:rsid w:val="00873608"/>
    <w:rsid w:val="00875DF7"/>
    <w:rsid w:val="00875E64"/>
    <w:rsid w:val="008760D2"/>
    <w:rsid w:val="00876523"/>
    <w:rsid w:val="0087654F"/>
    <w:rsid w:val="008778A2"/>
    <w:rsid w:val="00877C47"/>
    <w:rsid w:val="00877EDF"/>
    <w:rsid w:val="0088046B"/>
    <w:rsid w:val="00880D07"/>
    <w:rsid w:val="008813DF"/>
    <w:rsid w:val="00881F62"/>
    <w:rsid w:val="00882500"/>
    <w:rsid w:val="00882A85"/>
    <w:rsid w:val="0088380D"/>
    <w:rsid w:val="00883D22"/>
    <w:rsid w:val="00883EE8"/>
    <w:rsid w:val="008846BE"/>
    <w:rsid w:val="00884E41"/>
    <w:rsid w:val="008851DA"/>
    <w:rsid w:val="0088658C"/>
    <w:rsid w:val="008867CC"/>
    <w:rsid w:val="00886A42"/>
    <w:rsid w:val="008870AA"/>
    <w:rsid w:val="008872CB"/>
    <w:rsid w:val="008876C2"/>
    <w:rsid w:val="00887A5F"/>
    <w:rsid w:val="00887D2B"/>
    <w:rsid w:val="00887F00"/>
    <w:rsid w:val="00890BD8"/>
    <w:rsid w:val="00891258"/>
    <w:rsid w:val="008912BD"/>
    <w:rsid w:val="0089148F"/>
    <w:rsid w:val="00891EE6"/>
    <w:rsid w:val="00891F70"/>
    <w:rsid w:val="00892143"/>
    <w:rsid w:val="008923F0"/>
    <w:rsid w:val="0089301E"/>
    <w:rsid w:val="00893BC7"/>
    <w:rsid w:val="00893CCE"/>
    <w:rsid w:val="0089407F"/>
    <w:rsid w:val="00894768"/>
    <w:rsid w:val="008948D0"/>
    <w:rsid w:val="00894C59"/>
    <w:rsid w:val="00894EBC"/>
    <w:rsid w:val="008954E1"/>
    <w:rsid w:val="008962D4"/>
    <w:rsid w:val="008967CF"/>
    <w:rsid w:val="00896C43"/>
    <w:rsid w:val="00897109"/>
    <w:rsid w:val="00897284"/>
    <w:rsid w:val="0089780A"/>
    <w:rsid w:val="00897AA8"/>
    <w:rsid w:val="00897F3E"/>
    <w:rsid w:val="008A017F"/>
    <w:rsid w:val="008A0783"/>
    <w:rsid w:val="008A0E33"/>
    <w:rsid w:val="008A12B9"/>
    <w:rsid w:val="008A176F"/>
    <w:rsid w:val="008A1B55"/>
    <w:rsid w:val="008A1B7C"/>
    <w:rsid w:val="008A1F5C"/>
    <w:rsid w:val="008A2312"/>
    <w:rsid w:val="008A27D3"/>
    <w:rsid w:val="008A2901"/>
    <w:rsid w:val="008A2B3C"/>
    <w:rsid w:val="008A366E"/>
    <w:rsid w:val="008A3D75"/>
    <w:rsid w:val="008A3E6D"/>
    <w:rsid w:val="008A41F5"/>
    <w:rsid w:val="008A48C3"/>
    <w:rsid w:val="008A497D"/>
    <w:rsid w:val="008A4A84"/>
    <w:rsid w:val="008A5103"/>
    <w:rsid w:val="008A52B1"/>
    <w:rsid w:val="008A539D"/>
    <w:rsid w:val="008A5999"/>
    <w:rsid w:val="008A5C2A"/>
    <w:rsid w:val="008A5EE9"/>
    <w:rsid w:val="008A6069"/>
    <w:rsid w:val="008A61A2"/>
    <w:rsid w:val="008A61CE"/>
    <w:rsid w:val="008A651B"/>
    <w:rsid w:val="008A6967"/>
    <w:rsid w:val="008A6EE4"/>
    <w:rsid w:val="008A6FCE"/>
    <w:rsid w:val="008A76AF"/>
    <w:rsid w:val="008A773C"/>
    <w:rsid w:val="008A7E94"/>
    <w:rsid w:val="008B008B"/>
    <w:rsid w:val="008B00B6"/>
    <w:rsid w:val="008B01C4"/>
    <w:rsid w:val="008B065E"/>
    <w:rsid w:val="008B0AD3"/>
    <w:rsid w:val="008B0DCB"/>
    <w:rsid w:val="008B1934"/>
    <w:rsid w:val="008B2789"/>
    <w:rsid w:val="008B2B95"/>
    <w:rsid w:val="008B32CE"/>
    <w:rsid w:val="008B3C59"/>
    <w:rsid w:val="008B3D63"/>
    <w:rsid w:val="008B3F41"/>
    <w:rsid w:val="008B4263"/>
    <w:rsid w:val="008B43E3"/>
    <w:rsid w:val="008B4C86"/>
    <w:rsid w:val="008B4E2E"/>
    <w:rsid w:val="008B4F96"/>
    <w:rsid w:val="008B61A8"/>
    <w:rsid w:val="008B6503"/>
    <w:rsid w:val="008B651F"/>
    <w:rsid w:val="008B6A9A"/>
    <w:rsid w:val="008B70A1"/>
    <w:rsid w:val="008C0151"/>
    <w:rsid w:val="008C0750"/>
    <w:rsid w:val="008C089D"/>
    <w:rsid w:val="008C0C1A"/>
    <w:rsid w:val="008C0F5E"/>
    <w:rsid w:val="008C1298"/>
    <w:rsid w:val="008C13B1"/>
    <w:rsid w:val="008C19DB"/>
    <w:rsid w:val="008C2844"/>
    <w:rsid w:val="008C2B75"/>
    <w:rsid w:val="008C3AE2"/>
    <w:rsid w:val="008C408D"/>
    <w:rsid w:val="008C53DD"/>
    <w:rsid w:val="008C5451"/>
    <w:rsid w:val="008C577E"/>
    <w:rsid w:val="008C5C4B"/>
    <w:rsid w:val="008C5DF1"/>
    <w:rsid w:val="008C658A"/>
    <w:rsid w:val="008C68C5"/>
    <w:rsid w:val="008C7928"/>
    <w:rsid w:val="008D0203"/>
    <w:rsid w:val="008D074F"/>
    <w:rsid w:val="008D08AA"/>
    <w:rsid w:val="008D0A76"/>
    <w:rsid w:val="008D12CF"/>
    <w:rsid w:val="008D16A1"/>
    <w:rsid w:val="008D1807"/>
    <w:rsid w:val="008D2611"/>
    <w:rsid w:val="008D2C58"/>
    <w:rsid w:val="008D30C4"/>
    <w:rsid w:val="008D3296"/>
    <w:rsid w:val="008D3442"/>
    <w:rsid w:val="008D4172"/>
    <w:rsid w:val="008D4200"/>
    <w:rsid w:val="008D428B"/>
    <w:rsid w:val="008D460E"/>
    <w:rsid w:val="008D511F"/>
    <w:rsid w:val="008D54D6"/>
    <w:rsid w:val="008D5527"/>
    <w:rsid w:val="008D5A77"/>
    <w:rsid w:val="008E0112"/>
    <w:rsid w:val="008E03C6"/>
    <w:rsid w:val="008E04AE"/>
    <w:rsid w:val="008E0589"/>
    <w:rsid w:val="008E0DBA"/>
    <w:rsid w:val="008E1F7B"/>
    <w:rsid w:val="008E1F90"/>
    <w:rsid w:val="008E1FE3"/>
    <w:rsid w:val="008E249F"/>
    <w:rsid w:val="008E2C44"/>
    <w:rsid w:val="008E32C8"/>
    <w:rsid w:val="008E3650"/>
    <w:rsid w:val="008E3ABD"/>
    <w:rsid w:val="008E57CD"/>
    <w:rsid w:val="008E67AF"/>
    <w:rsid w:val="008E6AB9"/>
    <w:rsid w:val="008E7114"/>
    <w:rsid w:val="008E78E7"/>
    <w:rsid w:val="008F2288"/>
    <w:rsid w:val="008F26B1"/>
    <w:rsid w:val="008F2B95"/>
    <w:rsid w:val="008F2DB5"/>
    <w:rsid w:val="008F2E28"/>
    <w:rsid w:val="008F337E"/>
    <w:rsid w:val="008F366A"/>
    <w:rsid w:val="008F3C81"/>
    <w:rsid w:val="008F4003"/>
    <w:rsid w:val="008F46E6"/>
    <w:rsid w:val="008F4F93"/>
    <w:rsid w:val="008F54BE"/>
    <w:rsid w:val="008F5738"/>
    <w:rsid w:val="008F5CEA"/>
    <w:rsid w:val="008F63AA"/>
    <w:rsid w:val="008F7CA8"/>
    <w:rsid w:val="008F7FCE"/>
    <w:rsid w:val="00900918"/>
    <w:rsid w:val="00901266"/>
    <w:rsid w:val="00901715"/>
    <w:rsid w:val="00901A32"/>
    <w:rsid w:val="00902397"/>
    <w:rsid w:val="00902F23"/>
    <w:rsid w:val="00902F24"/>
    <w:rsid w:val="00903647"/>
    <w:rsid w:val="00903884"/>
    <w:rsid w:val="00904662"/>
    <w:rsid w:val="00905534"/>
    <w:rsid w:val="00905587"/>
    <w:rsid w:val="00907A3C"/>
    <w:rsid w:val="00907AB7"/>
    <w:rsid w:val="00907E7B"/>
    <w:rsid w:val="009103D8"/>
    <w:rsid w:val="0091055C"/>
    <w:rsid w:val="00910A24"/>
    <w:rsid w:val="00910FFA"/>
    <w:rsid w:val="00911322"/>
    <w:rsid w:val="00911B4D"/>
    <w:rsid w:val="00911CD6"/>
    <w:rsid w:val="009123AB"/>
    <w:rsid w:val="0091250E"/>
    <w:rsid w:val="00912B9D"/>
    <w:rsid w:val="00913517"/>
    <w:rsid w:val="00913D04"/>
    <w:rsid w:val="00913FE1"/>
    <w:rsid w:val="00914E33"/>
    <w:rsid w:val="00914EFB"/>
    <w:rsid w:val="009152D0"/>
    <w:rsid w:val="00915302"/>
    <w:rsid w:val="009161D3"/>
    <w:rsid w:val="009163B5"/>
    <w:rsid w:val="00916FCD"/>
    <w:rsid w:val="0091706E"/>
    <w:rsid w:val="0091709C"/>
    <w:rsid w:val="00917366"/>
    <w:rsid w:val="009175AB"/>
    <w:rsid w:val="00920236"/>
    <w:rsid w:val="00920A85"/>
    <w:rsid w:val="00920EB3"/>
    <w:rsid w:val="0092167C"/>
    <w:rsid w:val="0092172D"/>
    <w:rsid w:val="00921D3D"/>
    <w:rsid w:val="009223A0"/>
    <w:rsid w:val="00922D73"/>
    <w:rsid w:val="0092396F"/>
    <w:rsid w:val="00923D22"/>
    <w:rsid w:val="0092458F"/>
    <w:rsid w:val="0092478D"/>
    <w:rsid w:val="00924DE2"/>
    <w:rsid w:val="00925451"/>
    <w:rsid w:val="00925DB5"/>
    <w:rsid w:val="00926193"/>
    <w:rsid w:val="00926236"/>
    <w:rsid w:val="009266D6"/>
    <w:rsid w:val="009268F5"/>
    <w:rsid w:val="00926A76"/>
    <w:rsid w:val="00926F31"/>
    <w:rsid w:val="009273B5"/>
    <w:rsid w:val="009274AA"/>
    <w:rsid w:val="009276BF"/>
    <w:rsid w:val="009277AB"/>
    <w:rsid w:val="009277E1"/>
    <w:rsid w:val="0092788F"/>
    <w:rsid w:val="009279E2"/>
    <w:rsid w:val="00927A7C"/>
    <w:rsid w:val="00927B44"/>
    <w:rsid w:val="0093052D"/>
    <w:rsid w:val="009311E8"/>
    <w:rsid w:val="009327EE"/>
    <w:rsid w:val="00932A07"/>
    <w:rsid w:val="00932AB6"/>
    <w:rsid w:val="00932B1D"/>
    <w:rsid w:val="00932DEF"/>
    <w:rsid w:val="00933012"/>
    <w:rsid w:val="00933028"/>
    <w:rsid w:val="00933636"/>
    <w:rsid w:val="009338A2"/>
    <w:rsid w:val="009338D1"/>
    <w:rsid w:val="00933A05"/>
    <w:rsid w:val="0093422D"/>
    <w:rsid w:val="00934ED2"/>
    <w:rsid w:val="00935160"/>
    <w:rsid w:val="0093573B"/>
    <w:rsid w:val="009360C5"/>
    <w:rsid w:val="00936210"/>
    <w:rsid w:val="0093630F"/>
    <w:rsid w:val="00936B0C"/>
    <w:rsid w:val="00936E16"/>
    <w:rsid w:val="00937990"/>
    <w:rsid w:val="00937E16"/>
    <w:rsid w:val="0094129F"/>
    <w:rsid w:val="00941F49"/>
    <w:rsid w:val="00942033"/>
    <w:rsid w:val="00942599"/>
    <w:rsid w:val="0094343D"/>
    <w:rsid w:val="00943907"/>
    <w:rsid w:val="00944AE7"/>
    <w:rsid w:val="00944D52"/>
    <w:rsid w:val="0094525B"/>
    <w:rsid w:val="00945687"/>
    <w:rsid w:val="00945EC5"/>
    <w:rsid w:val="00946081"/>
    <w:rsid w:val="00946147"/>
    <w:rsid w:val="00946D9C"/>
    <w:rsid w:val="00947338"/>
    <w:rsid w:val="0094756D"/>
    <w:rsid w:val="00947611"/>
    <w:rsid w:val="009478E5"/>
    <w:rsid w:val="00947DBC"/>
    <w:rsid w:val="009500B5"/>
    <w:rsid w:val="009500D5"/>
    <w:rsid w:val="0095012F"/>
    <w:rsid w:val="009505D6"/>
    <w:rsid w:val="009515B8"/>
    <w:rsid w:val="00951CE6"/>
    <w:rsid w:val="00951D28"/>
    <w:rsid w:val="00952595"/>
    <w:rsid w:val="00952823"/>
    <w:rsid w:val="00952869"/>
    <w:rsid w:val="00952C1C"/>
    <w:rsid w:val="009538E9"/>
    <w:rsid w:val="00953FE0"/>
    <w:rsid w:val="00954217"/>
    <w:rsid w:val="00954AB3"/>
    <w:rsid w:val="00955613"/>
    <w:rsid w:val="00955A72"/>
    <w:rsid w:val="00955E76"/>
    <w:rsid w:val="009560BE"/>
    <w:rsid w:val="0095638C"/>
    <w:rsid w:val="009566EC"/>
    <w:rsid w:val="0095673D"/>
    <w:rsid w:val="00956742"/>
    <w:rsid w:val="00956D0C"/>
    <w:rsid w:val="00956E67"/>
    <w:rsid w:val="00956EAF"/>
    <w:rsid w:val="00957D88"/>
    <w:rsid w:val="00960102"/>
    <w:rsid w:val="0096026C"/>
    <w:rsid w:val="0096096F"/>
    <w:rsid w:val="00960D2C"/>
    <w:rsid w:val="00960FEB"/>
    <w:rsid w:val="009610ED"/>
    <w:rsid w:val="00961F86"/>
    <w:rsid w:val="00962D7F"/>
    <w:rsid w:val="0096310B"/>
    <w:rsid w:val="009638E7"/>
    <w:rsid w:val="00963E37"/>
    <w:rsid w:val="00963E9E"/>
    <w:rsid w:val="00963F1F"/>
    <w:rsid w:val="00964221"/>
    <w:rsid w:val="00964743"/>
    <w:rsid w:val="00964DF5"/>
    <w:rsid w:val="00965273"/>
    <w:rsid w:val="00965402"/>
    <w:rsid w:val="009655BE"/>
    <w:rsid w:val="00965B74"/>
    <w:rsid w:val="00965CC5"/>
    <w:rsid w:val="00967609"/>
    <w:rsid w:val="00967EFC"/>
    <w:rsid w:val="00970548"/>
    <w:rsid w:val="009707D1"/>
    <w:rsid w:val="009707F9"/>
    <w:rsid w:val="00970C7D"/>
    <w:rsid w:val="00971397"/>
    <w:rsid w:val="00971AEA"/>
    <w:rsid w:val="009721DE"/>
    <w:rsid w:val="00972401"/>
    <w:rsid w:val="00972473"/>
    <w:rsid w:val="00972B8A"/>
    <w:rsid w:val="0097323F"/>
    <w:rsid w:val="00973409"/>
    <w:rsid w:val="00973832"/>
    <w:rsid w:val="00974C82"/>
    <w:rsid w:val="009756C6"/>
    <w:rsid w:val="00975DE5"/>
    <w:rsid w:val="00976EF1"/>
    <w:rsid w:val="009775A4"/>
    <w:rsid w:val="00977F4B"/>
    <w:rsid w:val="00980577"/>
    <w:rsid w:val="009805CD"/>
    <w:rsid w:val="00980868"/>
    <w:rsid w:val="009811BE"/>
    <w:rsid w:val="0098164A"/>
    <w:rsid w:val="00981EA9"/>
    <w:rsid w:val="00982445"/>
    <w:rsid w:val="00982781"/>
    <w:rsid w:val="00983128"/>
    <w:rsid w:val="009832F1"/>
    <w:rsid w:val="009837E1"/>
    <w:rsid w:val="009840C2"/>
    <w:rsid w:val="009848A7"/>
    <w:rsid w:val="00984AF3"/>
    <w:rsid w:val="00985207"/>
    <w:rsid w:val="009852D0"/>
    <w:rsid w:val="0098568D"/>
    <w:rsid w:val="00985AFE"/>
    <w:rsid w:val="00985B60"/>
    <w:rsid w:val="00985C3C"/>
    <w:rsid w:val="00987B29"/>
    <w:rsid w:val="00987FAD"/>
    <w:rsid w:val="00991473"/>
    <w:rsid w:val="00992060"/>
    <w:rsid w:val="00992293"/>
    <w:rsid w:val="009923B6"/>
    <w:rsid w:val="009924B0"/>
    <w:rsid w:val="009927CE"/>
    <w:rsid w:val="00992D4F"/>
    <w:rsid w:val="009933AB"/>
    <w:rsid w:val="009938C1"/>
    <w:rsid w:val="009941B7"/>
    <w:rsid w:val="009942BD"/>
    <w:rsid w:val="00994F4C"/>
    <w:rsid w:val="00995118"/>
    <w:rsid w:val="009952AE"/>
    <w:rsid w:val="00995545"/>
    <w:rsid w:val="00995775"/>
    <w:rsid w:val="00995DB2"/>
    <w:rsid w:val="00995FCD"/>
    <w:rsid w:val="00996166"/>
    <w:rsid w:val="0099661C"/>
    <w:rsid w:val="00996B00"/>
    <w:rsid w:val="0099705E"/>
    <w:rsid w:val="00997D89"/>
    <w:rsid w:val="009A020E"/>
    <w:rsid w:val="009A0326"/>
    <w:rsid w:val="009A0374"/>
    <w:rsid w:val="009A0C03"/>
    <w:rsid w:val="009A0CB9"/>
    <w:rsid w:val="009A0FE1"/>
    <w:rsid w:val="009A111A"/>
    <w:rsid w:val="009A1C2C"/>
    <w:rsid w:val="009A263E"/>
    <w:rsid w:val="009A2F8E"/>
    <w:rsid w:val="009A3064"/>
    <w:rsid w:val="009A347F"/>
    <w:rsid w:val="009A3C8B"/>
    <w:rsid w:val="009A41C2"/>
    <w:rsid w:val="009A44C0"/>
    <w:rsid w:val="009A48C6"/>
    <w:rsid w:val="009A5305"/>
    <w:rsid w:val="009A5600"/>
    <w:rsid w:val="009A5669"/>
    <w:rsid w:val="009A5F30"/>
    <w:rsid w:val="009A6259"/>
    <w:rsid w:val="009A6960"/>
    <w:rsid w:val="009A733C"/>
    <w:rsid w:val="009A73C8"/>
    <w:rsid w:val="009A7C30"/>
    <w:rsid w:val="009A7E55"/>
    <w:rsid w:val="009A7E85"/>
    <w:rsid w:val="009B0096"/>
    <w:rsid w:val="009B0986"/>
    <w:rsid w:val="009B0B59"/>
    <w:rsid w:val="009B0BF1"/>
    <w:rsid w:val="009B13E9"/>
    <w:rsid w:val="009B148C"/>
    <w:rsid w:val="009B15D6"/>
    <w:rsid w:val="009B1A48"/>
    <w:rsid w:val="009B1C04"/>
    <w:rsid w:val="009B2CEA"/>
    <w:rsid w:val="009B2E24"/>
    <w:rsid w:val="009B3897"/>
    <w:rsid w:val="009B3AD6"/>
    <w:rsid w:val="009B3EA8"/>
    <w:rsid w:val="009B426A"/>
    <w:rsid w:val="009B4713"/>
    <w:rsid w:val="009B49B8"/>
    <w:rsid w:val="009B589C"/>
    <w:rsid w:val="009B5F0E"/>
    <w:rsid w:val="009B6024"/>
    <w:rsid w:val="009B7D59"/>
    <w:rsid w:val="009B7DE0"/>
    <w:rsid w:val="009C083A"/>
    <w:rsid w:val="009C106F"/>
    <w:rsid w:val="009C11E1"/>
    <w:rsid w:val="009C1A76"/>
    <w:rsid w:val="009C2201"/>
    <w:rsid w:val="009C233B"/>
    <w:rsid w:val="009C23DC"/>
    <w:rsid w:val="009C25C3"/>
    <w:rsid w:val="009C29E3"/>
    <w:rsid w:val="009C2A1F"/>
    <w:rsid w:val="009C3448"/>
    <w:rsid w:val="009C3512"/>
    <w:rsid w:val="009C3768"/>
    <w:rsid w:val="009C3BCF"/>
    <w:rsid w:val="009C4319"/>
    <w:rsid w:val="009C446F"/>
    <w:rsid w:val="009C46D8"/>
    <w:rsid w:val="009C4F59"/>
    <w:rsid w:val="009C4F8D"/>
    <w:rsid w:val="009C5579"/>
    <w:rsid w:val="009C55CA"/>
    <w:rsid w:val="009C5773"/>
    <w:rsid w:val="009C5A02"/>
    <w:rsid w:val="009C6081"/>
    <w:rsid w:val="009C627C"/>
    <w:rsid w:val="009C7262"/>
    <w:rsid w:val="009C739A"/>
    <w:rsid w:val="009C74FE"/>
    <w:rsid w:val="009D0249"/>
    <w:rsid w:val="009D1E40"/>
    <w:rsid w:val="009D1E75"/>
    <w:rsid w:val="009D2369"/>
    <w:rsid w:val="009D2ABB"/>
    <w:rsid w:val="009D2B39"/>
    <w:rsid w:val="009D2B3F"/>
    <w:rsid w:val="009D2F88"/>
    <w:rsid w:val="009D3B03"/>
    <w:rsid w:val="009D4883"/>
    <w:rsid w:val="009D48CD"/>
    <w:rsid w:val="009D4902"/>
    <w:rsid w:val="009D4B47"/>
    <w:rsid w:val="009D5076"/>
    <w:rsid w:val="009D5513"/>
    <w:rsid w:val="009D5D0E"/>
    <w:rsid w:val="009D631A"/>
    <w:rsid w:val="009D63DA"/>
    <w:rsid w:val="009D6C9D"/>
    <w:rsid w:val="009D6F6A"/>
    <w:rsid w:val="009D76F5"/>
    <w:rsid w:val="009D780B"/>
    <w:rsid w:val="009D7ACB"/>
    <w:rsid w:val="009D7B25"/>
    <w:rsid w:val="009E0360"/>
    <w:rsid w:val="009E042E"/>
    <w:rsid w:val="009E0552"/>
    <w:rsid w:val="009E057D"/>
    <w:rsid w:val="009E138F"/>
    <w:rsid w:val="009E1577"/>
    <w:rsid w:val="009E16E9"/>
    <w:rsid w:val="009E18D4"/>
    <w:rsid w:val="009E20AC"/>
    <w:rsid w:val="009E2E6D"/>
    <w:rsid w:val="009E2F26"/>
    <w:rsid w:val="009E3420"/>
    <w:rsid w:val="009E3AD9"/>
    <w:rsid w:val="009E3E16"/>
    <w:rsid w:val="009E4157"/>
    <w:rsid w:val="009E446D"/>
    <w:rsid w:val="009E526A"/>
    <w:rsid w:val="009E5352"/>
    <w:rsid w:val="009E5892"/>
    <w:rsid w:val="009E5F8E"/>
    <w:rsid w:val="009E6883"/>
    <w:rsid w:val="009E730E"/>
    <w:rsid w:val="009E74F9"/>
    <w:rsid w:val="009E7653"/>
    <w:rsid w:val="009E7E1F"/>
    <w:rsid w:val="009F07EB"/>
    <w:rsid w:val="009F0FBF"/>
    <w:rsid w:val="009F14EF"/>
    <w:rsid w:val="009F2191"/>
    <w:rsid w:val="009F2D42"/>
    <w:rsid w:val="009F2F8D"/>
    <w:rsid w:val="009F32A2"/>
    <w:rsid w:val="009F3709"/>
    <w:rsid w:val="009F39ED"/>
    <w:rsid w:val="009F3A25"/>
    <w:rsid w:val="009F423D"/>
    <w:rsid w:val="009F4CE5"/>
    <w:rsid w:val="009F5157"/>
    <w:rsid w:val="009F68AF"/>
    <w:rsid w:val="009F6B02"/>
    <w:rsid w:val="009F6B13"/>
    <w:rsid w:val="009F6CC3"/>
    <w:rsid w:val="009F7527"/>
    <w:rsid w:val="009F75A5"/>
    <w:rsid w:val="00A000D9"/>
    <w:rsid w:val="00A004E0"/>
    <w:rsid w:val="00A01A11"/>
    <w:rsid w:val="00A0250F"/>
    <w:rsid w:val="00A02820"/>
    <w:rsid w:val="00A02B25"/>
    <w:rsid w:val="00A03058"/>
    <w:rsid w:val="00A0345F"/>
    <w:rsid w:val="00A0424E"/>
    <w:rsid w:val="00A04A67"/>
    <w:rsid w:val="00A0593A"/>
    <w:rsid w:val="00A06FBC"/>
    <w:rsid w:val="00A07DCF"/>
    <w:rsid w:val="00A101F8"/>
    <w:rsid w:val="00A10309"/>
    <w:rsid w:val="00A109F6"/>
    <w:rsid w:val="00A10EBE"/>
    <w:rsid w:val="00A10F24"/>
    <w:rsid w:val="00A11790"/>
    <w:rsid w:val="00A11A36"/>
    <w:rsid w:val="00A11BB4"/>
    <w:rsid w:val="00A124A8"/>
    <w:rsid w:val="00A127F1"/>
    <w:rsid w:val="00A12938"/>
    <w:rsid w:val="00A12F53"/>
    <w:rsid w:val="00A12F85"/>
    <w:rsid w:val="00A13004"/>
    <w:rsid w:val="00A13026"/>
    <w:rsid w:val="00A1313C"/>
    <w:rsid w:val="00A131C4"/>
    <w:rsid w:val="00A13643"/>
    <w:rsid w:val="00A13A05"/>
    <w:rsid w:val="00A13D5F"/>
    <w:rsid w:val="00A14E01"/>
    <w:rsid w:val="00A15B39"/>
    <w:rsid w:val="00A15BED"/>
    <w:rsid w:val="00A1645B"/>
    <w:rsid w:val="00A1694D"/>
    <w:rsid w:val="00A16D56"/>
    <w:rsid w:val="00A17063"/>
    <w:rsid w:val="00A2039B"/>
    <w:rsid w:val="00A20E2B"/>
    <w:rsid w:val="00A20F04"/>
    <w:rsid w:val="00A210FA"/>
    <w:rsid w:val="00A21CA3"/>
    <w:rsid w:val="00A21ED8"/>
    <w:rsid w:val="00A21FD1"/>
    <w:rsid w:val="00A22793"/>
    <w:rsid w:val="00A22B1B"/>
    <w:rsid w:val="00A22C45"/>
    <w:rsid w:val="00A231C6"/>
    <w:rsid w:val="00A231E0"/>
    <w:rsid w:val="00A233D9"/>
    <w:rsid w:val="00A2359D"/>
    <w:rsid w:val="00A235BD"/>
    <w:rsid w:val="00A2364B"/>
    <w:rsid w:val="00A23771"/>
    <w:rsid w:val="00A23B6A"/>
    <w:rsid w:val="00A23B92"/>
    <w:rsid w:val="00A23D0A"/>
    <w:rsid w:val="00A23E50"/>
    <w:rsid w:val="00A248AE"/>
    <w:rsid w:val="00A24B67"/>
    <w:rsid w:val="00A255DD"/>
    <w:rsid w:val="00A25DE9"/>
    <w:rsid w:val="00A26557"/>
    <w:rsid w:val="00A279D5"/>
    <w:rsid w:val="00A27D80"/>
    <w:rsid w:val="00A30442"/>
    <w:rsid w:val="00A30737"/>
    <w:rsid w:val="00A30A15"/>
    <w:rsid w:val="00A30BCF"/>
    <w:rsid w:val="00A31761"/>
    <w:rsid w:val="00A326EE"/>
    <w:rsid w:val="00A329A5"/>
    <w:rsid w:val="00A32A32"/>
    <w:rsid w:val="00A32C70"/>
    <w:rsid w:val="00A33355"/>
    <w:rsid w:val="00A3417A"/>
    <w:rsid w:val="00A34502"/>
    <w:rsid w:val="00A34596"/>
    <w:rsid w:val="00A347DE"/>
    <w:rsid w:val="00A34D5C"/>
    <w:rsid w:val="00A34E35"/>
    <w:rsid w:val="00A351E8"/>
    <w:rsid w:val="00A35A27"/>
    <w:rsid w:val="00A35DAE"/>
    <w:rsid w:val="00A36626"/>
    <w:rsid w:val="00A36E18"/>
    <w:rsid w:val="00A37422"/>
    <w:rsid w:val="00A37880"/>
    <w:rsid w:val="00A37C51"/>
    <w:rsid w:val="00A37CCB"/>
    <w:rsid w:val="00A40120"/>
    <w:rsid w:val="00A40BF2"/>
    <w:rsid w:val="00A4151D"/>
    <w:rsid w:val="00A41E9A"/>
    <w:rsid w:val="00A42083"/>
    <w:rsid w:val="00A42A11"/>
    <w:rsid w:val="00A42B04"/>
    <w:rsid w:val="00A42F12"/>
    <w:rsid w:val="00A43142"/>
    <w:rsid w:val="00A432FC"/>
    <w:rsid w:val="00A43E07"/>
    <w:rsid w:val="00A440BC"/>
    <w:rsid w:val="00A44F35"/>
    <w:rsid w:val="00A45B20"/>
    <w:rsid w:val="00A45DA6"/>
    <w:rsid w:val="00A45FAD"/>
    <w:rsid w:val="00A46C9E"/>
    <w:rsid w:val="00A47DE0"/>
    <w:rsid w:val="00A50893"/>
    <w:rsid w:val="00A50E19"/>
    <w:rsid w:val="00A50E4C"/>
    <w:rsid w:val="00A51573"/>
    <w:rsid w:val="00A51ADD"/>
    <w:rsid w:val="00A51C7E"/>
    <w:rsid w:val="00A52025"/>
    <w:rsid w:val="00A528F4"/>
    <w:rsid w:val="00A5298D"/>
    <w:rsid w:val="00A5373A"/>
    <w:rsid w:val="00A54012"/>
    <w:rsid w:val="00A5421D"/>
    <w:rsid w:val="00A547A3"/>
    <w:rsid w:val="00A548DE"/>
    <w:rsid w:val="00A5511E"/>
    <w:rsid w:val="00A55200"/>
    <w:rsid w:val="00A5523D"/>
    <w:rsid w:val="00A5598A"/>
    <w:rsid w:val="00A55C22"/>
    <w:rsid w:val="00A567D3"/>
    <w:rsid w:val="00A577F7"/>
    <w:rsid w:val="00A579D3"/>
    <w:rsid w:val="00A60438"/>
    <w:rsid w:val="00A61180"/>
    <w:rsid w:val="00A6157F"/>
    <w:rsid w:val="00A62B0E"/>
    <w:rsid w:val="00A633AB"/>
    <w:rsid w:val="00A635C1"/>
    <w:rsid w:val="00A637A7"/>
    <w:rsid w:val="00A644BA"/>
    <w:rsid w:val="00A646C9"/>
    <w:rsid w:val="00A6484D"/>
    <w:rsid w:val="00A64E95"/>
    <w:rsid w:val="00A65BB1"/>
    <w:rsid w:val="00A65DEF"/>
    <w:rsid w:val="00A6617F"/>
    <w:rsid w:val="00A6620C"/>
    <w:rsid w:val="00A6645A"/>
    <w:rsid w:val="00A66BF0"/>
    <w:rsid w:val="00A66C72"/>
    <w:rsid w:val="00A66E04"/>
    <w:rsid w:val="00A66FB6"/>
    <w:rsid w:val="00A67095"/>
    <w:rsid w:val="00A6719B"/>
    <w:rsid w:val="00A67CF2"/>
    <w:rsid w:val="00A70493"/>
    <w:rsid w:val="00A70673"/>
    <w:rsid w:val="00A7078C"/>
    <w:rsid w:val="00A709FE"/>
    <w:rsid w:val="00A70B0E"/>
    <w:rsid w:val="00A70F5E"/>
    <w:rsid w:val="00A71167"/>
    <w:rsid w:val="00A714DD"/>
    <w:rsid w:val="00A718A5"/>
    <w:rsid w:val="00A71EC1"/>
    <w:rsid w:val="00A72084"/>
    <w:rsid w:val="00A7212C"/>
    <w:rsid w:val="00A72773"/>
    <w:rsid w:val="00A729F9"/>
    <w:rsid w:val="00A72FB6"/>
    <w:rsid w:val="00A72FE1"/>
    <w:rsid w:val="00A73023"/>
    <w:rsid w:val="00A73250"/>
    <w:rsid w:val="00A7359F"/>
    <w:rsid w:val="00A73CD1"/>
    <w:rsid w:val="00A73DDE"/>
    <w:rsid w:val="00A74171"/>
    <w:rsid w:val="00A74819"/>
    <w:rsid w:val="00A74BB0"/>
    <w:rsid w:val="00A74C7B"/>
    <w:rsid w:val="00A75384"/>
    <w:rsid w:val="00A75C0F"/>
    <w:rsid w:val="00A7601F"/>
    <w:rsid w:val="00A76778"/>
    <w:rsid w:val="00A76A30"/>
    <w:rsid w:val="00A76E38"/>
    <w:rsid w:val="00A775A3"/>
    <w:rsid w:val="00A77E80"/>
    <w:rsid w:val="00A77EFE"/>
    <w:rsid w:val="00A80445"/>
    <w:rsid w:val="00A80726"/>
    <w:rsid w:val="00A8078E"/>
    <w:rsid w:val="00A80A2A"/>
    <w:rsid w:val="00A81250"/>
    <w:rsid w:val="00A816E6"/>
    <w:rsid w:val="00A828D8"/>
    <w:rsid w:val="00A835E7"/>
    <w:rsid w:val="00A83D7C"/>
    <w:rsid w:val="00A84086"/>
    <w:rsid w:val="00A841B8"/>
    <w:rsid w:val="00A846F8"/>
    <w:rsid w:val="00A85394"/>
    <w:rsid w:val="00A853B8"/>
    <w:rsid w:val="00A853CE"/>
    <w:rsid w:val="00A856FB"/>
    <w:rsid w:val="00A857FF"/>
    <w:rsid w:val="00A8606F"/>
    <w:rsid w:val="00A86190"/>
    <w:rsid w:val="00A864AB"/>
    <w:rsid w:val="00A8653C"/>
    <w:rsid w:val="00A86973"/>
    <w:rsid w:val="00A87045"/>
    <w:rsid w:val="00A87FC4"/>
    <w:rsid w:val="00A902C5"/>
    <w:rsid w:val="00A90C7C"/>
    <w:rsid w:val="00A91C32"/>
    <w:rsid w:val="00A91E1F"/>
    <w:rsid w:val="00A92513"/>
    <w:rsid w:val="00A9255F"/>
    <w:rsid w:val="00A927F7"/>
    <w:rsid w:val="00A92C5B"/>
    <w:rsid w:val="00A93705"/>
    <w:rsid w:val="00A937DC"/>
    <w:rsid w:val="00A93A71"/>
    <w:rsid w:val="00A9514A"/>
    <w:rsid w:val="00A951AD"/>
    <w:rsid w:val="00A95297"/>
    <w:rsid w:val="00A952A9"/>
    <w:rsid w:val="00A955B1"/>
    <w:rsid w:val="00A95ACB"/>
    <w:rsid w:val="00A95DA6"/>
    <w:rsid w:val="00A95DB4"/>
    <w:rsid w:val="00A9712A"/>
    <w:rsid w:val="00A979B1"/>
    <w:rsid w:val="00A97F84"/>
    <w:rsid w:val="00AA0B4A"/>
    <w:rsid w:val="00AA0EF9"/>
    <w:rsid w:val="00AA1143"/>
    <w:rsid w:val="00AA11E4"/>
    <w:rsid w:val="00AA1BE3"/>
    <w:rsid w:val="00AA23F0"/>
    <w:rsid w:val="00AA2780"/>
    <w:rsid w:val="00AA2A51"/>
    <w:rsid w:val="00AA3A7B"/>
    <w:rsid w:val="00AA3DD2"/>
    <w:rsid w:val="00AA3F26"/>
    <w:rsid w:val="00AA3FFD"/>
    <w:rsid w:val="00AA40E0"/>
    <w:rsid w:val="00AA4B92"/>
    <w:rsid w:val="00AA517E"/>
    <w:rsid w:val="00AA5386"/>
    <w:rsid w:val="00AA5A92"/>
    <w:rsid w:val="00AA6C12"/>
    <w:rsid w:val="00AA6E32"/>
    <w:rsid w:val="00AA737F"/>
    <w:rsid w:val="00AB01F9"/>
    <w:rsid w:val="00AB05A2"/>
    <w:rsid w:val="00AB0719"/>
    <w:rsid w:val="00AB08C9"/>
    <w:rsid w:val="00AB16DF"/>
    <w:rsid w:val="00AB2431"/>
    <w:rsid w:val="00AB277E"/>
    <w:rsid w:val="00AB2CF9"/>
    <w:rsid w:val="00AB2E90"/>
    <w:rsid w:val="00AB3FB2"/>
    <w:rsid w:val="00AB40A8"/>
    <w:rsid w:val="00AB434F"/>
    <w:rsid w:val="00AB492E"/>
    <w:rsid w:val="00AB57FE"/>
    <w:rsid w:val="00AB6181"/>
    <w:rsid w:val="00AB663C"/>
    <w:rsid w:val="00AB686B"/>
    <w:rsid w:val="00AB6906"/>
    <w:rsid w:val="00AB6D7B"/>
    <w:rsid w:val="00AB6FB3"/>
    <w:rsid w:val="00AB70C6"/>
    <w:rsid w:val="00AB74C6"/>
    <w:rsid w:val="00AC0378"/>
    <w:rsid w:val="00AC0404"/>
    <w:rsid w:val="00AC1451"/>
    <w:rsid w:val="00AC1BA4"/>
    <w:rsid w:val="00AC1C35"/>
    <w:rsid w:val="00AC1CFB"/>
    <w:rsid w:val="00AC210E"/>
    <w:rsid w:val="00AC257E"/>
    <w:rsid w:val="00AC25F5"/>
    <w:rsid w:val="00AC263D"/>
    <w:rsid w:val="00AC2958"/>
    <w:rsid w:val="00AC3BA0"/>
    <w:rsid w:val="00AC3F97"/>
    <w:rsid w:val="00AC44BD"/>
    <w:rsid w:val="00AC497A"/>
    <w:rsid w:val="00AC537D"/>
    <w:rsid w:val="00AC5C7C"/>
    <w:rsid w:val="00AC5EA0"/>
    <w:rsid w:val="00AC640A"/>
    <w:rsid w:val="00AC75A4"/>
    <w:rsid w:val="00AC76B0"/>
    <w:rsid w:val="00AC7D50"/>
    <w:rsid w:val="00AD0050"/>
    <w:rsid w:val="00AD01DB"/>
    <w:rsid w:val="00AD0A33"/>
    <w:rsid w:val="00AD0D72"/>
    <w:rsid w:val="00AD0E08"/>
    <w:rsid w:val="00AD162D"/>
    <w:rsid w:val="00AD1C60"/>
    <w:rsid w:val="00AD206F"/>
    <w:rsid w:val="00AD2239"/>
    <w:rsid w:val="00AD24E3"/>
    <w:rsid w:val="00AD260F"/>
    <w:rsid w:val="00AD27E8"/>
    <w:rsid w:val="00AD2FF0"/>
    <w:rsid w:val="00AD3129"/>
    <w:rsid w:val="00AD3765"/>
    <w:rsid w:val="00AD3C72"/>
    <w:rsid w:val="00AD3C94"/>
    <w:rsid w:val="00AD43AC"/>
    <w:rsid w:val="00AD4629"/>
    <w:rsid w:val="00AD47CD"/>
    <w:rsid w:val="00AD4E63"/>
    <w:rsid w:val="00AD4F81"/>
    <w:rsid w:val="00AD5913"/>
    <w:rsid w:val="00AD61C2"/>
    <w:rsid w:val="00AD65A1"/>
    <w:rsid w:val="00AD676E"/>
    <w:rsid w:val="00AD757D"/>
    <w:rsid w:val="00AD798E"/>
    <w:rsid w:val="00AD7F67"/>
    <w:rsid w:val="00AD7FDF"/>
    <w:rsid w:val="00AE0BD8"/>
    <w:rsid w:val="00AE1E95"/>
    <w:rsid w:val="00AE1F57"/>
    <w:rsid w:val="00AE20E7"/>
    <w:rsid w:val="00AE2193"/>
    <w:rsid w:val="00AE23E2"/>
    <w:rsid w:val="00AE278B"/>
    <w:rsid w:val="00AE2EC1"/>
    <w:rsid w:val="00AE30C6"/>
    <w:rsid w:val="00AE35A7"/>
    <w:rsid w:val="00AE371B"/>
    <w:rsid w:val="00AE3E12"/>
    <w:rsid w:val="00AE4235"/>
    <w:rsid w:val="00AE4A65"/>
    <w:rsid w:val="00AE52E9"/>
    <w:rsid w:val="00AE58F3"/>
    <w:rsid w:val="00AE613D"/>
    <w:rsid w:val="00AE76E1"/>
    <w:rsid w:val="00AE7911"/>
    <w:rsid w:val="00AE7D25"/>
    <w:rsid w:val="00AF0118"/>
    <w:rsid w:val="00AF017C"/>
    <w:rsid w:val="00AF020C"/>
    <w:rsid w:val="00AF06DB"/>
    <w:rsid w:val="00AF0B5B"/>
    <w:rsid w:val="00AF123C"/>
    <w:rsid w:val="00AF1894"/>
    <w:rsid w:val="00AF1C77"/>
    <w:rsid w:val="00AF257F"/>
    <w:rsid w:val="00AF269A"/>
    <w:rsid w:val="00AF2EC4"/>
    <w:rsid w:val="00AF2F9E"/>
    <w:rsid w:val="00AF325F"/>
    <w:rsid w:val="00AF364F"/>
    <w:rsid w:val="00AF3986"/>
    <w:rsid w:val="00AF3EF4"/>
    <w:rsid w:val="00AF4385"/>
    <w:rsid w:val="00AF44D5"/>
    <w:rsid w:val="00AF4E10"/>
    <w:rsid w:val="00AF500F"/>
    <w:rsid w:val="00AF5152"/>
    <w:rsid w:val="00AF5A21"/>
    <w:rsid w:val="00AF6108"/>
    <w:rsid w:val="00AF62DD"/>
    <w:rsid w:val="00AF6564"/>
    <w:rsid w:val="00AF65A6"/>
    <w:rsid w:val="00AF6647"/>
    <w:rsid w:val="00AF6AD0"/>
    <w:rsid w:val="00AF73B6"/>
    <w:rsid w:val="00AF744D"/>
    <w:rsid w:val="00AF780F"/>
    <w:rsid w:val="00AF7832"/>
    <w:rsid w:val="00AF7B95"/>
    <w:rsid w:val="00AF7F03"/>
    <w:rsid w:val="00B008BC"/>
    <w:rsid w:val="00B00B77"/>
    <w:rsid w:val="00B010D3"/>
    <w:rsid w:val="00B01620"/>
    <w:rsid w:val="00B01751"/>
    <w:rsid w:val="00B01EE7"/>
    <w:rsid w:val="00B02394"/>
    <w:rsid w:val="00B024C0"/>
    <w:rsid w:val="00B025EC"/>
    <w:rsid w:val="00B02AFE"/>
    <w:rsid w:val="00B02DA6"/>
    <w:rsid w:val="00B02EE4"/>
    <w:rsid w:val="00B030FF"/>
    <w:rsid w:val="00B031EF"/>
    <w:rsid w:val="00B03AAD"/>
    <w:rsid w:val="00B03B82"/>
    <w:rsid w:val="00B03C22"/>
    <w:rsid w:val="00B042E7"/>
    <w:rsid w:val="00B047C4"/>
    <w:rsid w:val="00B0498E"/>
    <w:rsid w:val="00B05C07"/>
    <w:rsid w:val="00B05C94"/>
    <w:rsid w:val="00B05DE7"/>
    <w:rsid w:val="00B05E08"/>
    <w:rsid w:val="00B06498"/>
    <w:rsid w:val="00B06D97"/>
    <w:rsid w:val="00B07A28"/>
    <w:rsid w:val="00B07C10"/>
    <w:rsid w:val="00B10282"/>
    <w:rsid w:val="00B11175"/>
    <w:rsid w:val="00B11602"/>
    <w:rsid w:val="00B11B2C"/>
    <w:rsid w:val="00B11E70"/>
    <w:rsid w:val="00B12127"/>
    <w:rsid w:val="00B1254E"/>
    <w:rsid w:val="00B12868"/>
    <w:rsid w:val="00B12CD6"/>
    <w:rsid w:val="00B12E2E"/>
    <w:rsid w:val="00B132F5"/>
    <w:rsid w:val="00B1434A"/>
    <w:rsid w:val="00B1442D"/>
    <w:rsid w:val="00B14482"/>
    <w:rsid w:val="00B145DB"/>
    <w:rsid w:val="00B147CB"/>
    <w:rsid w:val="00B16C72"/>
    <w:rsid w:val="00B16CC4"/>
    <w:rsid w:val="00B16D7A"/>
    <w:rsid w:val="00B171BB"/>
    <w:rsid w:val="00B176D0"/>
    <w:rsid w:val="00B17833"/>
    <w:rsid w:val="00B1794C"/>
    <w:rsid w:val="00B17B71"/>
    <w:rsid w:val="00B20062"/>
    <w:rsid w:val="00B20792"/>
    <w:rsid w:val="00B20AF3"/>
    <w:rsid w:val="00B20B6D"/>
    <w:rsid w:val="00B20DBA"/>
    <w:rsid w:val="00B21845"/>
    <w:rsid w:val="00B21887"/>
    <w:rsid w:val="00B2194B"/>
    <w:rsid w:val="00B21D0B"/>
    <w:rsid w:val="00B224F1"/>
    <w:rsid w:val="00B2253C"/>
    <w:rsid w:val="00B2288E"/>
    <w:rsid w:val="00B23E2B"/>
    <w:rsid w:val="00B2438F"/>
    <w:rsid w:val="00B24B64"/>
    <w:rsid w:val="00B24C74"/>
    <w:rsid w:val="00B2515B"/>
    <w:rsid w:val="00B2594A"/>
    <w:rsid w:val="00B26065"/>
    <w:rsid w:val="00B2610B"/>
    <w:rsid w:val="00B261D5"/>
    <w:rsid w:val="00B266A3"/>
    <w:rsid w:val="00B27207"/>
    <w:rsid w:val="00B27294"/>
    <w:rsid w:val="00B27523"/>
    <w:rsid w:val="00B277A0"/>
    <w:rsid w:val="00B27A4E"/>
    <w:rsid w:val="00B27CFE"/>
    <w:rsid w:val="00B3007B"/>
    <w:rsid w:val="00B315F0"/>
    <w:rsid w:val="00B316B4"/>
    <w:rsid w:val="00B31BB3"/>
    <w:rsid w:val="00B32A5B"/>
    <w:rsid w:val="00B32BD1"/>
    <w:rsid w:val="00B3363A"/>
    <w:rsid w:val="00B337A8"/>
    <w:rsid w:val="00B33A91"/>
    <w:rsid w:val="00B33CA2"/>
    <w:rsid w:val="00B33F6E"/>
    <w:rsid w:val="00B346F0"/>
    <w:rsid w:val="00B34870"/>
    <w:rsid w:val="00B349AD"/>
    <w:rsid w:val="00B35457"/>
    <w:rsid w:val="00B354DD"/>
    <w:rsid w:val="00B359E5"/>
    <w:rsid w:val="00B36215"/>
    <w:rsid w:val="00B3676D"/>
    <w:rsid w:val="00B36AC6"/>
    <w:rsid w:val="00B3750B"/>
    <w:rsid w:val="00B37873"/>
    <w:rsid w:val="00B406DB"/>
    <w:rsid w:val="00B4070C"/>
    <w:rsid w:val="00B408CF"/>
    <w:rsid w:val="00B40C1C"/>
    <w:rsid w:val="00B40F1E"/>
    <w:rsid w:val="00B40F28"/>
    <w:rsid w:val="00B40FEE"/>
    <w:rsid w:val="00B415AC"/>
    <w:rsid w:val="00B41CB9"/>
    <w:rsid w:val="00B42AA8"/>
    <w:rsid w:val="00B43124"/>
    <w:rsid w:val="00B43498"/>
    <w:rsid w:val="00B43624"/>
    <w:rsid w:val="00B44141"/>
    <w:rsid w:val="00B44A8C"/>
    <w:rsid w:val="00B44C4B"/>
    <w:rsid w:val="00B464E7"/>
    <w:rsid w:val="00B46BC0"/>
    <w:rsid w:val="00B4714F"/>
    <w:rsid w:val="00B47D67"/>
    <w:rsid w:val="00B502DE"/>
    <w:rsid w:val="00B5037A"/>
    <w:rsid w:val="00B50798"/>
    <w:rsid w:val="00B50CEE"/>
    <w:rsid w:val="00B50FCB"/>
    <w:rsid w:val="00B5171E"/>
    <w:rsid w:val="00B5210B"/>
    <w:rsid w:val="00B5248B"/>
    <w:rsid w:val="00B529A9"/>
    <w:rsid w:val="00B52BD6"/>
    <w:rsid w:val="00B53555"/>
    <w:rsid w:val="00B535C9"/>
    <w:rsid w:val="00B53640"/>
    <w:rsid w:val="00B53DE8"/>
    <w:rsid w:val="00B542CD"/>
    <w:rsid w:val="00B5452E"/>
    <w:rsid w:val="00B54C5E"/>
    <w:rsid w:val="00B55699"/>
    <w:rsid w:val="00B55CA6"/>
    <w:rsid w:val="00B57602"/>
    <w:rsid w:val="00B5769F"/>
    <w:rsid w:val="00B577CF"/>
    <w:rsid w:val="00B57A12"/>
    <w:rsid w:val="00B60674"/>
    <w:rsid w:val="00B60735"/>
    <w:rsid w:val="00B60885"/>
    <w:rsid w:val="00B6163E"/>
    <w:rsid w:val="00B61B48"/>
    <w:rsid w:val="00B61BBE"/>
    <w:rsid w:val="00B6232B"/>
    <w:rsid w:val="00B6292B"/>
    <w:rsid w:val="00B6368F"/>
    <w:rsid w:val="00B6434C"/>
    <w:rsid w:val="00B64364"/>
    <w:rsid w:val="00B6492E"/>
    <w:rsid w:val="00B64931"/>
    <w:rsid w:val="00B65049"/>
    <w:rsid w:val="00B650FE"/>
    <w:rsid w:val="00B65A46"/>
    <w:rsid w:val="00B660A9"/>
    <w:rsid w:val="00B661F3"/>
    <w:rsid w:val="00B66789"/>
    <w:rsid w:val="00B66897"/>
    <w:rsid w:val="00B67537"/>
    <w:rsid w:val="00B679D3"/>
    <w:rsid w:val="00B67D2C"/>
    <w:rsid w:val="00B70228"/>
    <w:rsid w:val="00B7022B"/>
    <w:rsid w:val="00B70A62"/>
    <w:rsid w:val="00B71506"/>
    <w:rsid w:val="00B71D23"/>
    <w:rsid w:val="00B71D28"/>
    <w:rsid w:val="00B7208B"/>
    <w:rsid w:val="00B72368"/>
    <w:rsid w:val="00B7272C"/>
    <w:rsid w:val="00B735D7"/>
    <w:rsid w:val="00B73AEA"/>
    <w:rsid w:val="00B74C93"/>
    <w:rsid w:val="00B7648B"/>
    <w:rsid w:val="00B76987"/>
    <w:rsid w:val="00B76DB5"/>
    <w:rsid w:val="00B76EB0"/>
    <w:rsid w:val="00B773E3"/>
    <w:rsid w:val="00B807D3"/>
    <w:rsid w:val="00B81143"/>
    <w:rsid w:val="00B8125A"/>
    <w:rsid w:val="00B81EA7"/>
    <w:rsid w:val="00B81F67"/>
    <w:rsid w:val="00B820AF"/>
    <w:rsid w:val="00B82604"/>
    <w:rsid w:val="00B82C92"/>
    <w:rsid w:val="00B82E60"/>
    <w:rsid w:val="00B831A8"/>
    <w:rsid w:val="00B8349D"/>
    <w:rsid w:val="00B83630"/>
    <w:rsid w:val="00B840CB"/>
    <w:rsid w:val="00B84973"/>
    <w:rsid w:val="00B84DD7"/>
    <w:rsid w:val="00B84E94"/>
    <w:rsid w:val="00B84EBE"/>
    <w:rsid w:val="00B85983"/>
    <w:rsid w:val="00B86540"/>
    <w:rsid w:val="00B8678E"/>
    <w:rsid w:val="00B86AAE"/>
    <w:rsid w:val="00B86BFB"/>
    <w:rsid w:val="00B87F11"/>
    <w:rsid w:val="00B90080"/>
    <w:rsid w:val="00B9011C"/>
    <w:rsid w:val="00B910AF"/>
    <w:rsid w:val="00B91603"/>
    <w:rsid w:val="00B918D3"/>
    <w:rsid w:val="00B91905"/>
    <w:rsid w:val="00B91BB8"/>
    <w:rsid w:val="00B91EE1"/>
    <w:rsid w:val="00B925B6"/>
    <w:rsid w:val="00B92917"/>
    <w:rsid w:val="00B92CB5"/>
    <w:rsid w:val="00B92EC4"/>
    <w:rsid w:val="00B93F9B"/>
    <w:rsid w:val="00B94D58"/>
    <w:rsid w:val="00B968EF"/>
    <w:rsid w:val="00B96BB3"/>
    <w:rsid w:val="00B97074"/>
    <w:rsid w:val="00B9762D"/>
    <w:rsid w:val="00BA140B"/>
    <w:rsid w:val="00BA1884"/>
    <w:rsid w:val="00BA218B"/>
    <w:rsid w:val="00BA2A64"/>
    <w:rsid w:val="00BA2C9A"/>
    <w:rsid w:val="00BA2FF5"/>
    <w:rsid w:val="00BA319C"/>
    <w:rsid w:val="00BA32BB"/>
    <w:rsid w:val="00BA34C0"/>
    <w:rsid w:val="00BA392C"/>
    <w:rsid w:val="00BA39A7"/>
    <w:rsid w:val="00BA4BD2"/>
    <w:rsid w:val="00BA4BDC"/>
    <w:rsid w:val="00BA4BE5"/>
    <w:rsid w:val="00BA4C21"/>
    <w:rsid w:val="00BA4E9E"/>
    <w:rsid w:val="00BA5007"/>
    <w:rsid w:val="00BA5049"/>
    <w:rsid w:val="00BA524E"/>
    <w:rsid w:val="00BA5430"/>
    <w:rsid w:val="00BA585B"/>
    <w:rsid w:val="00BA61DF"/>
    <w:rsid w:val="00BA6781"/>
    <w:rsid w:val="00BA72CF"/>
    <w:rsid w:val="00BA7715"/>
    <w:rsid w:val="00BA7744"/>
    <w:rsid w:val="00BB00EB"/>
    <w:rsid w:val="00BB0BD3"/>
    <w:rsid w:val="00BB18AE"/>
    <w:rsid w:val="00BB1E84"/>
    <w:rsid w:val="00BB2837"/>
    <w:rsid w:val="00BB2B0B"/>
    <w:rsid w:val="00BB3412"/>
    <w:rsid w:val="00BB392D"/>
    <w:rsid w:val="00BB3FFA"/>
    <w:rsid w:val="00BB4A97"/>
    <w:rsid w:val="00BB58B4"/>
    <w:rsid w:val="00BB6344"/>
    <w:rsid w:val="00BB65B1"/>
    <w:rsid w:val="00BB6755"/>
    <w:rsid w:val="00BB6BFC"/>
    <w:rsid w:val="00BB72DA"/>
    <w:rsid w:val="00BB7AF0"/>
    <w:rsid w:val="00BB7B7E"/>
    <w:rsid w:val="00BB7F6A"/>
    <w:rsid w:val="00BC03A0"/>
    <w:rsid w:val="00BC068D"/>
    <w:rsid w:val="00BC0731"/>
    <w:rsid w:val="00BC0B2F"/>
    <w:rsid w:val="00BC0BA5"/>
    <w:rsid w:val="00BC133A"/>
    <w:rsid w:val="00BC1828"/>
    <w:rsid w:val="00BC1885"/>
    <w:rsid w:val="00BC212F"/>
    <w:rsid w:val="00BC23B9"/>
    <w:rsid w:val="00BC2D9B"/>
    <w:rsid w:val="00BC3381"/>
    <w:rsid w:val="00BC3BDF"/>
    <w:rsid w:val="00BC3DA5"/>
    <w:rsid w:val="00BC3FDC"/>
    <w:rsid w:val="00BC42A8"/>
    <w:rsid w:val="00BC4FFA"/>
    <w:rsid w:val="00BC5351"/>
    <w:rsid w:val="00BC543D"/>
    <w:rsid w:val="00BC59AB"/>
    <w:rsid w:val="00BC5E14"/>
    <w:rsid w:val="00BC5F40"/>
    <w:rsid w:val="00BC66EA"/>
    <w:rsid w:val="00BC670E"/>
    <w:rsid w:val="00BC67DC"/>
    <w:rsid w:val="00BC6843"/>
    <w:rsid w:val="00BC6A10"/>
    <w:rsid w:val="00BC6A63"/>
    <w:rsid w:val="00BC6B4E"/>
    <w:rsid w:val="00BC6CB7"/>
    <w:rsid w:val="00BC6F44"/>
    <w:rsid w:val="00BC71C2"/>
    <w:rsid w:val="00BC7823"/>
    <w:rsid w:val="00BC78F4"/>
    <w:rsid w:val="00BC7D7D"/>
    <w:rsid w:val="00BD0392"/>
    <w:rsid w:val="00BD141C"/>
    <w:rsid w:val="00BD1739"/>
    <w:rsid w:val="00BD1C29"/>
    <w:rsid w:val="00BD1C60"/>
    <w:rsid w:val="00BD250D"/>
    <w:rsid w:val="00BD2A41"/>
    <w:rsid w:val="00BD2EFD"/>
    <w:rsid w:val="00BD329E"/>
    <w:rsid w:val="00BD3495"/>
    <w:rsid w:val="00BD3FAC"/>
    <w:rsid w:val="00BD47D8"/>
    <w:rsid w:val="00BD496B"/>
    <w:rsid w:val="00BD4B2F"/>
    <w:rsid w:val="00BD4D5B"/>
    <w:rsid w:val="00BD4FD8"/>
    <w:rsid w:val="00BD6B5E"/>
    <w:rsid w:val="00BD6F1E"/>
    <w:rsid w:val="00BD70FF"/>
    <w:rsid w:val="00BD74C6"/>
    <w:rsid w:val="00BD762D"/>
    <w:rsid w:val="00BD76EE"/>
    <w:rsid w:val="00BD7B0D"/>
    <w:rsid w:val="00BE083F"/>
    <w:rsid w:val="00BE0F60"/>
    <w:rsid w:val="00BE1087"/>
    <w:rsid w:val="00BE1335"/>
    <w:rsid w:val="00BE26F0"/>
    <w:rsid w:val="00BE27D4"/>
    <w:rsid w:val="00BE2EE4"/>
    <w:rsid w:val="00BE403D"/>
    <w:rsid w:val="00BE5094"/>
    <w:rsid w:val="00BE55EF"/>
    <w:rsid w:val="00BE5C54"/>
    <w:rsid w:val="00BE5D49"/>
    <w:rsid w:val="00BE6882"/>
    <w:rsid w:val="00BE68F5"/>
    <w:rsid w:val="00BE6B19"/>
    <w:rsid w:val="00BE6B76"/>
    <w:rsid w:val="00BE7634"/>
    <w:rsid w:val="00BE7827"/>
    <w:rsid w:val="00BE7CDE"/>
    <w:rsid w:val="00BF050C"/>
    <w:rsid w:val="00BF0E47"/>
    <w:rsid w:val="00BF0EEC"/>
    <w:rsid w:val="00BF2123"/>
    <w:rsid w:val="00BF212F"/>
    <w:rsid w:val="00BF2136"/>
    <w:rsid w:val="00BF2986"/>
    <w:rsid w:val="00BF299D"/>
    <w:rsid w:val="00BF2F25"/>
    <w:rsid w:val="00BF392B"/>
    <w:rsid w:val="00BF3D6B"/>
    <w:rsid w:val="00BF435C"/>
    <w:rsid w:val="00BF4374"/>
    <w:rsid w:val="00BF44C5"/>
    <w:rsid w:val="00BF461F"/>
    <w:rsid w:val="00BF4657"/>
    <w:rsid w:val="00BF46E5"/>
    <w:rsid w:val="00BF4E5A"/>
    <w:rsid w:val="00BF53FC"/>
    <w:rsid w:val="00BF58A7"/>
    <w:rsid w:val="00BF5A65"/>
    <w:rsid w:val="00BF5D5E"/>
    <w:rsid w:val="00BF63A6"/>
    <w:rsid w:val="00BF6493"/>
    <w:rsid w:val="00BF65E3"/>
    <w:rsid w:val="00BF6DB6"/>
    <w:rsid w:val="00BF724A"/>
    <w:rsid w:val="00BF75D0"/>
    <w:rsid w:val="00C000BC"/>
    <w:rsid w:val="00C000C8"/>
    <w:rsid w:val="00C00516"/>
    <w:rsid w:val="00C0071E"/>
    <w:rsid w:val="00C00A0D"/>
    <w:rsid w:val="00C00AC2"/>
    <w:rsid w:val="00C00F13"/>
    <w:rsid w:val="00C0119E"/>
    <w:rsid w:val="00C013C4"/>
    <w:rsid w:val="00C017AD"/>
    <w:rsid w:val="00C01B8C"/>
    <w:rsid w:val="00C01C85"/>
    <w:rsid w:val="00C01DF2"/>
    <w:rsid w:val="00C02041"/>
    <w:rsid w:val="00C0216F"/>
    <w:rsid w:val="00C02267"/>
    <w:rsid w:val="00C02490"/>
    <w:rsid w:val="00C02827"/>
    <w:rsid w:val="00C0290A"/>
    <w:rsid w:val="00C02994"/>
    <w:rsid w:val="00C029A3"/>
    <w:rsid w:val="00C02DC7"/>
    <w:rsid w:val="00C03322"/>
    <w:rsid w:val="00C03C7A"/>
    <w:rsid w:val="00C0457A"/>
    <w:rsid w:val="00C045B2"/>
    <w:rsid w:val="00C05421"/>
    <w:rsid w:val="00C06223"/>
    <w:rsid w:val="00C07B24"/>
    <w:rsid w:val="00C10315"/>
    <w:rsid w:val="00C1089B"/>
    <w:rsid w:val="00C10D25"/>
    <w:rsid w:val="00C10D64"/>
    <w:rsid w:val="00C11938"/>
    <w:rsid w:val="00C11D2F"/>
    <w:rsid w:val="00C122A5"/>
    <w:rsid w:val="00C1258B"/>
    <w:rsid w:val="00C125EC"/>
    <w:rsid w:val="00C12832"/>
    <w:rsid w:val="00C12B5B"/>
    <w:rsid w:val="00C1420E"/>
    <w:rsid w:val="00C1513F"/>
    <w:rsid w:val="00C152BB"/>
    <w:rsid w:val="00C15393"/>
    <w:rsid w:val="00C15B12"/>
    <w:rsid w:val="00C15F2B"/>
    <w:rsid w:val="00C167D5"/>
    <w:rsid w:val="00C169C4"/>
    <w:rsid w:val="00C16F65"/>
    <w:rsid w:val="00C1738C"/>
    <w:rsid w:val="00C17596"/>
    <w:rsid w:val="00C175D3"/>
    <w:rsid w:val="00C17962"/>
    <w:rsid w:val="00C17E53"/>
    <w:rsid w:val="00C2011E"/>
    <w:rsid w:val="00C206A6"/>
    <w:rsid w:val="00C21222"/>
    <w:rsid w:val="00C21569"/>
    <w:rsid w:val="00C22463"/>
    <w:rsid w:val="00C226F3"/>
    <w:rsid w:val="00C22B4F"/>
    <w:rsid w:val="00C22BF0"/>
    <w:rsid w:val="00C23578"/>
    <w:rsid w:val="00C23632"/>
    <w:rsid w:val="00C2366E"/>
    <w:rsid w:val="00C2375B"/>
    <w:rsid w:val="00C23CF2"/>
    <w:rsid w:val="00C23DAD"/>
    <w:rsid w:val="00C23E48"/>
    <w:rsid w:val="00C2418D"/>
    <w:rsid w:val="00C2441C"/>
    <w:rsid w:val="00C244E9"/>
    <w:rsid w:val="00C245B7"/>
    <w:rsid w:val="00C24A7B"/>
    <w:rsid w:val="00C24F85"/>
    <w:rsid w:val="00C2530D"/>
    <w:rsid w:val="00C2564F"/>
    <w:rsid w:val="00C2565F"/>
    <w:rsid w:val="00C25C4E"/>
    <w:rsid w:val="00C26174"/>
    <w:rsid w:val="00C26413"/>
    <w:rsid w:val="00C269BA"/>
    <w:rsid w:val="00C26C14"/>
    <w:rsid w:val="00C27232"/>
    <w:rsid w:val="00C272BD"/>
    <w:rsid w:val="00C27665"/>
    <w:rsid w:val="00C278E4"/>
    <w:rsid w:val="00C30207"/>
    <w:rsid w:val="00C304F2"/>
    <w:rsid w:val="00C3066B"/>
    <w:rsid w:val="00C307D7"/>
    <w:rsid w:val="00C30FE5"/>
    <w:rsid w:val="00C3111C"/>
    <w:rsid w:val="00C31531"/>
    <w:rsid w:val="00C33508"/>
    <w:rsid w:val="00C3388A"/>
    <w:rsid w:val="00C341DA"/>
    <w:rsid w:val="00C34976"/>
    <w:rsid w:val="00C35302"/>
    <w:rsid w:val="00C36B4A"/>
    <w:rsid w:val="00C40670"/>
    <w:rsid w:val="00C40FFC"/>
    <w:rsid w:val="00C41D29"/>
    <w:rsid w:val="00C42687"/>
    <w:rsid w:val="00C42773"/>
    <w:rsid w:val="00C438CD"/>
    <w:rsid w:val="00C439CC"/>
    <w:rsid w:val="00C43E28"/>
    <w:rsid w:val="00C451D0"/>
    <w:rsid w:val="00C453FC"/>
    <w:rsid w:val="00C45421"/>
    <w:rsid w:val="00C455E6"/>
    <w:rsid w:val="00C4573D"/>
    <w:rsid w:val="00C45D2C"/>
    <w:rsid w:val="00C4663C"/>
    <w:rsid w:val="00C46A44"/>
    <w:rsid w:val="00C471C8"/>
    <w:rsid w:val="00C4741E"/>
    <w:rsid w:val="00C4790D"/>
    <w:rsid w:val="00C47A21"/>
    <w:rsid w:val="00C505B3"/>
    <w:rsid w:val="00C50AE6"/>
    <w:rsid w:val="00C51375"/>
    <w:rsid w:val="00C516B2"/>
    <w:rsid w:val="00C51865"/>
    <w:rsid w:val="00C51CC6"/>
    <w:rsid w:val="00C51E45"/>
    <w:rsid w:val="00C5202F"/>
    <w:rsid w:val="00C52189"/>
    <w:rsid w:val="00C52877"/>
    <w:rsid w:val="00C53B08"/>
    <w:rsid w:val="00C53D1A"/>
    <w:rsid w:val="00C53E9A"/>
    <w:rsid w:val="00C540AF"/>
    <w:rsid w:val="00C540DA"/>
    <w:rsid w:val="00C541D6"/>
    <w:rsid w:val="00C54433"/>
    <w:rsid w:val="00C54D54"/>
    <w:rsid w:val="00C54ECA"/>
    <w:rsid w:val="00C551DC"/>
    <w:rsid w:val="00C55343"/>
    <w:rsid w:val="00C5555E"/>
    <w:rsid w:val="00C55698"/>
    <w:rsid w:val="00C55BEA"/>
    <w:rsid w:val="00C55DD3"/>
    <w:rsid w:val="00C56264"/>
    <w:rsid w:val="00C56E74"/>
    <w:rsid w:val="00C57366"/>
    <w:rsid w:val="00C576C5"/>
    <w:rsid w:val="00C5771F"/>
    <w:rsid w:val="00C57850"/>
    <w:rsid w:val="00C57B72"/>
    <w:rsid w:val="00C60F99"/>
    <w:rsid w:val="00C60FEF"/>
    <w:rsid w:val="00C613BD"/>
    <w:rsid w:val="00C61E7C"/>
    <w:rsid w:val="00C61F9D"/>
    <w:rsid w:val="00C6244C"/>
    <w:rsid w:val="00C62C34"/>
    <w:rsid w:val="00C6564B"/>
    <w:rsid w:val="00C65BF7"/>
    <w:rsid w:val="00C65F7D"/>
    <w:rsid w:val="00C66108"/>
    <w:rsid w:val="00C665A8"/>
    <w:rsid w:val="00C66CC1"/>
    <w:rsid w:val="00C66CF5"/>
    <w:rsid w:val="00C67BAD"/>
    <w:rsid w:val="00C70036"/>
    <w:rsid w:val="00C70D6B"/>
    <w:rsid w:val="00C70E4F"/>
    <w:rsid w:val="00C70F4D"/>
    <w:rsid w:val="00C70FE3"/>
    <w:rsid w:val="00C71203"/>
    <w:rsid w:val="00C71C77"/>
    <w:rsid w:val="00C71DE6"/>
    <w:rsid w:val="00C72A14"/>
    <w:rsid w:val="00C73313"/>
    <w:rsid w:val="00C73A34"/>
    <w:rsid w:val="00C742F2"/>
    <w:rsid w:val="00C745D0"/>
    <w:rsid w:val="00C7487C"/>
    <w:rsid w:val="00C74B51"/>
    <w:rsid w:val="00C74B67"/>
    <w:rsid w:val="00C75023"/>
    <w:rsid w:val="00C75AE0"/>
    <w:rsid w:val="00C762B0"/>
    <w:rsid w:val="00C7650C"/>
    <w:rsid w:val="00C76783"/>
    <w:rsid w:val="00C768B4"/>
    <w:rsid w:val="00C76CA5"/>
    <w:rsid w:val="00C77D31"/>
    <w:rsid w:val="00C806D8"/>
    <w:rsid w:val="00C80860"/>
    <w:rsid w:val="00C80A29"/>
    <w:rsid w:val="00C80C5C"/>
    <w:rsid w:val="00C80EB4"/>
    <w:rsid w:val="00C81F69"/>
    <w:rsid w:val="00C833E9"/>
    <w:rsid w:val="00C837F6"/>
    <w:rsid w:val="00C83D8B"/>
    <w:rsid w:val="00C8437D"/>
    <w:rsid w:val="00C84465"/>
    <w:rsid w:val="00C849C1"/>
    <w:rsid w:val="00C84A98"/>
    <w:rsid w:val="00C8504D"/>
    <w:rsid w:val="00C8526D"/>
    <w:rsid w:val="00C85322"/>
    <w:rsid w:val="00C853AD"/>
    <w:rsid w:val="00C8546D"/>
    <w:rsid w:val="00C858DA"/>
    <w:rsid w:val="00C87399"/>
    <w:rsid w:val="00C875FA"/>
    <w:rsid w:val="00C877E2"/>
    <w:rsid w:val="00C877F4"/>
    <w:rsid w:val="00C87B9F"/>
    <w:rsid w:val="00C900AE"/>
    <w:rsid w:val="00C901DA"/>
    <w:rsid w:val="00C9025A"/>
    <w:rsid w:val="00C902CA"/>
    <w:rsid w:val="00C90CD5"/>
    <w:rsid w:val="00C912DB"/>
    <w:rsid w:val="00C91993"/>
    <w:rsid w:val="00C91AE4"/>
    <w:rsid w:val="00C922CF"/>
    <w:rsid w:val="00C923C6"/>
    <w:rsid w:val="00C92D36"/>
    <w:rsid w:val="00C93C67"/>
    <w:rsid w:val="00C94274"/>
    <w:rsid w:val="00C95468"/>
    <w:rsid w:val="00C95F98"/>
    <w:rsid w:val="00C9610E"/>
    <w:rsid w:val="00C9687F"/>
    <w:rsid w:val="00C96B86"/>
    <w:rsid w:val="00C96F4C"/>
    <w:rsid w:val="00C9743E"/>
    <w:rsid w:val="00C97606"/>
    <w:rsid w:val="00C97D36"/>
    <w:rsid w:val="00C97EC5"/>
    <w:rsid w:val="00CA0314"/>
    <w:rsid w:val="00CA0FF0"/>
    <w:rsid w:val="00CA1007"/>
    <w:rsid w:val="00CA1909"/>
    <w:rsid w:val="00CA237D"/>
    <w:rsid w:val="00CA25F5"/>
    <w:rsid w:val="00CA2732"/>
    <w:rsid w:val="00CA2772"/>
    <w:rsid w:val="00CA30F9"/>
    <w:rsid w:val="00CA3DA0"/>
    <w:rsid w:val="00CA454D"/>
    <w:rsid w:val="00CA46F2"/>
    <w:rsid w:val="00CA558A"/>
    <w:rsid w:val="00CA61FE"/>
    <w:rsid w:val="00CA632E"/>
    <w:rsid w:val="00CA6542"/>
    <w:rsid w:val="00CA69FA"/>
    <w:rsid w:val="00CA714F"/>
    <w:rsid w:val="00CA79E0"/>
    <w:rsid w:val="00CB008B"/>
    <w:rsid w:val="00CB0A2A"/>
    <w:rsid w:val="00CB0AF9"/>
    <w:rsid w:val="00CB0D6A"/>
    <w:rsid w:val="00CB108B"/>
    <w:rsid w:val="00CB1794"/>
    <w:rsid w:val="00CB1BE6"/>
    <w:rsid w:val="00CB2034"/>
    <w:rsid w:val="00CB2251"/>
    <w:rsid w:val="00CB241E"/>
    <w:rsid w:val="00CB25BB"/>
    <w:rsid w:val="00CB2A15"/>
    <w:rsid w:val="00CB2B06"/>
    <w:rsid w:val="00CB2B38"/>
    <w:rsid w:val="00CB2F2E"/>
    <w:rsid w:val="00CB307B"/>
    <w:rsid w:val="00CB3B6C"/>
    <w:rsid w:val="00CB474E"/>
    <w:rsid w:val="00CB4D56"/>
    <w:rsid w:val="00CB6071"/>
    <w:rsid w:val="00CB6479"/>
    <w:rsid w:val="00CB6707"/>
    <w:rsid w:val="00CB674E"/>
    <w:rsid w:val="00CB6FB8"/>
    <w:rsid w:val="00CB70FB"/>
    <w:rsid w:val="00CB7136"/>
    <w:rsid w:val="00CB713C"/>
    <w:rsid w:val="00CB77F6"/>
    <w:rsid w:val="00CB7BFA"/>
    <w:rsid w:val="00CB7C2B"/>
    <w:rsid w:val="00CBE715"/>
    <w:rsid w:val="00CC0928"/>
    <w:rsid w:val="00CC0EAF"/>
    <w:rsid w:val="00CC1275"/>
    <w:rsid w:val="00CC1578"/>
    <w:rsid w:val="00CC1705"/>
    <w:rsid w:val="00CC176D"/>
    <w:rsid w:val="00CC1D64"/>
    <w:rsid w:val="00CC2B46"/>
    <w:rsid w:val="00CC2C65"/>
    <w:rsid w:val="00CC2E4F"/>
    <w:rsid w:val="00CC4010"/>
    <w:rsid w:val="00CC4972"/>
    <w:rsid w:val="00CC4E15"/>
    <w:rsid w:val="00CC5012"/>
    <w:rsid w:val="00CC5237"/>
    <w:rsid w:val="00CC53A3"/>
    <w:rsid w:val="00CC5E69"/>
    <w:rsid w:val="00CC7CEF"/>
    <w:rsid w:val="00CD09F7"/>
    <w:rsid w:val="00CD192D"/>
    <w:rsid w:val="00CD1FFB"/>
    <w:rsid w:val="00CD2771"/>
    <w:rsid w:val="00CD2B3B"/>
    <w:rsid w:val="00CD30F9"/>
    <w:rsid w:val="00CD32AA"/>
    <w:rsid w:val="00CD33DB"/>
    <w:rsid w:val="00CD34CE"/>
    <w:rsid w:val="00CD35DB"/>
    <w:rsid w:val="00CD388B"/>
    <w:rsid w:val="00CD42C8"/>
    <w:rsid w:val="00CD434F"/>
    <w:rsid w:val="00CD43DC"/>
    <w:rsid w:val="00CD455A"/>
    <w:rsid w:val="00CD500B"/>
    <w:rsid w:val="00CD51A2"/>
    <w:rsid w:val="00CD536A"/>
    <w:rsid w:val="00CD5706"/>
    <w:rsid w:val="00CD57AE"/>
    <w:rsid w:val="00CD5C68"/>
    <w:rsid w:val="00CD5C88"/>
    <w:rsid w:val="00CD5DE3"/>
    <w:rsid w:val="00CD6171"/>
    <w:rsid w:val="00CD6EAF"/>
    <w:rsid w:val="00CD7781"/>
    <w:rsid w:val="00CD7908"/>
    <w:rsid w:val="00CD7DD6"/>
    <w:rsid w:val="00CE01FD"/>
    <w:rsid w:val="00CE03EA"/>
    <w:rsid w:val="00CE0577"/>
    <w:rsid w:val="00CE148F"/>
    <w:rsid w:val="00CE15C1"/>
    <w:rsid w:val="00CE1F80"/>
    <w:rsid w:val="00CE1FBC"/>
    <w:rsid w:val="00CE2012"/>
    <w:rsid w:val="00CE254C"/>
    <w:rsid w:val="00CE262E"/>
    <w:rsid w:val="00CE2CD2"/>
    <w:rsid w:val="00CE35CE"/>
    <w:rsid w:val="00CE3810"/>
    <w:rsid w:val="00CE3AAA"/>
    <w:rsid w:val="00CE3AC2"/>
    <w:rsid w:val="00CE4B17"/>
    <w:rsid w:val="00CE4DB3"/>
    <w:rsid w:val="00CE55A3"/>
    <w:rsid w:val="00CE5700"/>
    <w:rsid w:val="00CE5F8C"/>
    <w:rsid w:val="00CE61A9"/>
    <w:rsid w:val="00CE639E"/>
    <w:rsid w:val="00CE6FE5"/>
    <w:rsid w:val="00CE7AD3"/>
    <w:rsid w:val="00CE7C96"/>
    <w:rsid w:val="00CE7CCA"/>
    <w:rsid w:val="00CE7DE5"/>
    <w:rsid w:val="00CF0742"/>
    <w:rsid w:val="00CF0746"/>
    <w:rsid w:val="00CF0BEF"/>
    <w:rsid w:val="00CF18DE"/>
    <w:rsid w:val="00CF1F39"/>
    <w:rsid w:val="00CF217A"/>
    <w:rsid w:val="00CF28A6"/>
    <w:rsid w:val="00CF3036"/>
    <w:rsid w:val="00CF37FF"/>
    <w:rsid w:val="00CF394E"/>
    <w:rsid w:val="00CF3B32"/>
    <w:rsid w:val="00CF3B38"/>
    <w:rsid w:val="00CF3B66"/>
    <w:rsid w:val="00CF4181"/>
    <w:rsid w:val="00CF41EE"/>
    <w:rsid w:val="00CF46ED"/>
    <w:rsid w:val="00CF5242"/>
    <w:rsid w:val="00CF5290"/>
    <w:rsid w:val="00CF6780"/>
    <w:rsid w:val="00CF67C2"/>
    <w:rsid w:val="00CF77BB"/>
    <w:rsid w:val="00CF79E4"/>
    <w:rsid w:val="00CF7B23"/>
    <w:rsid w:val="00D0039A"/>
    <w:rsid w:val="00D0060B"/>
    <w:rsid w:val="00D01245"/>
    <w:rsid w:val="00D0126D"/>
    <w:rsid w:val="00D013BB"/>
    <w:rsid w:val="00D01890"/>
    <w:rsid w:val="00D01B26"/>
    <w:rsid w:val="00D0219B"/>
    <w:rsid w:val="00D02245"/>
    <w:rsid w:val="00D02417"/>
    <w:rsid w:val="00D025C9"/>
    <w:rsid w:val="00D028ED"/>
    <w:rsid w:val="00D02904"/>
    <w:rsid w:val="00D02989"/>
    <w:rsid w:val="00D03638"/>
    <w:rsid w:val="00D049DD"/>
    <w:rsid w:val="00D04B32"/>
    <w:rsid w:val="00D04B9F"/>
    <w:rsid w:val="00D04CF8"/>
    <w:rsid w:val="00D05341"/>
    <w:rsid w:val="00D06ACE"/>
    <w:rsid w:val="00D0775E"/>
    <w:rsid w:val="00D07980"/>
    <w:rsid w:val="00D07CB4"/>
    <w:rsid w:val="00D100C4"/>
    <w:rsid w:val="00D105F9"/>
    <w:rsid w:val="00D110F7"/>
    <w:rsid w:val="00D11E8D"/>
    <w:rsid w:val="00D122FF"/>
    <w:rsid w:val="00D12EA1"/>
    <w:rsid w:val="00D13252"/>
    <w:rsid w:val="00D13341"/>
    <w:rsid w:val="00D13651"/>
    <w:rsid w:val="00D13677"/>
    <w:rsid w:val="00D146B7"/>
    <w:rsid w:val="00D14C4D"/>
    <w:rsid w:val="00D14CE7"/>
    <w:rsid w:val="00D15D9C"/>
    <w:rsid w:val="00D16EAE"/>
    <w:rsid w:val="00D17331"/>
    <w:rsid w:val="00D173C9"/>
    <w:rsid w:val="00D17E22"/>
    <w:rsid w:val="00D2045C"/>
    <w:rsid w:val="00D20B08"/>
    <w:rsid w:val="00D20BCE"/>
    <w:rsid w:val="00D216C9"/>
    <w:rsid w:val="00D21A4F"/>
    <w:rsid w:val="00D21A76"/>
    <w:rsid w:val="00D228B7"/>
    <w:rsid w:val="00D22CAA"/>
    <w:rsid w:val="00D22D2B"/>
    <w:rsid w:val="00D2305A"/>
    <w:rsid w:val="00D24029"/>
    <w:rsid w:val="00D24057"/>
    <w:rsid w:val="00D24142"/>
    <w:rsid w:val="00D24258"/>
    <w:rsid w:val="00D24A9B"/>
    <w:rsid w:val="00D24B27"/>
    <w:rsid w:val="00D24E8D"/>
    <w:rsid w:val="00D250DC"/>
    <w:rsid w:val="00D2533A"/>
    <w:rsid w:val="00D25D3F"/>
    <w:rsid w:val="00D2615E"/>
    <w:rsid w:val="00D26E38"/>
    <w:rsid w:val="00D270B4"/>
    <w:rsid w:val="00D270C6"/>
    <w:rsid w:val="00D27252"/>
    <w:rsid w:val="00D27654"/>
    <w:rsid w:val="00D3031E"/>
    <w:rsid w:val="00D30D87"/>
    <w:rsid w:val="00D30E15"/>
    <w:rsid w:val="00D30FB1"/>
    <w:rsid w:val="00D30FC4"/>
    <w:rsid w:val="00D31396"/>
    <w:rsid w:val="00D313C4"/>
    <w:rsid w:val="00D3232D"/>
    <w:rsid w:val="00D32B81"/>
    <w:rsid w:val="00D32F06"/>
    <w:rsid w:val="00D3311D"/>
    <w:rsid w:val="00D3325E"/>
    <w:rsid w:val="00D3336F"/>
    <w:rsid w:val="00D33830"/>
    <w:rsid w:val="00D33A56"/>
    <w:rsid w:val="00D33D79"/>
    <w:rsid w:val="00D33EFD"/>
    <w:rsid w:val="00D342CB"/>
    <w:rsid w:val="00D34817"/>
    <w:rsid w:val="00D34A03"/>
    <w:rsid w:val="00D36B9D"/>
    <w:rsid w:val="00D37253"/>
    <w:rsid w:val="00D403BD"/>
    <w:rsid w:val="00D4179E"/>
    <w:rsid w:val="00D41E8C"/>
    <w:rsid w:val="00D42110"/>
    <w:rsid w:val="00D429B4"/>
    <w:rsid w:val="00D42EB5"/>
    <w:rsid w:val="00D4325E"/>
    <w:rsid w:val="00D434BD"/>
    <w:rsid w:val="00D43EC0"/>
    <w:rsid w:val="00D43FA0"/>
    <w:rsid w:val="00D444ED"/>
    <w:rsid w:val="00D4459C"/>
    <w:rsid w:val="00D44FB0"/>
    <w:rsid w:val="00D45174"/>
    <w:rsid w:val="00D45E99"/>
    <w:rsid w:val="00D46E12"/>
    <w:rsid w:val="00D4776E"/>
    <w:rsid w:val="00D47E85"/>
    <w:rsid w:val="00D50197"/>
    <w:rsid w:val="00D501F0"/>
    <w:rsid w:val="00D5025E"/>
    <w:rsid w:val="00D51094"/>
    <w:rsid w:val="00D51271"/>
    <w:rsid w:val="00D51547"/>
    <w:rsid w:val="00D515F1"/>
    <w:rsid w:val="00D51855"/>
    <w:rsid w:val="00D5198C"/>
    <w:rsid w:val="00D51F3C"/>
    <w:rsid w:val="00D5210F"/>
    <w:rsid w:val="00D52811"/>
    <w:rsid w:val="00D528AC"/>
    <w:rsid w:val="00D52BBB"/>
    <w:rsid w:val="00D52C0D"/>
    <w:rsid w:val="00D5330D"/>
    <w:rsid w:val="00D54208"/>
    <w:rsid w:val="00D54FCE"/>
    <w:rsid w:val="00D55235"/>
    <w:rsid w:val="00D5534C"/>
    <w:rsid w:val="00D559DA"/>
    <w:rsid w:val="00D55A4B"/>
    <w:rsid w:val="00D55E65"/>
    <w:rsid w:val="00D568A9"/>
    <w:rsid w:val="00D57118"/>
    <w:rsid w:val="00D575F7"/>
    <w:rsid w:val="00D57641"/>
    <w:rsid w:val="00D57DAE"/>
    <w:rsid w:val="00D60554"/>
    <w:rsid w:val="00D616D1"/>
    <w:rsid w:val="00D61ABD"/>
    <w:rsid w:val="00D61BF1"/>
    <w:rsid w:val="00D61E27"/>
    <w:rsid w:val="00D61EC9"/>
    <w:rsid w:val="00D623A6"/>
    <w:rsid w:val="00D62C37"/>
    <w:rsid w:val="00D62CB6"/>
    <w:rsid w:val="00D62D53"/>
    <w:rsid w:val="00D638C5"/>
    <w:rsid w:val="00D63BAA"/>
    <w:rsid w:val="00D63CCA"/>
    <w:rsid w:val="00D64021"/>
    <w:rsid w:val="00D64757"/>
    <w:rsid w:val="00D647C1"/>
    <w:rsid w:val="00D6492F"/>
    <w:rsid w:val="00D6496F"/>
    <w:rsid w:val="00D64BA9"/>
    <w:rsid w:val="00D64EC3"/>
    <w:rsid w:val="00D65073"/>
    <w:rsid w:val="00D6565D"/>
    <w:rsid w:val="00D659C9"/>
    <w:rsid w:val="00D660A7"/>
    <w:rsid w:val="00D66A03"/>
    <w:rsid w:val="00D67220"/>
    <w:rsid w:val="00D673AC"/>
    <w:rsid w:val="00D67A71"/>
    <w:rsid w:val="00D67F93"/>
    <w:rsid w:val="00D7023B"/>
    <w:rsid w:val="00D703A5"/>
    <w:rsid w:val="00D70B2D"/>
    <w:rsid w:val="00D713D1"/>
    <w:rsid w:val="00D71B31"/>
    <w:rsid w:val="00D72189"/>
    <w:rsid w:val="00D728C9"/>
    <w:rsid w:val="00D728F7"/>
    <w:rsid w:val="00D729FC"/>
    <w:rsid w:val="00D72CB8"/>
    <w:rsid w:val="00D72FE8"/>
    <w:rsid w:val="00D73368"/>
    <w:rsid w:val="00D7350D"/>
    <w:rsid w:val="00D737B3"/>
    <w:rsid w:val="00D74233"/>
    <w:rsid w:val="00D74C62"/>
    <w:rsid w:val="00D754CC"/>
    <w:rsid w:val="00D757B4"/>
    <w:rsid w:val="00D75850"/>
    <w:rsid w:val="00D7659A"/>
    <w:rsid w:val="00D76E58"/>
    <w:rsid w:val="00D76FB6"/>
    <w:rsid w:val="00D77897"/>
    <w:rsid w:val="00D778C8"/>
    <w:rsid w:val="00D8071E"/>
    <w:rsid w:val="00D80D33"/>
    <w:rsid w:val="00D80E76"/>
    <w:rsid w:val="00D812F8"/>
    <w:rsid w:val="00D81642"/>
    <w:rsid w:val="00D817A7"/>
    <w:rsid w:val="00D82065"/>
    <w:rsid w:val="00D823DE"/>
    <w:rsid w:val="00D8313F"/>
    <w:rsid w:val="00D83168"/>
    <w:rsid w:val="00D83BAD"/>
    <w:rsid w:val="00D84027"/>
    <w:rsid w:val="00D8451C"/>
    <w:rsid w:val="00D856C9"/>
    <w:rsid w:val="00D860FF"/>
    <w:rsid w:val="00D861C8"/>
    <w:rsid w:val="00D863C5"/>
    <w:rsid w:val="00D86975"/>
    <w:rsid w:val="00D86980"/>
    <w:rsid w:val="00D86A06"/>
    <w:rsid w:val="00D86C2D"/>
    <w:rsid w:val="00D86CE0"/>
    <w:rsid w:val="00D86E8D"/>
    <w:rsid w:val="00D86FD3"/>
    <w:rsid w:val="00D906EC"/>
    <w:rsid w:val="00D90AD3"/>
    <w:rsid w:val="00D90BDD"/>
    <w:rsid w:val="00D90ECF"/>
    <w:rsid w:val="00D9168E"/>
    <w:rsid w:val="00D916BE"/>
    <w:rsid w:val="00D9175A"/>
    <w:rsid w:val="00D91B0B"/>
    <w:rsid w:val="00D9373A"/>
    <w:rsid w:val="00D93A89"/>
    <w:rsid w:val="00D93B70"/>
    <w:rsid w:val="00D94257"/>
    <w:rsid w:val="00D94562"/>
    <w:rsid w:val="00D9485B"/>
    <w:rsid w:val="00D949F2"/>
    <w:rsid w:val="00D94B94"/>
    <w:rsid w:val="00D94C58"/>
    <w:rsid w:val="00D94EC1"/>
    <w:rsid w:val="00D959C7"/>
    <w:rsid w:val="00D95A66"/>
    <w:rsid w:val="00D95B49"/>
    <w:rsid w:val="00D95C07"/>
    <w:rsid w:val="00D96218"/>
    <w:rsid w:val="00D96413"/>
    <w:rsid w:val="00D9666A"/>
    <w:rsid w:val="00D967EC"/>
    <w:rsid w:val="00D9688A"/>
    <w:rsid w:val="00D96C70"/>
    <w:rsid w:val="00D97C72"/>
    <w:rsid w:val="00DA054B"/>
    <w:rsid w:val="00DA1246"/>
    <w:rsid w:val="00DA1932"/>
    <w:rsid w:val="00DA2859"/>
    <w:rsid w:val="00DA2EAC"/>
    <w:rsid w:val="00DA3362"/>
    <w:rsid w:val="00DA3804"/>
    <w:rsid w:val="00DA4005"/>
    <w:rsid w:val="00DA49F3"/>
    <w:rsid w:val="00DA5FC1"/>
    <w:rsid w:val="00DA5FFD"/>
    <w:rsid w:val="00DA6416"/>
    <w:rsid w:val="00DA6BFA"/>
    <w:rsid w:val="00DA6C3E"/>
    <w:rsid w:val="00DA6D30"/>
    <w:rsid w:val="00DA731A"/>
    <w:rsid w:val="00DA7601"/>
    <w:rsid w:val="00DA7791"/>
    <w:rsid w:val="00DA7A9E"/>
    <w:rsid w:val="00DB03D4"/>
    <w:rsid w:val="00DB04F6"/>
    <w:rsid w:val="00DB0576"/>
    <w:rsid w:val="00DB0DF5"/>
    <w:rsid w:val="00DB101B"/>
    <w:rsid w:val="00DB12B2"/>
    <w:rsid w:val="00DB1435"/>
    <w:rsid w:val="00DB1584"/>
    <w:rsid w:val="00DB1791"/>
    <w:rsid w:val="00DB2048"/>
    <w:rsid w:val="00DB2134"/>
    <w:rsid w:val="00DB2C88"/>
    <w:rsid w:val="00DB2DDD"/>
    <w:rsid w:val="00DB38A6"/>
    <w:rsid w:val="00DB3C70"/>
    <w:rsid w:val="00DB3D78"/>
    <w:rsid w:val="00DB42FF"/>
    <w:rsid w:val="00DB58F7"/>
    <w:rsid w:val="00DB5BA8"/>
    <w:rsid w:val="00DB6176"/>
    <w:rsid w:val="00DB6640"/>
    <w:rsid w:val="00DB6E5B"/>
    <w:rsid w:val="00DB72FD"/>
    <w:rsid w:val="00DB7891"/>
    <w:rsid w:val="00DC003E"/>
    <w:rsid w:val="00DC07A9"/>
    <w:rsid w:val="00DC0964"/>
    <w:rsid w:val="00DC0FDE"/>
    <w:rsid w:val="00DC122A"/>
    <w:rsid w:val="00DC15FB"/>
    <w:rsid w:val="00DC16D8"/>
    <w:rsid w:val="00DC16EB"/>
    <w:rsid w:val="00DC17D7"/>
    <w:rsid w:val="00DC23C0"/>
    <w:rsid w:val="00DC318C"/>
    <w:rsid w:val="00DC3415"/>
    <w:rsid w:val="00DC4A10"/>
    <w:rsid w:val="00DC4AEA"/>
    <w:rsid w:val="00DC4D71"/>
    <w:rsid w:val="00DC4FD2"/>
    <w:rsid w:val="00DC5359"/>
    <w:rsid w:val="00DC5B1D"/>
    <w:rsid w:val="00DC5E03"/>
    <w:rsid w:val="00DC6347"/>
    <w:rsid w:val="00DC640C"/>
    <w:rsid w:val="00DC6940"/>
    <w:rsid w:val="00DC6B6E"/>
    <w:rsid w:val="00DC7B54"/>
    <w:rsid w:val="00DC7B82"/>
    <w:rsid w:val="00DC7DEA"/>
    <w:rsid w:val="00DC7F9A"/>
    <w:rsid w:val="00DC7FE7"/>
    <w:rsid w:val="00DD04CE"/>
    <w:rsid w:val="00DD0AE7"/>
    <w:rsid w:val="00DD11F5"/>
    <w:rsid w:val="00DD1604"/>
    <w:rsid w:val="00DD2136"/>
    <w:rsid w:val="00DD221D"/>
    <w:rsid w:val="00DD2587"/>
    <w:rsid w:val="00DD2858"/>
    <w:rsid w:val="00DD34F1"/>
    <w:rsid w:val="00DD369A"/>
    <w:rsid w:val="00DD3E1B"/>
    <w:rsid w:val="00DD409F"/>
    <w:rsid w:val="00DD4338"/>
    <w:rsid w:val="00DD4C51"/>
    <w:rsid w:val="00DD5C17"/>
    <w:rsid w:val="00DD5D73"/>
    <w:rsid w:val="00DD5EC8"/>
    <w:rsid w:val="00DD6769"/>
    <w:rsid w:val="00DD6FE5"/>
    <w:rsid w:val="00DD7171"/>
    <w:rsid w:val="00DD7981"/>
    <w:rsid w:val="00DD7D6F"/>
    <w:rsid w:val="00DE025F"/>
    <w:rsid w:val="00DE0BF2"/>
    <w:rsid w:val="00DE11E3"/>
    <w:rsid w:val="00DE1A53"/>
    <w:rsid w:val="00DE20B4"/>
    <w:rsid w:val="00DE20BD"/>
    <w:rsid w:val="00DE25AA"/>
    <w:rsid w:val="00DE2AB6"/>
    <w:rsid w:val="00DE2BCA"/>
    <w:rsid w:val="00DE368A"/>
    <w:rsid w:val="00DE3EF4"/>
    <w:rsid w:val="00DE4053"/>
    <w:rsid w:val="00DE533E"/>
    <w:rsid w:val="00DE5510"/>
    <w:rsid w:val="00DE649B"/>
    <w:rsid w:val="00DE655E"/>
    <w:rsid w:val="00DE6B7F"/>
    <w:rsid w:val="00DE6E22"/>
    <w:rsid w:val="00DE7E3D"/>
    <w:rsid w:val="00DF0622"/>
    <w:rsid w:val="00DF1B36"/>
    <w:rsid w:val="00DF1D76"/>
    <w:rsid w:val="00DF27E9"/>
    <w:rsid w:val="00DF2DDD"/>
    <w:rsid w:val="00DF36CB"/>
    <w:rsid w:val="00DF48ED"/>
    <w:rsid w:val="00DF4CB3"/>
    <w:rsid w:val="00DF5205"/>
    <w:rsid w:val="00DF52E7"/>
    <w:rsid w:val="00DF55BB"/>
    <w:rsid w:val="00DF6109"/>
    <w:rsid w:val="00DF680E"/>
    <w:rsid w:val="00DF6846"/>
    <w:rsid w:val="00DF68B4"/>
    <w:rsid w:val="00DF6DAE"/>
    <w:rsid w:val="00DF7238"/>
    <w:rsid w:val="00DF7E9C"/>
    <w:rsid w:val="00E003DF"/>
    <w:rsid w:val="00E00CBD"/>
    <w:rsid w:val="00E00E10"/>
    <w:rsid w:val="00E0146D"/>
    <w:rsid w:val="00E0156D"/>
    <w:rsid w:val="00E01871"/>
    <w:rsid w:val="00E01B96"/>
    <w:rsid w:val="00E01C37"/>
    <w:rsid w:val="00E01FBA"/>
    <w:rsid w:val="00E026DB"/>
    <w:rsid w:val="00E02E6C"/>
    <w:rsid w:val="00E0328B"/>
    <w:rsid w:val="00E04457"/>
    <w:rsid w:val="00E04D4F"/>
    <w:rsid w:val="00E0571F"/>
    <w:rsid w:val="00E06366"/>
    <w:rsid w:val="00E073AF"/>
    <w:rsid w:val="00E07A5B"/>
    <w:rsid w:val="00E07A9B"/>
    <w:rsid w:val="00E07FA6"/>
    <w:rsid w:val="00E10590"/>
    <w:rsid w:val="00E10636"/>
    <w:rsid w:val="00E10D2C"/>
    <w:rsid w:val="00E1181C"/>
    <w:rsid w:val="00E119EB"/>
    <w:rsid w:val="00E124D0"/>
    <w:rsid w:val="00E126D0"/>
    <w:rsid w:val="00E12E96"/>
    <w:rsid w:val="00E13AC1"/>
    <w:rsid w:val="00E14372"/>
    <w:rsid w:val="00E14C6B"/>
    <w:rsid w:val="00E150EC"/>
    <w:rsid w:val="00E15BD2"/>
    <w:rsid w:val="00E1619A"/>
    <w:rsid w:val="00E16B6F"/>
    <w:rsid w:val="00E16C4D"/>
    <w:rsid w:val="00E16F99"/>
    <w:rsid w:val="00E201A8"/>
    <w:rsid w:val="00E205E7"/>
    <w:rsid w:val="00E20F2C"/>
    <w:rsid w:val="00E21639"/>
    <w:rsid w:val="00E22C19"/>
    <w:rsid w:val="00E22F88"/>
    <w:rsid w:val="00E23385"/>
    <w:rsid w:val="00E2348E"/>
    <w:rsid w:val="00E240A9"/>
    <w:rsid w:val="00E240B0"/>
    <w:rsid w:val="00E25819"/>
    <w:rsid w:val="00E25C36"/>
    <w:rsid w:val="00E2709C"/>
    <w:rsid w:val="00E27421"/>
    <w:rsid w:val="00E2751B"/>
    <w:rsid w:val="00E30298"/>
    <w:rsid w:val="00E3070E"/>
    <w:rsid w:val="00E3077C"/>
    <w:rsid w:val="00E307FD"/>
    <w:rsid w:val="00E309FC"/>
    <w:rsid w:val="00E30F6E"/>
    <w:rsid w:val="00E31407"/>
    <w:rsid w:val="00E321F1"/>
    <w:rsid w:val="00E32336"/>
    <w:rsid w:val="00E3239C"/>
    <w:rsid w:val="00E32782"/>
    <w:rsid w:val="00E327D6"/>
    <w:rsid w:val="00E33253"/>
    <w:rsid w:val="00E337E7"/>
    <w:rsid w:val="00E342DB"/>
    <w:rsid w:val="00E344BF"/>
    <w:rsid w:val="00E34A52"/>
    <w:rsid w:val="00E35977"/>
    <w:rsid w:val="00E36B45"/>
    <w:rsid w:val="00E36C5C"/>
    <w:rsid w:val="00E36DE5"/>
    <w:rsid w:val="00E3765C"/>
    <w:rsid w:val="00E40323"/>
    <w:rsid w:val="00E4049A"/>
    <w:rsid w:val="00E40859"/>
    <w:rsid w:val="00E408AA"/>
    <w:rsid w:val="00E41937"/>
    <w:rsid w:val="00E41BEF"/>
    <w:rsid w:val="00E4213C"/>
    <w:rsid w:val="00E423B5"/>
    <w:rsid w:val="00E429C3"/>
    <w:rsid w:val="00E42E13"/>
    <w:rsid w:val="00E438F4"/>
    <w:rsid w:val="00E43AD5"/>
    <w:rsid w:val="00E43F30"/>
    <w:rsid w:val="00E449FD"/>
    <w:rsid w:val="00E44AF3"/>
    <w:rsid w:val="00E45403"/>
    <w:rsid w:val="00E458B9"/>
    <w:rsid w:val="00E45F11"/>
    <w:rsid w:val="00E46929"/>
    <w:rsid w:val="00E46ABD"/>
    <w:rsid w:val="00E4705F"/>
    <w:rsid w:val="00E47124"/>
    <w:rsid w:val="00E4793E"/>
    <w:rsid w:val="00E47B3D"/>
    <w:rsid w:val="00E500BA"/>
    <w:rsid w:val="00E5040A"/>
    <w:rsid w:val="00E513AF"/>
    <w:rsid w:val="00E51725"/>
    <w:rsid w:val="00E51D16"/>
    <w:rsid w:val="00E52131"/>
    <w:rsid w:val="00E526AA"/>
    <w:rsid w:val="00E541F7"/>
    <w:rsid w:val="00E545AB"/>
    <w:rsid w:val="00E545E7"/>
    <w:rsid w:val="00E54BB5"/>
    <w:rsid w:val="00E558F4"/>
    <w:rsid w:val="00E55B2C"/>
    <w:rsid w:val="00E56073"/>
    <w:rsid w:val="00E5661E"/>
    <w:rsid w:val="00E567BA"/>
    <w:rsid w:val="00E5706B"/>
    <w:rsid w:val="00E57BF7"/>
    <w:rsid w:val="00E60730"/>
    <w:rsid w:val="00E60B99"/>
    <w:rsid w:val="00E60F00"/>
    <w:rsid w:val="00E618CC"/>
    <w:rsid w:val="00E61A07"/>
    <w:rsid w:val="00E621C4"/>
    <w:rsid w:val="00E62F4E"/>
    <w:rsid w:val="00E62F71"/>
    <w:rsid w:val="00E6301D"/>
    <w:rsid w:val="00E6319C"/>
    <w:rsid w:val="00E631ED"/>
    <w:rsid w:val="00E63AB5"/>
    <w:rsid w:val="00E64084"/>
    <w:rsid w:val="00E644C6"/>
    <w:rsid w:val="00E64DAD"/>
    <w:rsid w:val="00E64E55"/>
    <w:rsid w:val="00E651A1"/>
    <w:rsid w:val="00E65852"/>
    <w:rsid w:val="00E65A7D"/>
    <w:rsid w:val="00E65AE4"/>
    <w:rsid w:val="00E663D2"/>
    <w:rsid w:val="00E665AE"/>
    <w:rsid w:val="00E66A09"/>
    <w:rsid w:val="00E66E04"/>
    <w:rsid w:val="00E670EF"/>
    <w:rsid w:val="00E672A7"/>
    <w:rsid w:val="00E677B2"/>
    <w:rsid w:val="00E677FC"/>
    <w:rsid w:val="00E67A43"/>
    <w:rsid w:val="00E67EB7"/>
    <w:rsid w:val="00E7025C"/>
    <w:rsid w:val="00E7039B"/>
    <w:rsid w:val="00E703DD"/>
    <w:rsid w:val="00E70F40"/>
    <w:rsid w:val="00E71C00"/>
    <w:rsid w:val="00E71F0B"/>
    <w:rsid w:val="00E723F0"/>
    <w:rsid w:val="00E725F9"/>
    <w:rsid w:val="00E72798"/>
    <w:rsid w:val="00E72BF6"/>
    <w:rsid w:val="00E72C74"/>
    <w:rsid w:val="00E73838"/>
    <w:rsid w:val="00E73FB3"/>
    <w:rsid w:val="00E74E59"/>
    <w:rsid w:val="00E74EC0"/>
    <w:rsid w:val="00E74F3F"/>
    <w:rsid w:val="00E7517B"/>
    <w:rsid w:val="00E75523"/>
    <w:rsid w:val="00E7684F"/>
    <w:rsid w:val="00E76B8F"/>
    <w:rsid w:val="00E76CCA"/>
    <w:rsid w:val="00E76F42"/>
    <w:rsid w:val="00E7705E"/>
    <w:rsid w:val="00E770B0"/>
    <w:rsid w:val="00E775F2"/>
    <w:rsid w:val="00E77A61"/>
    <w:rsid w:val="00E77B9B"/>
    <w:rsid w:val="00E80AD5"/>
    <w:rsid w:val="00E81134"/>
    <w:rsid w:val="00E81172"/>
    <w:rsid w:val="00E81A60"/>
    <w:rsid w:val="00E81D22"/>
    <w:rsid w:val="00E81F70"/>
    <w:rsid w:val="00E824C3"/>
    <w:rsid w:val="00E8269E"/>
    <w:rsid w:val="00E83003"/>
    <w:rsid w:val="00E83444"/>
    <w:rsid w:val="00E83AEF"/>
    <w:rsid w:val="00E83C74"/>
    <w:rsid w:val="00E8490C"/>
    <w:rsid w:val="00E84996"/>
    <w:rsid w:val="00E851C8"/>
    <w:rsid w:val="00E85C14"/>
    <w:rsid w:val="00E85DA9"/>
    <w:rsid w:val="00E85FAA"/>
    <w:rsid w:val="00E87A3F"/>
    <w:rsid w:val="00E90082"/>
    <w:rsid w:val="00E901E4"/>
    <w:rsid w:val="00E91005"/>
    <w:rsid w:val="00E917D6"/>
    <w:rsid w:val="00E92114"/>
    <w:rsid w:val="00E9224D"/>
    <w:rsid w:val="00E92904"/>
    <w:rsid w:val="00E92A7A"/>
    <w:rsid w:val="00E92C27"/>
    <w:rsid w:val="00E938EC"/>
    <w:rsid w:val="00E9390A"/>
    <w:rsid w:val="00E939E4"/>
    <w:rsid w:val="00E94D62"/>
    <w:rsid w:val="00E94DEE"/>
    <w:rsid w:val="00E959F1"/>
    <w:rsid w:val="00E962F4"/>
    <w:rsid w:val="00E9696A"/>
    <w:rsid w:val="00E96D74"/>
    <w:rsid w:val="00E97EA1"/>
    <w:rsid w:val="00E97FA8"/>
    <w:rsid w:val="00EA013B"/>
    <w:rsid w:val="00EA01E4"/>
    <w:rsid w:val="00EA03EC"/>
    <w:rsid w:val="00EA07AA"/>
    <w:rsid w:val="00EA0B4C"/>
    <w:rsid w:val="00EA19B3"/>
    <w:rsid w:val="00EA1DFD"/>
    <w:rsid w:val="00EA34D4"/>
    <w:rsid w:val="00EA39D2"/>
    <w:rsid w:val="00EA4B45"/>
    <w:rsid w:val="00EA4CE2"/>
    <w:rsid w:val="00EA53FA"/>
    <w:rsid w:val="00EA58DB"/>
    <w:rsid w:val="00EA68D7"/>
    <w:rsid w:val="00EA7EE3"/>
    <w:rsid w:val="00EB0CFB"/>
    <w:rsid w:val="00EB115E"/>
    <w:rsid w:val="00EB17A3"/>
    <w:rsid w:val="00EB18B2"/>
    <w:rsid w:val="00EB1DA8"/>
    <w:rsid w:val="00EB1E33"/>
    <w:rsid w:val="00EB25D7"/>
    <w:rsid w:val="00EB289D"/>
    <w:rsid w:val="00EB2DA8"/>
    <w:rsid w:val="00EB38E9"/>
    <w:rsid w:val="00EB3961"/>
    <w:rsid w:val="00EB3A0F"/>
    <w:rsid w:val="00EB3B68"/>
    <w:rsid w:val="00EB41A6"/>
    <w:rsid w:val="00EB5D81"/>
    <w:rsid w:val="00EB6105"/>
    <w:rsid w:val="00EB6519"/>
    <w:rsid w:val="00EB6E91"/>
    <w:rsid w:val="00EB6ED7"/>
    <w:rsid w:val="00EB720D"/>
    <w:rsid w:val="00EB77FB"/>
    <w:rsid w:val="00EB7937"/>
    <w:rsid w:val="00EC01B2"/>
    <w:rsid w:val="00EC03DA"/>
    <w:rsid w:val="00EC0772"/>
    <w:rsid w:val="00EC1585"/>
    <w:rsid w:val="00EC2595"/>
    <w:rsid w:val="00EC270B"/>
    <w:rsid w:val="00EC28A2"/>
    <w:rsid w:val="00EC37F1"/>
    <w:rsid w:val="00EC3804"/>
    <w:rsid w:val="00EC47D2"/>
    <w:rsid w:val="00EC4A93"/>
    <w:rsid w:val="00EC4F7F"/>
    <w:rsid w:val="00EC5186"/>
    <w:rsid w:val="00EC546B"/>
    <w:rsid w:val="00EC5595"/>
    <w:rsid w:val="00EC6163"/>
    <w:rsid w:val="00EC61CA"/>
    <w:rsid w:val="00EC6751"/>
    <w:rsid w:val="00EC6E65"/>
    <w:rsid w:val="00EC72D4"/>
    <w:rsid w:val="00ED0030"/>
    <w:rsid w:val="00ED06D5"/>
    <w:rsid w:val="00ED093D"/>
    <w:rsid w:val="00ED1716"/>
    <w:rsid w:val="00ED3580"/>
    <w:rsid w:val="00ED396B"/>
    <w:rsid w:val="00ED3C80"/>
    <w:rsid w:val="00ED3E41"/>
    <w:rsid w:val="00ED45CF"/>
    <w:rsid w:val="00ED46B9"/>
    <w:rsid w:val="00ED483C"/>
    <w:rsid w:val="00ED5239"/>
    <w:rsid w:val="00ED5508"/>
    <w:rsid w:val="00ED5F03"/>
    <w:rsid w:val="00ED5F07"/>
    <w:rsid w:val="00ED6E35"/>
    <w:rsid w:val="00ED7295"/>
    <w:rsid w:val="00ED72DD"/>
    <w:rsid w:val="00EE09FD"/>
    <w:rsid w:val="00EE1894"/>
    <w:rsid w:val="00EE18BA"/>
    <w:rsid w:val="00EE24DF"/>
    <w:rsid w:val="00EE2574"/>
    <w:rsid w:val="00EE26FB"/>
    <w:rsid w:val="00EE2B7A"/>
    <w:rsid w:val="00EE2C59"/>
    <w:rsid w:val="00EE33B2"/>
    <w:rsid w:val="00EE35DA"/>
    <w:rsid w:val="00EE3AB7"/>
    <w:rsid w:val="00EE3DBB"/>
    <w:rsid w:val="00EE47EA"/>
    <w:rsid w:val="00EE4BA5"/>
    <w:rsid w:val="00EE4ED0"/>
    <w:rsid w:val="00EE507D"/>
    <w:rsid w:val="00EE507F"/>
    <w:rsid w:val="00EE5D1C"/>
    <w:rsid w:val="00EE5F46"/>
    <w:rsid w:val="00EE6331"/>
    <w:rsid w:val="00EE634E"/>
    <w:rsid w:val="00EE63CB"/>
    <w:rsid w:val="00EE6DD3"/>
    <w:rsid w:val="00EF0383"/>
    <w:rsid w:val="00EF0597"/>
    <w:rsid w:val="00EF0759"/>
    <w:rsid w:val="00EF0B1F"/>
    <w:rsid w:val="00EF1014"/>
    <w:rsid w:val="00EF1FC4"/>
    <w:rsid w:val="00EF252D"/>
    <w:rsid w:val="00EF2BA7"/>
    <w:rsid w:val="00EF2D7A"/>
    <w:rsid w:val="00EF31EA"/>
    <w:rsid w:val="00EF39B3"/>
    <w:rsid w:val="00EF3AEC"/>
    <w:rsid w:val="00EF3D9F"/>
    <w:rsid w:val="00EF3F68"/>
    <w:rsid w:val="00EF425C"/>
    <w:rsid w:val="00EF4652"/>
    <w:rsid w:val="00EF4A5D"/>
    <w:rsid w:val="00EF4CA8"/>
    <w:rsid w:val="00EF4EA8"/>
    <w:rsid w:val="00EF4F67"/>
    <w:rsid w:val="00EF52C2"/>
    <w:rsid w:val="00EF5C29"/>
    <w:rsid w:val="00EF5CE4"/>
    <w:rsid w:val="00EF6363"/>
    <w:rsid w:val="00EF63C4"/>
    <w:rsid w:val="00EF6C28"/>
    <w:rsid w:val="00EF70C6"/>
    <w:rsid w:val="00EF79DD"/>
    <w:rsid w:val="00EF7D3A"/>
    <w:rsid w:val="00F01C0B"/>
    <w:rsid w:val="00F01D2F"/>
    <w:rsid w:val="00F027B7"/>
    <w:rsid w:val="00F02A82"/>
    <w:rsid w:val="00F02CB3"/>
    <w:rsid w:val="00F02D39"/>
    <w:rsid w:val="00F02FA9"/>
    <w:rsid w:val="00F030C8"/>
    <w:rsid w:val="00F0324D"/>
    <w:rsid w:val="00F03E85"/>
    <w:rsid w:val="00F041DC"/>
    <w:rsid w:val="00F04C09"/>
    <w:rsid w:val="00F051E6"/>
    <w:rsid w:val="00F05ACA"/>
    <w:rsid w:val="00F0631F"/>
    <w:rsid w:val="00F06670"/>
    <w:rsid w:val="00F06B8B"/>
    <w:rsid w:val="00F06D8B"/>
    <w:rsid w:val="00F06F93"/>
    <w:rsid w:val="00F074CB"/>
    <w:rsid w:val="00F0755F"/>
    <w:rsid w:val="00F07BEF"/>
    <w:rsid w:val="00F1033B"/>
    <w:rsid w:val="00F10D7D"/>
    <w:rsid w:val="00F10FC6"/>
    <w:rsid w:val="00F11B6A"/>
    <w:rsid w:val="00F11FE1"/>
    <w:rsid w:val="00F12288"/>
    <w:rsid w:val="00F12568"/>
    <w:rsid w:val="00F1307A"/>
    <w:rsid w:val="00F13FA7"/>
    <w:rsid w:val="00F14442"/>
    <w:rsid w:val="00F145CD"/>
    <w:rsid w:val="00F14B2B"/>
    <w:rsid w:val="00F14C94"/>
    <w:rsid w:val="00F15A2A"/>
    <w:rsid w:val="00F1604B"/>
    <w:rsid w:val="00F160BB"/>
    <w:rsid w:val="00F16DB7"/>
    <w:rsid w:val="00F175DA"/>
    <w:rsid w:val="00F177FF"/>
    <w:rsid w:val="00F17895"/>
    <w:rsid w:val="00F17B6C"/>
    <w:rsid w:val="00F17E06"/>
    <w:rsid w:val="00F17E0F"/>
    <w:rsid w:val="00F20813"/>
    <w:rsid w:val="00F20B1F"/>
    <w:rsid w:val="00F20F51"/>
    <w:rsid w:val="00F2111F"/>
    <w:rsid w:val="00F2192D"/>
    <w:rsid w:val="00F21A71"/>
    <w:rsid w:val="00F21EA1"/>
    <w:rsid w:val="00F21EEB"/>
    <w:rsid w:val="00F220E8"/>
    <w:rsid w:val="00F229ED"/>
    <w:rsid w:val="00F22A61"/>
    <w:rsid w:val="00F22B3D"/>
    <w:rsid w:val="00F232D2"/>
    <w:rsid w:val="00F234DF"/>
    <w:rsid w:val="00F234FA"/>
    <w:rsid w:val="00F244F4"/>
    <w:rsid w:val="00F2466D"/>
    <w:rsid w:val="00F257A2"/>
    <w:rsid w:val="00F25884"/>
    <w:rsid w:val="00F25B2E"/>
    <w:rsid w:val="00F262BE"/>
    <w:rsid w:val="00F26319"/>
    <w:rsid w:val="00F266DE"/>
    <w:rsid w:val="00F268EF"/>
    <w:rsid w:val="00F26DBB"/>
    <w:rsid w:val="00F26FD1"/>
    <w:rsid w:val="00F27114"/>
    <w:rsid w:val="00F278E1"/>
    <w:rsid w:val="00F27A0F"/>
    <w:rsid w:val="00F27CDC"/>
    <w:rsid w:val="00F27D2E"/>
    <w:rsid w:val="00F27EE8"/>
    <w:rsid w:val="00F27F40"/>
    <w:rsid w:val="00F30227"/>
    <w:rsid w:val="00F3089D"/>
    <w:rsid w:val="00F30ACE"/>
    <w:rsid w:val="00F30E5A"/>
    <w:rsid w:val="00F31170"/>
    <w:rsid w:val="00F31537"/>
    <w:rsid w:val="00F31BCE"/>
    <w:rsid w:val="00F32AA1"/>
    <w:rsid w:val="00F32C18"/>
    <w:rsid w:val="00F330C5"/>
    <w:rsid w:val="00F34196"/>
    <w:rsid w:val="00F342E5"/>
    <w:rsid w:val="00F34962"/>
    <w:rsid w:val="00F34C2A"/>
    <w:rsid w:val="00F34EAF"/>
    <w:rsid w:val="00F350BF"/>
    <w:rsid w:val="00F3553F"/>
    <w:rsid w:val="00F36D29"/>
    <w:rsid w:val="00F374D0"/>
    <w:rsid w:val="00F3780F"/>
    <w:rsid w:val="00F37A61"/>
    <w:rsid w:val="00F37AC5"/>
    <w:rsid w:val="00F37BB6"/>
    <w:rsid w:val="00F37DD2"/>
    <w:rsid w:val="00F37F5E"/>
    <w:rsid w:val="00F40820"/>
    <w:rsid w:val="00F40ACE"/>
    <w:rsid w:val="00F40C7A"/>
    <w:rsid w:val="00F4109F"/>
    <w:rsid w:val="00F420C5"/>
    <w:rsid w:val="00F428EC"/>
    <w:rsid w:val="00F42A3F"/>
    <w:rsid w:val="00F43699"/>
    <w:rsid w:val="00F436A6"/>
    <w:rsid w:val="00F43E75"/>
    <w:rsid w:val="00F43EAC"/>
    <w:rsid w:val="00F443CB"/>
    <w:rsid w:val="00F448BD"/>
    <w:rsid w:val="00F44DDE"/>
    <w:rsid w:val="00F45545"/>
    <w:rsid w:val="00F45B85"/>
    <w:rsid w:val="00F464A3"/>
    <w:rsid w:val="00F4664E"/>
    <w:rsid w:val="00F46D67"/>
    <w:rsid w:val="00F47389"/>
    <w:rsid w:val="00F478BC"/>
    <w:rsid w:val="00F47F26"/>
    <w:rsid w:val="00F503E4"/>
    <w:rsid w:val="00F50565"/>
    <w:rsid w:val="00F50B4C"/>
    <w:rsid w:val="00F50BF2"/>
    <w:rsid w:val="00F514D1"/>
    <w:rsid w:val="00F51685"/>
    <w:rsid w:val="00F5172E"/>
    <w:rsid w:val="00F51AC5"/>
    <w:rsid w:val="00F52485"/>
    <w:rsid w:val="00F52587"/>
    <w:rsid w:val="00F5293B"/>
    <w:rsid w:val="00F52B6B"/>
    <w:rsid w:val="00F52D08"/>
    <w:rsid w:val="00F538D9"/>
    <w:rsid w:val="00F5408C"/>
    <w:rsid w:val="00F54326"/>
    <w:rsid w:val="00F548CF"/>
    <w:rsid w:val="00F555F7"/>
    <w:rsid w:val="00F55982"/>
    <w:rsid w:val="00F55E3A"/>
    <w:rsid w:val="00F55E57"/>
    <w:rsid w:val="00F561C1"/>
    <w:rsid w:val="00F56D51"/>
    <w:rsid w:val="00F56D8A"/>
    <w:rsid w:val="00F57536"/>
    <w:rsid w:val="00F57D48"/>
    <w:rsid w:val="00F57E31"/>
    <w:rsid w:val="00F61391"/>
    <w:rsid w:val="00F618DA"/>
    <w:rsid w:val="00F62203"/>
    <w:rsid w:val="00F6229D"/>
    <w:rsid w:val="00F62480"/>
    <w:rsid w:val="00F62A7A"/>
    <w:rsid w:val="00F62BAF"/>
    <w:rsid w:val="00F6379C"/>
    <w:rsid w:val="00F637E6"/>
    <w:rsid w:val="00F639B6"/>
    <w:rsid w:val="00F63D4A"/>
    <w:rsid w:val="00F649E4"/>
    <w:rsid w:val="00F64B86"/>
    <w:rsid w:val="00F65A25"/>
    <w:rsid w:val="00F66480"/>
    <w:rsid w:val="00F669BA"/>
    <w:rsid w:val="00F670DE"/>
    <w:rsid w:val="00F672B7"/>
    <w:rsid w:val="00F67346"/>
    <w:rsid w:val="00F67734"/>
    <w:rsid w:val="00F7091E"/>
    <w:rsid w:val="00F714CC"/>
    <w:rsid w:val="00F71507"/>
    <w:rsid w:val="00F7177A"/>
    <w:rsid w:val="00F72B4F"/>
    <w:rsid w:val="00F731C5"/>
    <w:rsid w:val="00F73362"/>
    <w:rsid w:val="00F7415D"/>
    <w:rsid w:val="00F74807"/>
    <w:rsid w:val="00F74C68"/>
    <w:rsid w:val="00F762BB"/>
    <w:rsid w:val="00F7632B"/>
    <w:rsid w:val="00F800B8"/>
    <w:rsid w:val="00F801DD"/>
    <w:rsid w:val="00F8044E"/>
    <w:rsid w:val="00F81881"/>
    <w:rsid w:val="00F82AE8"/>
    <w:rsid w:val="00F834A6"/>
    <w:rsid w:val="00F836BA"/>
    <w:rsid w:val="00F83854"/>
    <w:rsid w:val="00F83AB8"/>
    <w:rsid w:val="00F84320"/>
    <w:rsid w:val="00F8515B"/>
    <w:rsid w:val="00F86AA6"/>
    <w:rsid w:val="00F86D4A"/>
    <w:rsid w:val="00F872A9"/>
    <w:rsid w:val="00F874C4"/>
    <w:rsid w:val="00F87A47"/>
    <w:rsid w:val="00F87B42"/>
    <w:rsid w:val="00F87CAB"/>
    <w:rsid w:val="00F87DCC"/>
    <w:rsid w:val="00F9007E"/>
    <w:rsid w:val="00F903B4"/>
    <w:rsid w:val="00F904B2"/>
    <w:rsid w:val="00F905BC"/>
    <w:rsid w:val="00F90FFA"/>
    <w:rsid w:val="00F91161"/>
    <w:rsid w:val="00F91192"/>
    <w:rsid w:val="00F917A9"/>
    <w:rsid w:val="00F93A8B"/>
    <w:rsid w:val="00F93AC8"/>
    <w:rsid w:val="00F93AE2"/>
    <w:rsid w:val="00F94014"/>
    <w:rsid w:val="00F9456C"/>
    <w:rsid w:val="00F946CC"/>
    <w:rsid w:val="00F9487E"/>
    <w:rsid w:val="00F94B20"/>
    <w:rsid w:val="00F95530"/>
    <w:rsid w:val="00F95818"/>
    <w:rsid w:val="00F961DB"/>
    <w:rsid w:val="00F96354"/>
    <w:rsid w:val="00F96634"/>
    <w:rsid w:val="00FA0043"/>
    <w:rsid w:val="00FA03BE"/>
    <w:rsid w:val="00FA0AE8"/>
    <w:rsid w:val="00FA0C96"/>
    <w:rsid w:val="00FA155B"/>
    <w:rsid w:val="00FA16FA"/>
    <w:rsid w:val="00FA196B"/>
    <w:rsid w:val="00FA19A9"/>
    <w:rsid w:val="00FA1A6D"/>
    <w:rsid w:val="00FA1F75"/>
    <w:rsid w:val="00FA201C"/>
    <w:rsid w:val="00FA22D9"/>
    <w:rsid w:val="00FA2AB2"/>
    <w:rsid w:val="00FA2E40"/>
    <w:rsid w:val="00FA4377"/>
    <w:rsid w:val="00FA479B"/>
    <w:rsid w:val="00FA5F8D"/>
    <w:rsid w:val="00FA6391"/>
    <w:rsid w:val="00FA6561"/>
    <w:rsid w:val="00FA6781"/>
    <w:rsid w:val="00FA692D"/>
    <w:rsid w:val="00FA6944"/>
    <w:rsid w:val="00FA6C43"/>
    <w:rsid w:val="00FA6FE1"/>
    <w:rsid w:val="00FA7345"/>
    <w:rsid w:val="00FA7597"/>
    <w:rsid w:val="00FA7DF8"/>
    <w:rsid w:val="00FB002D"/>
    <w:rsid w:val="00FB0311"/>
    <w:rsid w:val="00FB03A3"/>
    <w:rsid w:val="00FB0F9E"/>
    <w:rsid w:val="00FB1150"/>
    <w:rsid w:val="00FB18A6"/>
    <w:rsid w:val="00FB1BA8"/>
    <w:rsid w:val="00FB1CB6"/>
    <w:rsid w:val="00FB1D5C"/>
    <w:rsid w:val="00FB2204"/>
    <w:rsid w:val="00FB28A6"/>
    <w:rsid w:val="00FB28C4"/>
    <w:rsid w:val="00FB299B"/>
    <w:rsid w:val="00FB2F7C"/>
    <w:rsid w:val="00FB3762"/>
    <w:rsid w:val="00FB39CA"/>
    <w:rsid w:val="00FB42E8"/>
    <w:rsid w:val="00FB4D47"/>
    <w:rsid w:val="00FB5A0E"/>
    <w:rsid w:val="00FB5C48"/>
    <w:rsid w:val="00FB6E8E"/>
    <w:rsid w:val="00FB713E"/>
    <w:rsid w:val="00FB7258"/>
    <w:rsid w:val="00FB728D"/>
    <w:rsid w:val="00FB731D"/>
    <w:rsid w:val="00FB7691"/>
    <w:rsid w:val="00FB780B"/>
    <w:rsid w:val="00FB7BF6"/>
    <w:rsid w:val="00FC17C5"/>
    <w:rsid w:val="00FC20C7"/>
    <w:rsid w:val="00FC284C"/>
    <w:rsid w:val="00FC2A31"/>
    <w:rsid w:val="00FC30D7"/>
    <w:rsid w:val="00FC3418"/>
    <w:rsid w:val="00FC46A0"/>
    <w:rsid w:val="00FC4774"/>
    <w:rsid w:val="00FC5A08"/>
    <w:rsid w:val="00FC65EB"/>
    <w:rsid w:val="00FC68B8"/>
    <w:rsid w:val="00FC7720"/>
    <w:rsid w:val="00FC7C73"/>
    <w:rsid w:val="00FC7DFE"/>
    <w:rsid w:val="00FC7E86"/>
    <w:rsid w:val="00FC7EAF"/>
    <w:rsid w:val="00FD0D19"/>
    <w:rsid w:val="00FD0E97"/>
    <w:rsid w:val="00FD0F06"/>
    <w:rsid w:val="00FD0F65"/>
    <w:rsid w:val="00FD0F76"/>
    <w:rsid w:val="00FD1479"/>
    <w:rsid w:val="00FD18CE"/>
    <w:rsid w:val="00FD1D93"/>
    <w:rsid w:val="00FD2178"/>
    <w:rsid w:val="00FD27E6"/>
    <w:rsid w:val="00FD3653"/>
    <w:rsid w:val="00FD3763"/>
    <w:rsid w:val="00FD37A9"/>
    <w:rsid w:val="00FD4507"/>
    <w:rsid w:val="00FD4C02"/>
    <w:rsid w:val="00FD4D4E"/>
    <w:rsid w:val="00FD4DE8"/>
    <w:rsid w:val="00FD5024"/>
    <w:rsid w:val="00FD530C"/>
    <w:rsid w:val="00FD539F"/>
    <w:rsid w:val="00FD54AB"/>
    <w:rsid w:val="00FD60B7"/>
    <w:rsid w:val="00FD6558"/>
    <w:rsid w:val="00FD718F"/>
    <w:rsid w:val="00FD71DD"/>
    <w:rsid w:val="00FD72C4"/>
    <w:rsid w:val="00FD7468"/>
    <w:rsid w:val="00FE00ED"/>
    <w:rsid w:val="00FE04D8"/>
    <w:rsid w:val="00FE0CA2"/>
    <w:rsid w:val="00FE0FC5"/>
    <w:rsid w:val="00FE0FEB"/>
    <w:rsid w:val="00FE1183"/>
    <w:rsid w:val="00FE16F9"/>
    <w:rsid w:val="00FE18DF"/>
    <w:rsid w:val="00FE1AC5"/>
    <w:rsid w:val="00FE1FD2"/>
    <w:rsid w:val="00FE2959"/>
    <w:rsid w:val="00FE2978"/>
    <w:rsid w:val="00FE2B6D"/>
    <w:rsid w:val="00FE358A"/>
    <w:rsid w:val="00FE3847"/>
    <w:rsid w:val="00FE3A34"/>
    <w:rsid w:val="00FE3A79"/>
    <w:rsid w:val="00FE4A0E"/>
    <w:rsid w:val="00FE4CAB"/>
    <w:rsid w:val="00FE5291"/>
    <w:rsid w:val="00FE5933"/>
    <w:rsid w:val="00FE6A98"/>
    <w:rsid w:val="00FE740C"/>
    <w:rsid w:val="00FF0080"/>
    <w:rsid w:val="00FF00FD"/>
    <w:rsid w:val="00FF01DF"/>
    <w:rsid w:val="00FF054E"/>
    <w:rsid w:val="00FF0799"/>
    <w:rsid w:val="00FF0A6C"/>
    <w:rsid w:val="00FF0BBB"/>
    <w:rsid w:val="00FF1053"/>
    <w:rsid w:val="00FF2A1B"/>
    <w:rsid w:val="00FF2A94"/>
    <w:rsid w:val="00FF2B0B"/>
    <w:rsid w:val="00FF329E"/>
    <w:rsid w:val="00FF3377"/>
    <w:rsid w:val="00FF3564"/>
    <w:rsid w:val="00FF3667"/>
    <w:rsid w:val="00FF47E4"/>
    <w:rsid w:val="00FF4AAB"/>
    <w:rsid w:val="00FF6159"/>
    <w:rsid w:val="00FF63E8"/>
    <w:rsid w:val="00FF651E"/>
    <w:rsid w:val="00FF69C7"/>
    <w:rsid w:val="00FF7010"/>
    <w:rsid w:val="00FF79C9"/>
    <w:rsid w:val="00FF7DE9"/>
    <w:rsid w:val="010C10FA"/>
    <w:rsid w:val="01185942"/>
    <w:rsid w:val="014D8E79"/>
    <w:rsid w:val="01862D92"/>
    <w:rsid w:val="01A32E44"/>
    <w:rsid w:val="01A56EA9"/>
    <w:rsid w:val="01D50DEE"/>
    <w:rsid w:val="01FB5518"/>
    <w:rsid w:val="02051000"/>
    <w:rsid w:val="024C7CA2"/>
    <w:rsid w:val="026226C7"/>
    <w:rsid w:val="028142F7"/>
    <w:rsid w:val="02C2864C"/>
    <w:rsid w:val="0326DDA6"/>
    <w:rsid w:val="033BEC00"/>
    <w:rsid w:val="034D47FE"/>
    <w:rsid w:val="03683786"/>
    <w:rsid w:val="038009E9"/>
    <w:rsid w:val="0382CEDB"/>
    <w:rsid w:val="038C7A6E"/>
    <w:rsid w:val="0398C9D1"/>
    <w:rsid w:val="03D3EBDD"/>
    <w:rsid w:val="03D4D427"/>
    <w:rsid w:val="03DACEB7"/>
    <w:rsid w:val="04175088"/>
    <w:rsid w:val="0443449F"/>
    <w:rsid w:val="044B3992"/>
    <w:rsid w:val="044B9BE4"/>
    <w:rsid w:val="044C0887"/>
    <w:rsid w:val="0462E56B"/>
    <w:rsid w:val="04C3A9AD"/>
    <w:rsid w:val="04D12776"/>
    <w:rsid w:val="04FA8B81"/>
    <w:rsid w:val="056DA7AA"/>
    <w:rsid w:val="0585BED5"/>
    <w:rsid w:val="0589C492"/>
    <w:rsid w:val="058AF8F4"/>
    <w:rsid w:val="05979091"/>
    <w:rsid w:val="05AD7F31"/>
    <w:rsid w:val="05BD324D"/>
    <w:rsid w:val="05D881C5"/>
    <w:rsid w:val="05E4F4CA"/>
    <w:rsid w:val="0602F380"/>
    <w:rsid w:val="0606A558"/>
    <w:rsid w:val="0618270B"/>
    <w:rsid w:val="062CC691"/>
    <w:rsid w:val="06308941"/>
    <w:rsid w:val="063C3D27"/>
    <w:rsid w:val="066EC58C"/>
    <w:rsid w:val="068384B5"/>
    <w:rsid w:val="068DF276"/>
    <w:rsid w:val="06A768A3"/>
    <w:rsid w:val="06BA5E21"/>
    <w:rsid w:val="06C38A9E"/>
    <w:rsid w:val="06C9775B"/>
    <w:rsid w:val="06D2FE2E"/>
    <w:rsid w:val="06D9E29D"/>
    <w:rsid w:val="06DD986D"/>
    <w:rsid w:val="06DEE5DD"/>
    <w:rsid w:val="06F79B26"/>
    <w:rsid w:val="07079E6F"/>
    <w:rsid w:val="07229196"/>
    <w:rsid w:val="0726F366"/>
    <w:rsid w:val="07541CA2"/>
    <w:rsid w:val="07592635"/>
    <w:rsid w:val="075F1AA2"/>
    <w:rsid w:val="076C6451"/>
    <w:rsid w:val="078B3627"/>
    <w:rsid w:val="07937B06"/>
    <w:rsid w:val="079AF7C2"/>
    <w:rsid w:val="07A37F45"/>
    <w:rsid w:val="07B940CF"/>
    <w:rsid w:val="0809D541"/>
    <w:rsid w:val="08305729"/>
    <w:rsid w:val="0861E682"/>
    <w:rsid w:val="0877B158"/>
    <w:rsid w:val="087B813B"/>
    <w:rsid w:val="0893DEE0"/>
    <w:rsid w:val="08A2D8C5"/>
    <w:rsid w:val="08AFD44F"/>
    <w:rsid w:val="08B338CE"/>
    <w:rsid w:val="08CE6030"/>
    <w:rsid w:val="08D791FB"/>
    <w:rsid w:val="08DF76BF"/>
    <w:rsid w:val="08E5A948"/>
    <w:rsid w:val="090E59ED"/>
    <w:rsid w:val="09124687"/>
    <w:rsid w:val="095B8D9E"/>
    <w:rsid w:val="099C0D31"/>
    <w:rsid w:val="09C138F1"/>
    <w:rsid w:val="09CD1186"/>
    <w:rsid w:val="09D558C4"/>
    <w:rsid w:val="09FC1972"/>
    <w:rsid w:val="0A175C26"/>
    <w:rsid w:val="0A1D7B61"/>
    <w:rsid w:val="0A4BC0CE"/>
    <w:rsid w:val="0A6BC992"/>
    <w:rsid w:val="0AAA4748"/>
    <w:rsid w:val="0AC15B7F"/>
    <w:rsid w:val="0AF2707A"/>
    <w:rsid w:val="0AF66AD9"/>
    <w:rsid w:val="0AFC737E"/>
    <w:rsid w:val="0B1971C9"/>
    <w:rsid w:val="0B5DDE02"/>
    <w:rsid w:val="0B6DFFD6"/>
    <w:rsid w:val="0B7B4404"/>
    <w:rsid w:val="0B86B535"/>
    <w:rsid w:val="0B93766E"/>
    <w:rsid w:val="0B9691D8"/>
    <w:rsid w:val="0BA3540C"/>
    <w:rsid w:val="0BB2A23A"/>
    <w:rsid w:val="0BB85BDC"/>
    <w:rsid w:val="0BC29706"/>
    <w:rsid w:val="0BC4ADFD"/>
    <w:rsid w:val="0BFC79D2"/>
    <w:rsid w:val="0C384170"/>
    <w:rsid w:val="0C3A9DF5"/>
    <w:rsid w:val="0C4B7671"/>
    <w:rsid w:val="0C664C9E"/>
    <w:rsid w:val="0C715F02"/>
    <w:rsid w:val="0C7BF0E8"/>
    <w:rsid w:val="0C84DF4D"/>
    <w:rsid w:val="0C9D0573"/>
    <w:rsid w:val="0CD99B8E"/>
    <w:rsid w:val="0CEA99C6"/>
    <w:rsid w:val="0CEEBC4F"/>
    <w:rsid w:val="0D01EB27"/>
    <w:rsid w:val="0D1542B7"/>
    <w:rsid w:val="0D408DC7"/>
    <w:rsid w:val="0D692EDF"/>
    <w:rsid w:val="0D76F84B"/>
    <w:rsid w:val="0D7B85F0"/>
    <w:rsid w:val="0DBFBC0C"/>
    <w:rsid w:val="0DD948F8"/>
    <w:rsid w:val="0DE6FC8D"/>
    <w:rsid w:val="0DE8D648"/>
    <w:rsid w:val="0DF35AAA"/>
    <w:rsid w:val="0E2D2C8B"/>
    <w:rsid w:val="0E7F7E97"/>
    <w:rsid w:val="0E8B3F0D"/>
    <w:rsid w:val="0E9E2E59"/>
    <w:rsid w:val="0EBEE0AD"/>
    <w:rsid w:val="0ECB6998"/>
    <w:rsid w:val="0EDE6F1A"/>
    <w:rsid w:val="0EE1669C"/>
    <w:rsid w:val="0EE769B5"/>
    <w:rsid w:val="0EEB272E"/>
    <w:rsid w:val="0EF19CDB"/>
    <w:rsid w:val="0F1F9736"/>
    <w:rsid w:val="0F64975F"/>
    <w:rsid w:val="0F9ADB34"/>
    <w:rsid w:val="0FB58942"/>
    <w:rsid w:val="0FE0B92A"/>
    <w:rsid w:val="0FE63D77"/>
    <w:rsid w:val="0FEAF945"/>
    <w:rsid w:val="0FEBAF90"/>
    <w:rsid w:val="0FF9BE96"/>
    <w:rsid w:val="10017C4B"/>
    <w:rsid w:val="10099D0B"/>
    <w:rsid w:val="10138208"/>
    <w:rsid w:val="1018BA34"/>
    <w:rsid w:val="1027CCF0"/>
    <w:rsid w:val="102FDDBC"/>
    <w:rsid w:val="105C09E5"/>
    <w:rsid w:val="10976BB6"/>
    <w:rsid w:val="10D0CE97"/>
    <w:rsid w:val="10E70DB2"/>
    <w:rsid w:val="10E75B11"/>
    <w:rsid w:val="10FC7B18"/>
    <w:rsid w:val="110FABA1"/>
    <w:rsid w:val="111E94CD"/>
    <w:rsid w:val="111F3789"/>
    <w:rsid w:val="11415233"/>
    <w:rsid w:val="11480AB9"/>
    <w:rsid w:val="1152C1A7"/>
    <w:rsid w:val="115DC42C"/>
    <w:rsid w:val="11702708"/>
    <w:rsid w:val="1183C3A3"/>
    <w:rsid w:val="11851405"/>
    <w:rsid w:val="11FBFF12"/>
    <w:rsid w:val="12017C29"/>
    <w:rsid w:val="1212C596"/>
    <w:rsid w:val="1244982A"/>
    <w:rsid w:val="124C7222"/>
    <w:rsid w:val="125BC96C"/>
    <w:rsid w:val="1270A8BA"/>
    <w:rsid w:val="128B083E"/>
    <w:rsid w:val="128F6D2E"/>
    <w:rsid w:val="12924F91"/>
    <w:rsid w:val="129F9A28"/>
    <w:rsid w:val="12A7A22D"/>
    <w:rsid w:val="12AC0A97"/>
    <w:rsid w:val="12BC0189"/>
    <w:rsid w:val="12BED756"/>
    <w:rsid w:val="12D9558A"/>
    <w:rsid w:val="12EE5631"/>
    <w:rsid w:val="12FEEBBC"/>
    <w:rsid w:val="13082758"/>
    <w:rsid w:val="13268BA0"/>
    <w:rsid w:val="134D553C"/>
    <w:rsid w:val="1367F45E"/>
    <w:rsid w:val="13B50A52"/>
    <w:rsid w:val="13DEE032"/>
    <w:rsid w:val="13F67BC1"/>
    <w:rsid w:val="1414B2C3"/>
    <w:rsid w:val="14201761"/>
    <w:rsid w:val="14349E90"/>
    <w:rsid w:val="144349B9"/>
    <w:rsid w:val="144B6239"/>
    <w:rsid w:val="1470FA7B"/>
    <w:rsid w:val="14ADCBDD"/>
    <w:rsid w:val="14BD69D2"/>
    <w:rsid w:val="14C960D7"/>
    <w:rsid w:val="14DC6BDC"/>
    <w:rsid w:val="14DD46BE"/>
    <w:rsid w:val="150D6ECF"/>
    <w:rsid w:val="1525D4C0"/>
    <w:rsid w:val="157508D6"/>
    <w:rsid w:val="1592F53A"/>
    <w:rsid w:val="15C0DEAC"/>
    <w:rsid w:val="15D6B8DA"/>
    <w:rsid w:val="15FED41F"/>
    <w:rsid w:val="16168ABF"/>
    <w:rsid w:val="161B27DA"/>
    <w:rsid w:val="16279809"/>
    <w:rsid w:val="164EBDEC"/>
    <w:rsid w:val="1656DA5D"/>
    <w:rsid w:val="167894F1"/>
    <w:rsid w:val="16C6A2E6"/>
    <w:rsid w:val="16CB3A1C"/>
    <w:rsid w:val="16E1F499"/>
    <w:rsid w:val="16EC0188"/>
    <w:rsid w:val="174F0E6C"/>
    <w:rsid w:val="17550B21"/>
    <w:rsid w:val="175D9B2D"/>
    <w:rsid w:val="1767039A"/>
    <w:rsid w:val="176F6B19"/>
    <w:rsid w:val="1778D82A"/>
    <w:rsid w:val="17826003"/>
    <w:rsid w:val="17BC1B52"/>
    <w:rsid w:val="17BDD750"/>
    <w:rsid w:val="17BF8A5D"/>
    <w:rsid w:val="17C17E2D"/>
    <w:rsid w:val="17CF0855"/>
    <w:rsid w:val="17FD6266"/>
    <w:rsid w:val="1802905C"/>
    <w:rsid w:val="18107239"/>
    <w:rsid w:val="181D2039"/>
    <w:rsid w:val="18216748"/>
    <w:rsid w:val="183501A7"/>
    <w:rsid w:val="187DF449"/>
    <w:rsid w:val="188619E3"/>
    <w:rsid w:val="18915935"/>
    <w:rsid w:val="189CE6A3"/>
    <w:rsid w:val="1917F03C"/>
    <w:rsid w:val="191F9FBE"/>
    <w:rsid w:val="19230748"/>
    <w:rsid w:val="193986B5"/>
    <w:rsid w:val="1941A41D"/>
    <w:rsid w:val="195502D7"/>
    <w:rsid w:val="196E299B"/>
    <w:rsid w:val="19721DD1"/>
    <w:rsid w:val="197E7702"/>
    <w:rsid w:val="1A10A314"/>
    <w:rsid w:val="1A1F3E3B"/>
    <w:rsid w:val="1A207EF1"/>
    <w:rsid w:val="1A6CEE20"/>
    <w:rsid w:val="1A7728CE"/>
    <w:rsid w:val="1A7E3A27"/>
    <w:rsid w:val="1A899834"/>
    <w:rsid w:val="1AA7325D"/>
    <w:rsid w:val="1AB2C911"/>
    <w:rsid w:val="1ADEC39C"/>
    <w:rsid w:val="1AEA81CC"/>
    <w:rsid w:val="1B2EEDD3"/>
    <w:rsid w:val="1B2FC393"/>
    <w:rsid w:val="1B382FDE"/>
    <w:rsid w:val="1B5AE1F4"/>
    <w:rsid w:val="1B5D29A2"/>
    <w:rsid w:val="1B647F68"/>
    <w:rsid w:val="1BB1BEA8"/>
    <w:rsid w:val="1BC12422"/>
    <w:rsid w:val="1BE31871"/>
    <w:rsid w:val="1C3084AD"/>
    <w:rsid w:val="1C4EE6A6"/>
    <w:rsid w:val="1C6D306A"/>
    <w:rsid w:val="1C83D968"/>
    <w:rsid w:val="1C86830A"/>
    <w:rsid w:val="1CE32409"/>
    <w:rsid w:val="1D069751"/>
    <w:rsid w:val="1D209DB6"/>
    <w:rsid w:val="1D33666E"/>
    <w:rsid w:val="1D384559"/>
    <w:rsid w:val="1D4AAD81"/>
    <w:rsid w:val="1D77A16F"/>
    <w:rsid w:val="1D93F150"/>
    <w:rsid w:val="1DA419D6"/>
    <w:rsid w:val="1DB06FD5"/>
    <w:rsid w:val="1DB9F3D9"/>
    <w:rsid w:val="1DC10D5F"/>
    <w:rsid w:val="1DD40245"/>
    <w:rsid w:val="1DDDCB6C"/>
    <w:rsid w:val="1DEF96E6"/>
    <w:rsid w:val="1DF090B6"/>
    <w:rsid w:val="1E0514E0"/>
    <w:rsid w:val="1E258816"/>
    <w:rsid w:val="1E4DDA40"/>
    <w:rsid w:val="1E75B5EF"/>
    <w:rsid w:val="1E7F5778"/>
    <w:rsid w:val="1E992F0A"/>
    <w:rsid w:val="1EB90D0A"/>
    <w:rsid w:val="1EDBF315"/>
    <w:rsid w:val="1EFFCCE1"/>
    <w:rsid w:val="1F23E604"/>
    <w:rsid w:val="1F2B5148"/>
    <w:rsid w:val="1F2F1731"/>
    <w:rsid w:val="1F320E3B"/>
    <w:rsid w:val="1F3579A5"/>
    <w:rsid w:val="1F45CA38"/>
    <w:rsid w:val="1F47DF6A"/>
    <w:rsid w:val="1F4D5ED4"/>
    <w:rsid w:val="1F7509E8"/>
    <w:rsid w:val="1F7AAEB4"/>
    <w:rsid w:val="1F80188A"/>
    <w:rsid w:val="1FA57B84"/>
    <w:rsid w:val="1FAA1777"/>
    <w:rsid w:val="1FB5CCEF"/>
    <w:rsid w:val="1FBC8261"/>
    <w:rsid w:val="1FF0A355"/>
    <w:rsid w:val="1FFE980E"/>
    <w:rsid w:val="20042DD6"/>
    <w:rsid w:val="200BD5E8"/>
    <w:rsid w:val="20180972"/>
    <w:rsid w:val="20322B82"/>
    <w:rsid w:val="203D0F42"/>
    <w:rsid w:val="20610F67"/>
    <w:rsid w:val="2062AAC1"/>
    <w:rsid w:val="206E6AB7"/>
    <w:rsid w:val="206F1396"/>
    <w:rsid w:val="20C41081"/>
    <w:rsid w:val="20D8AF76"/>
    <w:rsid w:val="20DEC580"/>
    <w:rsid w:val="211C4309"/>
    <w:rsid w:val="214228FD"/>
    <w:rsid w:val="217914ED"/>
    <w:rsid w:val="217DE388"/>
    <w:rsid w:val="218074EE"/>
    <w:rsid w:val="218A8A4B"/>
    <w:rsid w:val="21D97C55"/>
    <w:rsid w:val="22440A5A"/>
    <w:rsid w:val="22508486"/>
    <w:rsid w:val="225EB60D"/>
    <w:rsid w:val="228F3A5F"/>
    <w:rsid w:val="22B47FDA"/>
    <w:rsid w:val="22E924CE"/>
    <w:rsid w:val="22FC88A4"/>
    <w:rsid w:val="230573AC"/>
    <w:rsid w:val="230757AF"/>
    <w:rsid w:val="233DF011"/>
    <w:rsid w:val="23445727"/>
    <w:rsid w:val="234DA548"/>
    <w:rsid w:val="235413B2"/>
    <w:rsid w:val="235E3BE4"/>
    <w:rsid w:val="2368DD8F"/>
    <w:rsid w:val="2369D375"/>
    <w:rsid w:val="237C2BD2"/>
    <w:rsid w:val="23F15FC9"/>
    <w:rsid w:val="242EC893"/>
    <w:rsid w:val="24333E4F"/>
    <w:rsid w:val="247D1620"/>
    <w:rsid w:val="24961A11"/>
    <w:rsid w:val="249E31A5"/>
    <w:rsid w:val="24BB79CD"/>
    <w:rsid w:val="24DB57EA"/>
    <w:rsid w:val="24E0076D"/>
    <w:rsid w:val="24E1B917"/>
    <w:rsid w:val="24F1B560"/>
    <w:rsid w:val="2514475A"/>
    <w:rsid w:val="25434507"/>
    <w:rsid w:val="25564C4C"/>
    <w:rsid w:val="25616CCB"/>
    <w:rsid w:val="2589BA89"/>
    <w:rsid w:val="258B5CBE"/>
    <w:rsid w:val="258D3C66"/>
    <w:rsid w:val="259B379F"/>
    <w:rsid w:val="26070387"/>
    <w:rsid w:val="262301F7"/>
    <w:rsid w:val="2649868A"/>
    <w:rsid w:val="2651B8FF"/>
    <w:rsid w:val="267F45A5"/>
    <w:rsid w:val="2680BE32"/>
    <w:rsid w:val="268D0160"/>
    <w:rsid w:val="2692B264"/>
    <w:rsid w:val="26982D12"/>
    <w:rsid w:val="26C229AB"/>
    <w:rsid w:val="26E5D14A"/>
    <w:rsid w:val="26EB2ED8"/>
    <w:rsid w:val="272CC4E6"/>
    <w:rsid w:val="274E92ED"/>
    <w:rsid w:val="2755E950"/>
    <w:rsid w:val="27724C98"/>
    <w:rsid w:val="277BD18E"/>
    <w:rsid w:val="2791A3AB"/>
    <w:rsid w:val="279499A7"/>
    <w:rsid w:val="27A5AFDA"/>
    <w:rsid w:val="27B168E2"/>
    <w:rsid w:val="27C942A1"/>
    <w:rsid w:val="280ADD76"/>
    <w:rsid w:val="280C1A00"/>
    <w:rsid w:val="280CCC59"/>
    <w:rsid w:val="28180B56"/>
    <w:rsid w:val="283E2AA2"/>
    <w:rsid w:val="2865A77B"/>
    <w:rsid w:val="286D2179"/>
    <w:rsid w:val="28817800"/>
    <w:rsid w:val="288BE13C"/>
    <w:rsid w:val="289938E2"/>
    <w:rsid w:val="289A26D2"/>
    <w:rsid w:val="289B665C"/>
    <w:rsid w:val="28A26C22"/>
    <w:rsid w:val="28B800ED"/>
    <w:rsid w:val="28C3A27A"/>
    <w:rsid w:val="28C5B648"/>
    <w:rsid w:val="28CB672D"/>
    <w:rsid w:val="28D1A3D5"/>
    <w:rsid w:val="28D285DE"/>
    <w:rsid w:val="28DC2DF2"/>
    <w:rsid w:val="28DD734B"/>
    <w:rsid w:val="28FD6284"/>
    <w:rsid w:val="28FE9A90"/>
    <w:rsid w:val="292B5767"/>
    <w:rsid w:val="2936B209"/>
    <w:rsid w:val="29648141"/>
    <w:rsid w:val="29736BE0"/>
    <w:rsid w:val="298E239B"/>
    <w:rsid w:val="298F9C04"/>
    <w:rsid w:val="299DE599"/>
    <w:rsid w:val="29C4095D"/>
    <w:rsid w:val="29CFECFD"/>
    <w:rsid w:val="29D3794E"/>
    <w:rsid w:val="29D47E44"/>
    <w:rsid w:val="29DA48C8"/>
    <w:rsid w:val="29DF8929"/>
    <w:rsid w:val="2A09D78A"/>
    <w:rsid w:val="2A381A08"/>
    <w:rsid w:val="2A38DB52"/>
    <w:rsid w:val="2A53A978"/>
    <w:rsid w:val="2A71B681"/>
    <w:rsid w:val="2A77E3F6"/>
    <w:rsid w:val="2A84EFB4"/>
    <w:rsid w:val="2A86ED6B"/>
    <w:rsid w:val="2A8E0307"/>
    <w:rsid w:val="2AA1CD92"/>
    <w:rsid w:val="2AD9606A"/>
    <w:rsid w:val="2AF2E7E4"/>
    <w:rsid w:val="2B2496C1"/>
    <w:rsid w:val="2B28649B"/>
    <w:rsid w:val="2B5FD421"/>
    <w:rsid w:val="2B84A6A9"/>
    <w:rsid w:val="2B95F489"/>
    <w:rsid w:val="2BAB5561"/>
    <w:rsid w:val="2BC095A0"/>
    <w:rsid w:val="2BE551FC"/>
    <w:rsid w:val="2C5A4A06"/>
    <w:rsid w:val="2C6186B3"/>
    <w:rsid w:val="2C7961C9"/>
    <w:rsid w:val="2C9B018F"/>
    <w:rsid w:val="2CC43F01"/>
    <w:rsid w:val="2CDCDCF9"/>
    <w:rsid w:val="2CED1CB5"/>
    <w:rsid w:val="2CF4D5AF"/>
    <w:rsid w:val="2CF6512F"/>
    <w:rsid w:val="2D00B822"/>
    <w:rsid w:val="2D15DC00"/>
    <w:rsid w:val="2D1B56D9"/>
    <w:rsid w:val="2D1DE9CB"/>
    <w:rsid w:val="2D2B7873"/>
    <w:rsid w:val="2D3489CC"/>
    <w:rsid w:val="2D38A05F"/>
    <w:rsid w:val="2D440EDB"/>
    <w:rsid w:val="2D60ACF8"/>
    <w:rsid w:val="2D813FE3"/>
    <w:rsid w:val="2D9AA33E"/>
    <w:rsid w:val="2DA9C8B5"/>
    <w:rsid w:val="2DB24E69"/>
    <w:rsid w:val="2DB9236C"/>
    <w:rsid w:val="2DBB1EE0"/>
    <w:rsid w:val="2DBD1AFE"/>
    <w:rsid w:val="2DC0C3AD"/>
    <w:rsid w:val="2DD35E96"/>
    <w:rsid w:val="2E18C3A3"/>
    <w:rsid w:val="2E3871A2"/>
    <w:rsid w:val="2E3DC36C"/>
    <w:rsid w:val="2E3FE28D"/>
    <w:rsid w:val="2E4ABAE8"/>
    <w:rsid w:val="2E4BC7E7"/>
    <w:rsid w:val="2E87C7EC"/>
    <w:rsid w:val="2E896C0A"/>
    <w:rsid w:val="2EA8B7ED"/>
    <w:rsid w:val="2EB6D7A7"/>
    <w:rsid w:val="2EC7ED56"/>
    <w:rsid w:val="2EEFC80D"/>
    <w:rsid w:val="2EF934A0"/>
    <w:rsid w:val="2F0BB995"/>
    <w:rsid w:val="2F495B60"/>
    <w:rsid w:val="2F965DA2"/>
    <w:rsid w:val="2FC77D20"/>
    <w:rsid w:val="2FCE59A1"/>
    <w:rsid w:val="2FDA2B1F"/>
    <w:rsid w:val="2FEF52EC"/>
    <w:rsid w:val="2FFFCACB"/>
    <w:rsid w:val="30376F4C"/>
    <w:rsid w:val="303A8D04"/>
    <w:rsid w:val="3053EE95"/>
    <w:rsid w:val="3056CB65"/>
    <w:rsid w:val="305EB03E"/>
    <w:rsid w:val="306027FB"/>
    <w:rsid w:val="3071C4D8"/>
    <w:rsid w:val="30B4BEAF"/>
    <w:rsid w:val="3164BA3D"/>
    <w:rsid w:val="31A32567"/>
    <w:rsid w:val="31C92F18"/>
    <w:rsid w:val="31FA4018"/>
    <w:rsid w:val="3206D526"/>
    <w:rsid w:val="320F9BEC"/>
    <w:rsid w:val="32225F7C"/>
    <w:rsid w:val="323F7909"/>
    <w:rsid w:val="3242DF98"/>
    <w:rsid w:val="32545024"/>
    <w:rsid w:val="3255DFC3"/>
    <w:rsid w:val="328824A0"/>
    <w:rsid w:val="32BA1776"/>
    <w:rsid w:val="32BF2C82"/>
    <w:rsid w:val="32CD46AB"/>
    <w:rsid w:val="32D356C2"/>
    <w:rsid w:val="32E2EEB4"/>
    <w:rsid w:val="32EAFA42"/>
    <w:rsid w:val="33182A97"/>
    <w:rsid w:val="33357424"/>
    <w:rsid w:val="3345EDBF"/>
    <w:rsid w:val="3353CED1"/>
    <w:rsid w:val="336BDDF6"/>
    <w:rsid w:val="3395EFF4"/>
    <w:rsid w:val="33AD8235"/>
    <w:rsid w:val="33B70C3E"/>
    <w:rsid w:val="33BD1DDB"/>
    <w:rsid w:val="33C027E0"/>
    <w:rsid w:val="33CA1EBB"/>
    <w:rsid w:val="33D56274"/>
    <w:rsid w:val="33FCAD19"/>
    <w:rsid w:val="3413818B"/>
    <w:rsid w:val="343E9A49"/>
    <w:rsid w:val="344CA26F"/>
    <w:rsid w:val="344EB008"/>
    <w:rsid w:val="347D89C1"/>
    <w:rsid w:val="3483891C"/>
    <w:rsid w:val="34841AF1"/>
    <w:rsid w:val="34A1082A"/>
    <w:rsid w:val="34B3D0D2"/>
    <w:rsid w:val="34B71CE2"/>
    <w:rsid w:val="34D6EE5C"/>
    <w:rsid w:val="34EAF610"/>
    <w:rsid w:val="34EE1DB3"/>
    <w:rsid w:val="35045235"/>
    <w:rsid w:val="354043B2"/>
    <w:rsid w:val="357CC023"/>
    <w:rsid w:val="358D5734"/>
    <w:rsid w:val="35E06E5E"/>
    <w:rsid w:val="3625FC18"/>
    <w:rsid w:val="3641F9BA"/>
    <w:rsid w:val="36503601"/>
    <w:rsid w:val="3653D231"/>
    <w:rsid w:val="365BF273"/>
    <w:rsid w:val="366A69A0"/>
    <w:rsid w:val="3681944F"/>
    <w:rsid w:val="369D7574"/>
    <w:rsid w:val="36A078AD"/>
    <w:rsid w:val="36B19800"/>
    <w:rsid w:val="36B532AB"/>
    <w:rsid w:val="36C1959E"/>
    <w:rsid w:val="37050C98"/>
    <w:rsid w:val="3714D33A"/>
    <w:rsid w:val="371C886A"/>
    <w:rsid w:val="37674873"/>
    <w:rsid w:val="377ABFD6"/>
    <w:rsid w:val="378EDF29"/>
    <w:rsid w:val="37B2B0F3"/>
    <w:rsid w:val="37BF4E8A"/>
    <w:rsid w:val="37D9E15E"/>
    <w:rsid w:val="37E4B4DD"/>
    <w:rsid w:val="37E5BA3E"/>
    <w:rsid w:val="37F2E4B9"/>
    <w:rsid w:val="380849E7"/>
    <w:rsid w:val="384071DC"/>
    <w:rsid w:val="3848A31B"/>
    <w:rsid w:val="38683834"/>
    <w:rsid w:val="38764C3B"/>
    <w:rsid w:val="389BE585"/>
    <w:rsid w:val="38B536E7"/>
    <w:rsid w:val="38BF8854"/>
    <w:rsid w:val="38DB7670"/>
    <w:rsid w:val="38DBD9F7"/>
    <w:rsid w:val="38E0C7B3"/>
    <w:rsid w:val="38FC8BF0"/>
    <w:rsid w:val="391DD45C"/>
    <w:rsid w:val="3928D515"/>
    <w:rsid w:val="3970DC65"/>
    <w:rsid w:val="398460AB"/>
    <w:rsid w:val="39A5720C"/>
    <w:rsid w:val="39AA263B"/>
    <w:rsid w:val="39AE8C55"/>
    <w:rsid w:val="39B2D4A5"/>
    <w:rsid w:val="39C17251"/>
    <w:rsid w:val="39FA8B7B"/>
    <w:rsid w:val="39FF9035"/>
    <w:rsid w:val="3A11171E"/>
    <w:rsid w:val="3A1BD843"/>
    <w:rsid w:val="3A2004B0"/>
    <w:rsid w:val="3A3161DF"/>
    <w:rsid w:val="3A43C865"/>
    <w:rsid w:val="3A510496"/>
    <w:rsid w:val="3A5301D7"/>
    <w:rsid w:val="3A55B8C4"/>
    <w:rsid w:val="3A598DAC"/>
    <w:rsid w:val="3A6DB177"/>
    <w:rsid w:val="3A874C30"/>
    <w:rsid w:val="3A8AED6B"/>
    <w:rsid w:val="3A9A2223"/>
    <w:rsid w:val="3AC0CEB3"/>
    <w:rsid w:val="3AD27C56"/>
    <w:rsid w:val="3AE2B11D"/>
    <w:rsid w:val="3B1589F9"/>
    <w:rsid w:val="3B26A9C2"/>
    <w:rsid w:val="3B27CE32"/>
    <w:rsid w:val="3B37BBEB"/>
    <w:rsid w:val="3B4A3092"/>
    <w:rsid w:val="3B51B36C"/>
    <w:rsid w:val="3B9E6F89"/>
    <w:rsid w:val="3BB203F8"/>
    <w:rsid w:val="3BB243AF"/>
    <w:rsid w:val="3BB301D5"/>
    <w:rsid w:val="3BBEA5CE"/>
    <w:rsid w:val="3C1EC716"/>
    <w:rsid w:val="3C5559AF"/>
    <w:rsid w:val="3C619A1B"/>
    <w:rsid w:val="3C6E59E7"/>
    <w:rsid w:val="3C6F1E51"/>
    <w:rsid w:val="3CA01577"/>
    <w:rsid w:val="3CD01532"/>
    <w:rsid w:val="3CF82091"/>
    <w:rsid w:val="3D1004AF"/>
    <w:rsid w:val="3D573179"/>
    <w:rsid w:val="3D5861DE"/>
    <w:rsid w:val="3D60ACE2"/>
    <w:rsid w:val="3D6E89A5"/>
    <w:rsid w:val="3D86746E"/>
    <w:rsid w:val="3DC00D8F"/>
    <w:rsid w:val="3DCAA7E5"/>
    <w:rsid w:val="3DD8D8C2"/>
    <w:rsid w:val="3DDBA0F3"/>
    <w:rsid w:val="3DE4DAE1"/>
    <w:rsid w:val="3DF67D8F"/>
    <w:rsid w:val="3E017AFF"/>
    <w:rsid w:val="3E13C07B"/>
    <w:rsid w:val="3E297CD2"/>
    <w:rsid w:val="3E6D8894"/>
    <w:rsid w:val="3E82A4F8"/>
    <w:rsid w:val="3E99E215"/>
    <w:rsid w:val="3EBF26BB"/>
    <w:rsid w:val="3EF2F705"/>
    <w:rsid w:val="3EF932D7"/>
    <w:rsid w:val="3F0118DB"/>
    <w:rsid w:val="3F0A30C1"/>
    <w:rsid w:val="3F166725"/>
    <w:rsid w:val="3F458A08"/>
    <w:rsid w:val="3F61BBD4"/>
    <w:rsid w:val="3F882270"/>
    <w:rsid w:val="3F8A1FA5"/>
    <w:rsid w:val="3F92DA17"/>
    <w:rsid w:val="3F9F0AD5"/>
    <w:rsid w:val="4051D3D5"/>
    <w:rsid w:val="4068BC31"/>
    <w:rsid w:val="406A56D5"/>
    <w:rsid w:val="407A0721"/>
    <w:rsid w:val="408935FC"/>
    <w:rsid w:val="408FCE90"/>
    <w:rsid w:val="40BD80B4"/>
    <w:rsid w:val="40FF4352"/>
    <w:rsid w:val="411D88B1"/>
    <w:rsid w:val="414A5AED"/>
    <w:rsid w:val="415BD6E8"/>
    <w:rsid w:val="416036DB"/>
    <w:rsid w:val="41C175E5"/>
    <w:rsid w:val="420A221A"/>
    <w:rsid w:val="421ED9B0"/>
    <w:rsid w:val="423173DE"/>
    <w:rsid w:val="423F0095"/>
    <w:rsid w:val="42415D03"/>
    <w:rsid w:val="4263E025"/>
    <w:rsid w:val="426668D1"/>
    <w:rsid w:val="42785CD0"/>
    <w:rsid w:val="4278AA56"/>
    <w:rsid w:val="4280C6AC"/>
    <w:rsid w:val="42A23FDC"/>
    <w:rsid w:val="42BA1C4B"/>
    <w:rsid w:val="42C9C13C"/>
    <w:rsid w:val="42D030CA"/>
    <w:rsid w:val="42D54C3B"/>
    <w:rsid w:val="42DD021F"/>
    <w:rsid w:val="42E17A50"/>
    <w:rsid w:val="42FDB221"/>
    <w:rsid w:val="43290CEC"/>
    <w:rsid w:val="434BA68E"/>
    <w:rsid w:val="435B48FE"/>
    <w:rsid w:val="43727C97"/>
    <w:rsid w:val="43874149"/>
    <w:rsid w:val="43915457"/>
    <w:rsid w:val="43A5E79F"/>
    <w:rsid w:val="4404B737"/>
    <w:rsid w:val="443B3BA5"/>
    <w:rsid w:val="444CEBF8"/>
    <w:rsid w:val="44500CAD"/>
    <w:rsid w:val="4480F831"/>
    <w:rsid w:val="448865D1"/>
    <w:rsid w:val="44AFFBED"/>
    <w:rsid w:val="44C6D97F"/>
    <w:rsid w:val="44E248EE"/>
    <w:rsid w:val="44E8C60C"/>
    <w:rsid w:val="44FFE1F7"/>
    <w:rsid w:val="451A60DF"/>
    <w:rsid w:val="4536098D"/>
    <w:rsid w:val="45472731"/>
    <w:rsid w:val="45D63567"/>
    <w:rsid w:val="45F2640C"/>
    <w:rsid w:val="460AEBAD"/>
    <w:rsid w:val="4616C385"/>
    <w:rsid w:val="462AB0FC"/>
    <w:rsid w:val="46415BD5"/>
    <w:rsid w:val="4641F314"/>
    <w:rsid w:val="464EB3AE"/>
    <w:rsid w:val="464FD5BD"/>
    <w:rsid w:val="466A04D6"/>
    <w:rsid w:val="4674675C"/>
    <w:rsid w:val="468A2870"/>
    <w:rsid w:val="4697A957"/>
    <w:rsid w:val="46A81FD9"/>
    <w:rsid w:val="46BD10A9"/>
    <w:rsid w:val="46C0882D"/>
    <w:rsid w:val="46C44FF4"/>
    <w:rsid w:val="46DE02B1"/>
    <w:rsid w:val="4713FFE5"/>
    <w:rsid w:val="47275790"/>
    <w:rsid w:val="4738F556"/>
    <w:rsid w:val="476B36B0"/>
    <w:rsid w:val="477F6EEF"/>
    <w:rsid w:val="481A8F34"/>
    <w:rsid w:val="4842A8CD"/>
    <w:rsid w:val="484A7BA1"/>
    <w:rsid w:val="48782B85"/>
    <w:rsid w:val="488A3BA3"/>
    <w:rsid w:val="489364DF"/>
    <w:rsid w:val="48983E13"/>
    <w:rsid w:val="489EF85E"/>
    <w:rsid w:val="48A4DD2A"/>
    <w:rsid w:val="48C36CE5"/>
    <w:rsid w:val="48F23502"/>
    <w:rsid w:val="48F58A30"/>
    <w:rsid w:val="4934F4B2"/>
    <w:rsid w:val="4937CE20"/>
    <w:rsid w:val="493C4843"/>
    <w:rsid w:val="493FE521"/>
    <w:rsid w:val="4946636E"/>
    <w:rsid w:val="494EDB6B"/>
    <w:rsid w:val="497F8544"/>
    <w:rsid w:val="499C8148"/>
    <w:rsid w:val="49C5A9C4"/>
    <w:rsid w:val="49FE1689"/>
    <w:rsid w:val="4A0921C2"/>
    <w:rsid w:val="4A250EE8"/>
    <w:rsid w:val="4A5A75BE"/>
    <w:rsid w:val="4A90447A"/>
    <w:rsid w:val="4AE3A8EC"/>
    <w:rsid w:val="4AF059D7"/>
    <w:rsid w:val="4AF21823"/>
    <w:rsid w:val="4B1FCAC5"/>
    <w:rsid w:val="4B595550"/>
    <w:rsid w:val="4B69CD4B"/>
    <w:rsid w:val="4BB2CD05"/>
    <w:rsid w:val="4BF9A6E5"/>
    <w:rsid w:val="4C00BE8A"/>
    <w:rsid w:val="4C056E4E"/>
    <w:rsid w:val="4C174007"/>
    <w:rsid w:val="4C230411"/>
    <w:rsid w:val="4C52D3E8"/>
    <w:rsid w:val="4C5DA159"/>
    <w:rsid w:val="4C8151F7"/>
    <w:rsid w:val="4C87BA59"/>
    <w:rsid w:val="4C92AAC7"/>
    <w:rsid w:val="4CB24D79"/>
    <w:rsid w:val="4CC0B6DD"/>
    <w:rsid w:val="4CDF330C"/>
    <w:rsid w:val="4CE199E2"/>
    <w:rsid w:val="4CED2B3B"/>
    <w:rsid w:val="4CFC3CB1"/>
    <w:rsid w:val="4D008328"/>
    <w:rsid w:val="4D0C7C9C"/>
    <w:rsid w:val="4D40F1FA"/>
    <w:rsid w:val="4D6DF98D"/>
    <w:rsid w:val="4D833C9D"/>
    <w:rsid w:val="4D98C1F6"/>
    <w:rsid w:val="4DB20D28"/>
    <w:rsid w:val="4DBB68D2"/>
    <w:rsid w:val="4DE616FD"/>
    <w:rsid w:val="4DEBEC5B"/>
    <w:rsid w:val="4E0D387B"/>
    <w:rsid w:val="4E25F5C8"/>
    <w:rsid w:val="4E3A8AE4"/>
    <w:rsid w:val="4E3F364F"/>
    <w:rsid w:val="4E9396B3"/>
    <w:rsid w:val="4E985FFC"/>
    <w:rsid w:val="4EAFBA25"/>
    <w:rsid w:val="4ED94EFA"/>
    <w:rsid w:val="4F105779"/>
    <w:rsid w:val="4F1A1A1C"/>
    <w:rsid w:val="4F5983B0"/>
    <w:rsid w:val="4F6B89E3"/>
    <w:rsid w:val="4F791968"/>
    <w:rsid w:val="4FC71B8C"/>
    <w:rsid w:val="4FE04D47"/>
    <w:rsid w:val="4FE4698A"/>
    <w:rsid w:val="4FEE5009"/>
    <w:rsid w:val="50062282"/>
    <w:rsid w:val="50104449"/>
    <w:rsid w:val="50170D1D"/>
    <w:rsid w:val="5025C95B"/>
    <w:rsid w:val="502AF254"/>
    <w:rsid w:val="503F9C63"/>
    <w:rsid w:val="5052F242"/>
    <w:rsid w:val="50A05698"/>
    <w:rsid w:val="50C4717C"/>
    <w:rsid w:val="5110B5B2"/>
    <w:rsid w:val="512C961F"/>
    <w:rsid w:val="512D29E2"/>
    <w:rsid w:val="512DC223"/>
    <w:rsid w:val="51A16DC6"/>
    <w:rsid w:val="51B32B44"/>
    <w:rsid w:val="51B77198"/>
    <w:rsid w:val="51DA426C"/>
    <w:rsid w:val="51EAB4CE"/>
    <w:rsid w:val="51EF8952"/>
    <w:rsid w:val="52389593"/>
    <w:rsid w:val="523A2F30"/>
    <w:rsid w:val="52601859"/>
    <w:rsid w:val="526190DF"/>
    <w:rsid w:val="527A49EA"/>
    <w:rsid w:val="52810B46"/>
    <w:rsid w:val="529EFE7D"/>
    <w:rsid w:val="52A6B3DF"/>
    <w:rsid w:val="52BDF26F"/>
    <w:rsid w:val="52D276C0"/>
    <w:rsid w:val="52DAE04C"/>
    <w:rsid w:val="52FF8147"/>
    <w:rsid w:val="530DABE1"/>
    <w:rsid w:val="5316FE44"/>
    <w:rsid w:val="531EE201"/>
    <w:rsid w:val="533E161E"/>
    <w:rsid w:val="5354AC8C"/>
    <w:rsid w:val="538A5575"/>
    <w:rsid w:val="538D652C"/>
    <w:rsid w:val="5398AE8C"/>
    <w:rsid w:val="539A141E"/>
    <w:rsid w:val="53EB195F"/>
    <w:rsid w:val="53EC84E0"/>
    <w:rsid w:val="543B8430"/>
    <w:rsid w:val="545FD14A"/>
    <w:rsid w:val="546436A1"/>
    <w:rsid w:val="54933036"/>
    <w:rsid w:val="54935F54"/>
    <w:rsid w:val="54A4D900"/>
    <w:rsid w:val="54BA9AE7"/>
    <w:rsid w:val="54C8253B"/>
    <w:rsid w:val="54E14232"/>
    <w:rsid w:val="54E1CEAA"/>
    <w:rsid w:val="54FDB462"/>
    <w:rsid w:val="550A34FC"/>
    <w:rsid w:val="556090F0"/>
    <w:rsid w:val="5574BD5E"/>
    <w:rsid w:val="557B3A1C"/>
    <w:rsid w:val="55978902"/>
    <w:rsid w:val="5604ECB3"/>
    <w:rsid w:val="56106235"/>
    <w:rsid w:val="561738F9"/>
    <w:rsid w:val="561923DD"/>
    <w:rsid w:val="5663288B"/>
    <w:rsid w:val="566F4360"/>
    <w:rsid w:val="56764BA4"/>
    <w:rsid w:val="568FF7AE"/>
    <w:rsid w:val="56932023"/>
    <w:rsid w:val="5699A526"/>
    <w:rsid w:val="56A69C43"/>
    <w:rsid w:val="56FDD95B"/>
    <w:rsid w:val="57054669"/>
    <w:rsid w:val="570C1773"/>
    <w:rsid w:val="5721BB3F"/>
    <w:rsid w:val="5742ACD0"/>
    <w:rsid w:val="57467FD8"/>
    <w:rsid w:val="57488BED"/>
    <w:rsid w:val="574B9271"/>
    <w:rsid w:val="5762972F"/>
    <w:rsid w:val="577E4BC6"/>
    <w:rsid w:val="57A5DF5D"/>
    <w:rsid w:val="57CE9786"/>
    <w:rsid w:val="57D0AE37"/>
    <w:rsid w:val="57E2A624"/>
    <w:rsid w:val="57F2DEEF"/>
    <w:rsid w:val="581704AF"/>
    <w:rsid w:val="58380625"/>
    <w:rsid w:val="58A97EE2"/>
    <w:rsid w:val="58BF5EE3"/>
    <w:rsid w:val="58C0438D"/>
    <w:rsid w:val="58C74066"/>
    <w:rsid w:val="595964B8"/>
    <w:rsid w:val="5965EBAF"/>
    <w:rsid w:val="59711928"/>
    <w:rsid w:val="59770652"/>
    <w:rsid w:val="5987AF98"/>
    <w:rsid w:val="5996700E"/>
    <w:rsid w:val="59AF2FB5"/>
    <w:rsid w:val="59F9B5A2"/>
    <w:rsid w:val="5A0005EF"/>
    <w:rsid w:val="5A146D54"/>
    <w:rsid w:val="5A341473"/>
    <w:rsid w:val="5A42AE36"/>
    <w:rsid w:val="5A5C07F5"/>
    <w:rsid w:val="5A5CC8A2"/>
    <w:rsid w:val="5A5DB201"/>
    <w:rsid w:val="5A62BAA2"/>
    <w:rsid w:val="5A71E519"/>
    <w:rsid w:val="5A966519"/>
    <w:rsid w:val="5AB057AF"/>
    <w:rsid w:val="5AB3BE09"/>
    <w:rsid w:val="5AC4032D"/>
    <w:rsid w:val="5AEC529C"/>
    <w:rsid w:val="5B03B93B"/>
    <w:rsid w:val="5B04B038"/>
    <w:rsid w:val="5B0B127D"/>
    <w:rsid w:val="5B273E84"/>
    <w:rsid w:val="5B2A9B6A"/>
    <w:rsid w:val="5B2D7D57"/>
    <w:rsid w:val="5B35BBE6"/>
    <w:rsid w:val="5B5543CF"/>
    <w:rsid w:val="5B599371"/>
    <w:rsid w:val="5B607F1E"/>
    <w:rsid w:val="5B6F4517"/>
    <w:rsid w:val="5BCFC35E"/>
    <w:rsid w:val="5C2E59BE"/>
    <w:rsid w:val="5C533D3A"/>
    <w:rsid w:val="5C6A98AC"/>
    <w:rsid w:val="5CA2443A"/>
    <w:rsid w:val="5CE81CDB"/>
    <w:rsid w:val="5D0BB13A"/>
    <w:rsid w:val="5D0C7CE5"/>
    <w:rsid w:val="5D15B623"/>
    <w:rsid w:val="5D1A0E4E"/>
    <w:rsid w:val="5D230B65"/>
    <w:rsid w:val="5D2AE36D"/>
    <w:rsid w:val="5D38BA38"/>
    <w:rsid w:val="5D4E57E7"/>
    <w:rsid w:val="5D6CFAB3"/>
    <w:rsid w:val="5D8C753D"/>
    <w:rsid w:val="5D9D8A3C"/>
    <w:rsid w:val="5DBC5715"/>
    <w:rsid w:val="5DD6ED5B"/>
    <w:rsid w:val="5DDD1CF9"/>
    <w:rsid w:val="5DE09AB4"/>
    <w:rsid w:val="5E0CA602"/>
    <w:rsid w:val="5E144533"/>
    <w:rsid w:val="5E252907"/>
    <w:rsid w:val="5E349EF9"/>
    <w:rsid w:val="5E4136BE"/>
    <w:rsid w:val="5E663FC4"/>
    <w:rsid w:val="5EAEFED4"/>
    <w:rsid w:val="5EBEACA7"/>
    <w:rsid w:val="5ED620B1"/>
    <w:rsid w:val="5EE793EE"/>
    <w:rsid w:val="5EE7CD7D"/>
    <w:rsid w:val="5EF7ABFD"/>
    <w:rsid w:val="5F17EB4A"/>
    <w:rsid w:val="5F1A8B21"/>
    <w:rsid w:val="5F30F566"/>
    <w:rsid w:val="5F3B5AD0"/>
    <w:rsid w:val="5F6AD2EE"/>
    <w:rsid w:val="5F89FE54"/>
    <w:rsid w:val="5F8F5B6B"/>
    <w:rsid w:val="5FBBE7F7"/>
    <w:rsid w:val="5FC6F0B9"/>
    <w:rsid w:val="5FDB5A70"/>
    <w:rsid w:val="5FFA462B"/>
    <w:rsid w:val="602F5699"/>
    <w:rsid w:val="60558B45"/>
    <w:rsid w:val="605740DE"/>
    <w:rsid w:val="6070E5F8"/>
    <w:rsid w:val="6095D1C4"/>
    <w:rsid w:val="609BE0B4"/>
    <w:rsid w:val="60B934E4"/>
    <w:rsid w:val="60CF26CA"/>
    <w:rsid w:val="60D89B49"/>
    <w:rsid w:val="60E1491D"/>
    <w:rsid w:val="6118CCE4"/>
    <w:rsid w:val="611B9F93"/>
    <w:rsid w:val="6121E92C"/>
    <w:rsid w:val="6161F229"/>
    <w:rsid w:val="6179646C"/>
    <w:rsid w:val="6184D02C"/>
    <w:rsid w:val="619AAE63"/>
    <w:rsid w:val="61B8EDE4"/>
    <w:rsid w:val="61E69F7D"/>
    <w:rsid w:val="61ED0850"/>
    <w:rsid w:val="61F89FC2"/>
    <w:rsid w:val="62136CA6"/>
    <w:rsid w:val="621F3CFA"/>
    <w:rsid w:val="626A48E5"/>
    <w:rsid w:val="626D3C0B"/>
    <w:rsid w:val="62AE1693"/>
    <w:rsid w:val="62BF43E7"/>
    <w:rsid w:val="62D3DB02"/>
    <w:rsid w:val="6317B209"/>
    <w:rsid w:val="6333DEF1"/>
    <w:rsid w:val="63474686"/>
    <w:rsid w:val="6358710B"/>
    <w:rsid w:val="639A422B"/>
    <w:rsid w:val="639AD918"/>
    <w:rsid w:val="63E8F86F"/>
    <w:rsid w:val="63FA97FA"/>
    <w:rsid w:val="63FB829C"/>
    <w:rsid w:val="63FF989A"/>
    <w:rsid w:val="640BDEBC"/>
    <w:rsid w:val="640C8C71"/>
    <w:rsid w:val="641AEDB1"/>
    <w:rsid w:val="641BB965"/>
    <w:rsid w:val="641C9C55"/>
    <w:rsid w:val="64268C6E"/>
    <w:rsid w:val="6428B85A"/>
    <w:rsid w:val="642D5D17"/>
    <w:rsid w:val="646932C6"/>
    <w:rsid w:val="6473AE43"/>
    <w:rsid w:val="6474275B"/>
    <w:rsid w:val="6478D5B4"/>
    <w:rsid w:val="648FB47A"/>
    <w:rsid w:val="64923309"/>
    <w:rsid w:val="6497151F"/>
    <w:rsid w:val="64A14573"/>
    <w:rsid w:val="64B71505"/>
    <w:rsid w:val="64C25A68"/>
    <w:rsid w:val="64E8F126"/>
    <w:rsid w:val="6504B1F0"/>
    <w:rsid w:val="6517BAE6"/>
    <w:rsid w:val="653A7C49"/>
    <w:rsid w:val="65428273"/>
    <w:rsid w:val="6548DD53"/>
    <w:rsid w:val="6574EB6E"/>
    <w:rsid w:val="6589DFB6"/>
    <w:rsid w:val="6590EC4A"/>
    <w:rsid w:val="65972EAF"/>
    <w:rsid w:val="65ABBB53"/>
    <w:rsid w:val="65B1FB2F"/>
    <w:rsid w:val="65BE15A3"/>
    <w:rsid w:val="6617906A"/>
    <w:rsid w:val="662FA5E7"/>
    <w:rsid w:val="6632CEB6"/>
    <w:rsid w:val="6639BDAB"/>
    <w:rsid w:val="66477E05"/>
    <w:rsid w:val="66613EC6"/>
    <w:rsid w:val="6663AEED"/>
    <w:rsid w:val="668020BF"/>
    <w:rsid w:val="66A39428"/>
    <w:rsid w:val="66D08DFB"/>
    <w:rsid w:val="671768F0"/>
    <w:rsid w:val="67267599"/>
    <w:rsid w:val="672DD62E"/>
    <w:rsid w:val="672E1A55"/>
    <w:rsid w:val="674670B6"/>
    <w:rsid w:val="674C3B39"/>
    <w:rsid w:val="6751084B"/>
    <w:rsid w:val="675ABF69"/>
    <w:rsid w:val="6767AD8F"/>
    <w:rsid w:val="676FA928"/>
    <w:rsid w:val="6775CA2C"/>
    <w:rsid w:val="6795F284"/>
    <w:rsid w:val="67995F8A"/>
    <w:rsid w:val="67D19E70"/>
    <w:rsid w:val="680142BA"/>
    <w:rsid w:val="68021A7D"/>
    <w:rsid w:val="680C9B3B"/>
    <w:rsid w:val="6825B4DF"/>
    <w:rsid w:val="683FE6E3"/>
    <w:rsid w:val="68707DA3"/>
    <w:rsid w:val="6870C96D"/>
    <w:rsid w:val="6877B523"/>
    <w:rsid w:val="687E6D69"/>
    <w:rsid w:val="688784C4"/>
    <w:rsid w:val="689B9C25"/>
    <w:rsid w:val="68CC6628"/>
    <w:rsid w:val="68EC5E29"/>
    <w:rsid w:val="693CE3A7"/>
    <w:rsid w:val="694C7E44"/>
    <w:rsid w:val="696D02DC"/>
    <w:rsid w:val="69917D59"/>
    <w:rsid w:val="69966B9B"/>
    <w:rsid w:val="69A30B5E"/>
    <w:rsid w:val="69CBC516"/>
    <w:rsid w:val="69F35AE0"/>
    <w:rsid w:val="6A27437E"/>
    <w:rsid w:val="6A36B4DD"/>
    <w:rsid w:val="6A3B2864"/>
    <w:rsid w:val="6A5D4C85"/>
    <w:rsid w:val="6A6B9715"/>
    <w:rsid w:val="6A9723E9"/>
    <w:rsid w:val="6AB3C77E"/>
    <w:rsid w:val="6ABDB55E"/>
    <w:rsid w:val="6AD0A2D4"/>
    <w:rsid w:val="6AF93546"/>
    <w:rsid w:val="6B3004FC"/>
    <w:rsid w:val="6B44FBE4"/>
    <w:rsid w:val="6B5F27E7"/>
    <w:rsid w:val="6B7EF3C7"/>
    <w:rsid w:val="6B7FE46D"/>
    <w:rsid w:val="6B813B35"/>
    <w:rsid w:val="6B9606DD"/>
    <w:rsid w:val="6BC4141B"/>
    <w:rsid w:val="6BE79E73"/>
    <w:rsid w:val="6BFB21A6"/>
    <w:rsid w:val="6BFBB5A2"/>
    <w:rsid w:val="6C30EADD"/>
    <w:rsid w:val="6C326B6F"/>
    <w:rsid w:val="6C4E0B02"/>
    <w:rsid w:val="6C5ADE33"/>
    <w:rsid w:val="6C5CA7C7"/>
    <w:rsid w:val="6C61BBF8"/>
    <w:rsid w:val="6C803AB7"/>
    <w:rsid w:val="6C945BBA"/>
    <w:rsid w:val="6CA2A020"/>
    <w:rsid w:val="6CA65428"/>
    <w:rsid w:val="6CC2CDC4"/>
    <w:rsid w:val="6D077939"/>
    <w:rsid w:val="6D0D0B31"/>
    <w:rsid w:val="6D0F987D"/>
    <w:rsid w:val="6D3C6164"/>
    <w:rsid w:val="6D7829B5"/>
    <w:rsid w:val="6D8B25BA"/>
    <w:rsid w:val="6D96B330"/>
    <w:rsid w:val="6DCC240B"/>
    <w:rsid w:val="6DE6D440"/>
    <w:rsid w:val="6E0271F1"/>
    <w:rsid w:val="6E8AD25C"/>
    <w:rsid w:val="6E8B3666"/>
    <w:rsid w:val="6EA2F120"/>
    <w:rsid w:val="6EB7A3BF"/>
    <w:rsid w:val="6ED52FD8"/>
    <w:rsid w:val="6EE4D9FB"/>
    <w:rsid w:val="6F14736C"/>
    <w:rsid w:val="6F493AA5"/>
    <w:rsid w:val="6F4B37BD"/>
    <w:rsid w:val="6F56D909"/>
    <w:rsid w:val="6F9CF3E3"/>
    <w:rsid w:val="6FC21304"/>
    <w:rsid w:val="6FCF61D6"/>
    <w:rsid w:val="701AAE75"/>
    <w:rsid w:val="70470EE9"/>
    <w:rsid w:val="7063319A"/>
    <w:rsid w:val="707348FF"/>
    <w:rsid w:val="708B9768"/>
    <w:rsid w:val="70A30CED"/>
    <w:rsid w:val="70B469A7"/>
    <w:rsid w:val="70B4A87C"/>
    <w:rsid w:val="70C53FE8"/>
    <w:rsid w:val="711F8EEC"/>
    <w:rsid w:val="714640B2"/>
    <w:rsid w:val="7147DA4A"/>
    <w:rsid w:val="7165458F"/>
    <w:rsid w:val="717FDA9C"/>
    <w:rsid w:val="718B42D4"/>
    <w:rsid w:val="71CA26AE"/>
    <w:rsid w:val="71EABE80"/>
    <w:rsid w:val="71EB7CE2"/>
    <w:rsid w:val="71F4BB00"/>
    <w:rsid w:val="71FFE7F5"/>
    <w:rsid w:val="7238AAF4"/>
    <w:rsid w:val="72474D72"/>
    <w:rsid w:val="7269226F"/>
    <w:rsid w:val="72807575"/>
    <w:rsid w:val="72999D3C"/>
    <w:rsid w:val="72A0DB92"/>
    <w:rsid w:val="72A3344A"/>
    <w:rsid w:val="72C47E69"/>
    <w:rsid w:val="72D86A65"/>
    <w:rsid w:val="72D89D1E"/>
    <w:rsid w:val="72DD7A7A"/>
    <w:rsid w:val="72F10135"/>
    <w:rsid w:val="72F59071"/>
    <w:rsid w:val="7303A294"/>
    <w:rsid w:val="730A1373"/>
    <w:rsid w:val="731793D3"/>
    <w:rsid w:val="7329E3CF"/>
    <w:rsid w:val="733B9EBC"/>
    <w:rsid w:val="734D5E62"/>
    <w:rsid w:val="736C1E57"/>
    <w:rsid w:val="738F57EC"/>
    <w:rsid w:val="73A16CAB"/>
    <w:rsid w:val="73B927A9"/>
    <w:rsid w:val="73B9DB76"/>
    <w:rsid w:val="73C91948"/>
    <w:rsid w:val="73E8D6E7"/>
    <w:rsid w:val="73EFD40B"/>
    <w:rsid w:val="73FC51D4"/>
    <w:rsid w:val="7403E43C"/>
    <w:rsid w:val="740C2546"/>
    <w:rsid w:val="742E9E28"/>
    <w:rsid w:val="743B79D5"/>
    <w:rsid w:val="74AE86EF"/>
    <w:rsid w:val="74C25D26"/>
    <w:rsid w:val="74C42AFC"/>
    <w:rsid w:val="74D281A9"/>
    <w:rsid w:val="74F5E507"/>
    <w:rsid w:val="74F78F67"/>
    <w:rsid w:val="7500B276"/>
    <w:rsid w:val="7512018C"/>
    <w:rsid w:val="751D8DE9"/>
    <w:rsid w:val="753F8D65"/>
    <w:rsid w:val="758756AA"/>
    <w:rsid w:val="75B41205"/>
    <w:rsid w:val="75FB7833"/>
    <w:rsid w:val="75FD7A8C"/>
    <w:rsid w:val="760746B1"/>
    <w:rsid w:val="761A18F1"/>
    <w:rsid w:val="762A778F"/>
    <w:rsid w:val="7659DD54"/>
    <w:rsid w:val="76801895"/>
    <w:rsid w:val="769B759B"/>
    <w:rsid w:val="76D9D8E6"/>
    <w:rsid w:val="76DAC3BD"/>
    <w:rsid w:val="771E7B43"/>
    <w:rsid w:val="773DAF24"/>
    <w:rsid w:val="7777667A"/>
    <w:rsid w:val="778A4A10"/>
    <w:rsid w:val="77B59E27"/>
    <w:rsid w:val="77C84D8B"/>
    <w:rsid w:val="77EA5BCD"/>
    <w:rsid w:val="77F9F754"/>
    <w:rsid w:val="78046520"/>
    <w:rsid w:val="7814172B"/>
    <w:rsid w:val="781B454D"/>
    <w:rsid w:val="78212FE3"/>
    <w:rsid w:val="78557B3F"/>
    <w:rsid w:val="785A4B4C"/>
    <w:rsid w:val="78775A01"/>
    <w:rsid w:val="787F5F17"/>
    <w:rsid w:val="78846460"/>
    <w:rsid w:val="78D37556"/>
    <w:rsid w:val="798B93CC"/>
    <w:rsid w:val="799E1782"/>
    <w:rsid w:val="79AAF274"/>
    <w:rsid w:val="79BAC1BA"/>
    <w:rsid w:val="79BBCEE6"/>
    <w:rsid w:val="79D19D48"/>
    <w:rsid w:val="79E614F4"/>
    <w:rsid w:val="79FBABBA"/>
    <w:rsid w:val="7A1681EC"/>
    <w:rsid w:val="7A6C8BF3"/>
    <w:rsid w:val="7A730707"/>
    <w:rsid w:val="7AB5088F"/>
    <w:rsid w:val="7AB940FD"/>
    <w:rsid w:val="7B05E790"/>
    <w:rsid w:val="7B172D63"/>
    <w:rsid w:val="7B38A42C"/>
    <w:rsid w:val="7B4CE50B"/>
    <w:rsid w:val="7B80429B"/>
    <w:rsid w:val="7B8F5780"/>
    <w:rsid w:val="7B91165A"/>
    <w:rsid w:val="7BC4A52C"/>
    <w:rsid w:val="7BC947F7"/>
    <w:rsid w:val="7BCD2AA2"/>
    <w:rsid w:val="7BD876E9"/>
    <w:rsid w:val="7BDC81C0"/>
    <w:rsid w:val="7BE02550"/>
    <w:rsid w:val="7C46EEA9"/>
    <w:rsid w:val="7C49A4B8"/>
    <w:rsid w:val="7C57581A"/>
    <w:rsid w:val="7C5B62BF"/>
    <w:rsid w:val="7C750688"/>
    <w:rsid w:val="7CCE27C4"/>
    <w:rsid w:val="7CE9FF85"/>
    <w:rsid w:val="7CF6F315"/>
    <w:rsid w:val="7CFC6099"/>
    <w:rsid w:val="7D2EEAE3"/>
    <w:rsid w:val="7D3CA6A4"/>
    <w:rsid w:val="7D3E8995"/>
    <w:rsid w:val="7D3E8EC7"/>
    <w:rsid w:val="7D7300FC"/>
    <w:rsid w:val="7D7CCA4A"/>
    <w:rsid w:val="7D7DED2E"/>
    <w:rsid w:val="7D97EF60"/>
    <w:rsid w:val="7D99C08C"/>
    <w:rsid w:val="7DBAC6FF"/>
    <w:rsid w:val="7DCCEEC6"/>
    <w:rsid w:val="7DCDF427"/>
    <w:rsid w:val="7DD9334F"/>
    <w:rsid w:val="7DFFA626"/>
    <w:rsid w:val="7E0803B6"/>
    <w:rsid w:val="7E45C39C"/>
    <w:rsid w:val="7E4B68B6"/>
    <w:rsid w:val="7E4DB902"/>
    <w:rsid w:val="7E73608B"/>
    <w:rsid w:val="7E848F0A"/>
    <w:rsid w:val="7EDD9A7E"/>
    <w:rsid w:val="7EE2A27F"/>
    <w:rsid w:val="7EEA0E24"/>
    <w:rsid w:val="7EEC03F0"/>
    <w:rsid w:val="7F05CC11"/>
    <w:rsid w:val="7F0CDCE6"/>
    <w:rsid w:val="7F24E673"/>
    <w:rsid w:val="7F27E80D"/>
    <w:rsid w:val="7F625E5A"/>
    <w:rsid w:val="7FBF428B"/>
    <w:rsid w:val="7FC34EAF"/>
    <w:rsid w:val="7FDC31E5"/>
    <w:rsid w:val="7FE586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301D5"/>
  <w15:chartTrackingRefBased/>
  <w15:docId w15:val="{0DE795FE-BA54-2049-93BE-ED5874772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5EA"/>
    <w:pPr>
      <w:spacing w:after="0" w:line="240" w:lineRule="auto"/>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A709FE"/>
    <w:pPr>
      <w:spacing w:before="480" w:after="0" w:line="276" w:lineRule="auto"/>
      <w:outlineLvl w:val="9"/>
    </w:pPr>
    <w:rPr>
      <w:b/>
      <w:bCs/>
      <w:sz w:val="28"/>
      <w:szCs w:val="28"/>
    </w:rPr>
  </w:style>
  <w:style w:type="paragraph" w:styleId="TOC1">
    <w:name w:val="toc 1"/>
    <w:basedOn w:val="Normal"/>
    <w:next w:val="Normal"/>
    <w:autoRedefine/>
    <w:uiPriority w:val="39"/>
    <w:unhideWhenUsed/>
    <w:rsid w:val="00A709FE"/>
    <w:pPr>
      <w:spacing w:before="360"/>
    </w:pPr>
    <w:rPr>
      <w:rFonts w:asciiTheme="majorHAnsi" w:hAnsiTheme="majorHAnsi"/>
      <w:b/>
      <w:bCs/>
      <w:caps/>
    </w:rPr>
  </w:style>
  <w:style w:type="character" w:styleId="Hyperlink">
    <w:name w:val="Hyperlink"/>
    <w:basedOn w:val="DefaultParagraphFont"/>
    <w:uiPriority w:val="99"/>
    <w:unhideWhenUsed/>
    <w:rsid w:val="00A709FE"/>
    <w:rPr>
      <w:color w:val="467886" w:themeColor="hyperlink"/>
      <w:u w:val="single"/>
    </w:rPr>
  </w:style>
  <w:style w:type="paragraph" w:styleId="TOC2">
    <w:name w:val="toc 2"/>
    <w:basedOn w:val="Normal"/>
    <w:next w:val="Normal"/>
    <w:autoRedefine/>
    <w:uiPriority w:val="39"/>
    <w:unhideWhenUsed/>
    <w:rsid w:val="00A709FE"/>
    <w:pPr>
      <w:spacing w:before="240"/>
    </w:pPr>
    <w:rPr>
      <w:b/>
      <w:bCs/>
      <w:sz w:val="20"/>
      <w:szCs w:val="20"/>
    </w:rPr>
  </w:style>
  <w:style w:type="paragraph" w:styleId="TOC3">
    <w:name w:val="toc 3"/>
    <w:basedOn w:val="Normal"/>
    <w:next w:val="Normal"/>
    <w:autoRedefine/>
    <w:uiPriority w:val="39"/>
    <w:unhideWhenUsed/>
    <w:rsid w:val="00A709FE"/>
    <w:pPr>
      <w:ind w:left="240"/>
    </w:pPr>
    <w:rPr>
      <w:sz w:val="20"/>
      <w:szCs w:val="20"/>
    </w:rPr>
  </w:style>
  <w:style w:type="paragraph" w:styleId="TOC4">
    <w:name w:val="toc 4"/>
    <w:basedOn w:val="Normal"/>
    <w:next w:val="Normal"/>
    <w:autoRedefine/>
    <w:uiPriority w:val="39"/>
    <w:unhideWhenUsed/>
    <w:rsid w:val="00A709FE"/>
    <w:pPr>
      <w:ind w:left="480"/>
    </w:pPr>
    <w:rPr>
      <w:sz w:val="20"/>
      <w:szCs w:val="20"/>
    </w:rPr>
  </w:style>
  <w:style w:type="paragraph" w:styleId="TOC5">
    <w:name w:val="toc 5"/>
    <w:basedOn w:val="Normal"/>
    <w:next w:val="Normal"/>
    <w:autoRedefine/>
    <w:uiPriority w:val="39"/>
    <w:unhideWhenUsed/>
    <w:rsid w:val="00A709FE"/>
    <w:pPr>
      <w:ind w:left="720"/>
    </w:pPr>
    <w:rPr>
      <w:sz w:val="20"/>
      <w:szCs w:val="20"/>
    </w:rPr>
  </w:style>
  <w:style w:type="paragraph" w:styleId="TOC6">
    <w:name w:val="toc 6"/>
    <w:basedOn w:val="Normal"/>
    <w:next w:val="Normal"/>
    <w:autoRedefine/>
    <w:uiPriority w:val="39"/>
    <w:unhideWhenUsed/>
    <w:rsid w:val="00A709FE"/>
    <w:pPr>
      <w:ind w:left="960"/>
    </w:pPr>
    <w:rPr>
      <w:sz w:val="20"/>
      <w:szCs w:val="20"/>
    </w:rPr>
  </w:style>
  <w:style w:type="paragraph" w:styleId="TOC7">
    <w:name w:val="toc 7"/>
    <w:basedOn w:val="Normal"/>
    <w:next w:val="Normal"/>
    <w:autoRedefine/>
    <w:uiPriority w:val="39"/>
    <w:unhideWhenUsed/>
    <w:rsid w:val="00A709FE"/>
    <w:pPr>
      <w:ind w:left="1200"/>
    </w:pPr>
    <w:rPr>
      <w:sz w:val="20"/>
      <w:szCs w:val="20"/>
    </w:rPr>
  </w:style>
  <w:style w:type="paragraph" w:styleId="TOC8">
    <w:name w:val="toc 8"/>
    <w:basedOn w:val="Normal"/>
    <w:next w:val="Normal"/>
    <w:autoRedefine/>
    <w:uiPriority w:val="39"/>
    <w:unhideWhenUsed/>
    <w:rsid w:val="00A709FE"/>
    <w:pPr>
      <w:ind w:left="1440"/>
    </w:pPr>
    <w:rPr>
      <w:sz w:val="20"/>
      <w:szCs w:val="20"/>
    </w:rPr>
  </w:style>
  <w:style w:type="paragraph" w:styleId="TOC9">
    <w:name w:val="toc 9"/>
    <w:basedOn w:val="Normal"/>
    <w:next w:val="Normal"/>
    <w:autoRedefine/>
    <w:uiPriority w:val="39"/>
    <w:unhideWhenUsed/>
    <w:rsid w:val="00A709FE"/>
    <w:pPr>
      <w:ind w:left="1680"/>
    </w:pPr>
    <w:rPr>
      <w:sz w:val="20"/>
      <w:szCs w:val="20"/>
    </w:rPr>
  </w:style>
  <w:style w:type="character" w:styleId="FollowedHyperlink">
    <w:name w:val="FollowedHyperlink"/>
    <w:basedOn w:val="DefaultParagraphFont"/>
    <w:uiPriority w:val="99"/>
    <w:semiHidden/>
    <w:unhideWhenUsed/>
    <w:rsid w:val="00046B92"/>
    <w:rPr>
      <w:color w:val="96607D" w:themeColor="followedHyperlink"/>
      <w:u w:val="single"/>
    </w:rPr>
  </w:style>
  <w:style w:type="paragraph" w:styleId="Header">
    <w:name w:val="header"/>
    <w:basedOn w:val="Normal"/>
    <w:link w:val="HeaderChar"/>
    <w:uiPriority w:val="99"/>
    <w:unhideWhenUsed/>
    <w:rsid w:val="00D24B27"/>
    <w:pPr>
      <w:tabs>
        <w:tab w:val="center" w:pos="4680"/>
        <w:tab w:val="right" w:pos="9360"/>
      </w:tabs>
    </w:pPr>
  </w:style>
  <w:style w:type="character" w:customStyle="1" w:styleId="HeaderChar">
    <w:name w:val="Header Char"/>
    <w:basedOn w:val="DefaultParagraphFont"/>
    <w:link w:val="Header"/>
    <w:uiPriority w:val="99"/>
    <w:rsid w:val="00D24B27"/>
  </w:style>
  <w:style w:type="character" w:styleId="PageNumber">
    <w:name w:val="page number"/>
    <w:basedOn w:val="DefaultParagraphFont"/>
    <w:uiPriority w:val="99"/>
    <w:semiHidden/>
    <w:unhideWhenUsed/>
    <w:rsid w:val="00D24B27"/>
  </w:style>
  <w:style w:type="paragraph" w:styleId="Footer">
    <w:name w:val="footer"/>
    <w:basedOn w:val="Normal"/>
    <w:link w:val="FooterChar"/>
    <w:uiPriority w:val="99"/>
    <w:unhideWhenUsed/>
    <w:rsid w:val="009C5579"/>
    <w:pPr>
      <w:tabs>
        <w:tab w:val="center" w:pos="4680"/>
        <w:tab w:val="right" w:pos="9360"/>
      </w:tabs>
    </w:pPr>
  </w:style>
  <w:style w:type="character" w:customStyle="1" w:styleId="FooterChar">
    <w:name w:val="Footer Char"/>
    <w:basedOn w:val="DefaultParagraphFont"/>
    <w:link w:val="Footer"/>
    <w:uiPriority w:val="99"/>
    <w:rsid w:val="009C5579"/>
  </w:style>
  <w:style w:type="paragraph" w:styleId="ListParagraph">
    <w:name w:val="List Paragraph"/>
    <w:basedOn w:val="Normal"/>
    <w:uiPriority w:val="34"/>
    <w:qFormat/>
    <w:rsid w:val="00F37BB6"/>
    <w:pPr>
      <w:ind w:left="720"/>
      <w:contextualSpacing/>
    </w:pPr>
  </w:style>
  <w:style w:type="character" w:customStyle="1" w:styleId="normaltextrun">
    <w:name w:val="normaltextrun"/>
    <w:basedOn w:val="DefaultParagraphFont"/>
    <w:rsid w:val="00BD329E"/>
  </w:style>
  <w:style w:type="character" w:customStyle="1" w:styleId="eop">
    <w:name w:val="eop"/>
    <w:basedOn w:val="DefaultParagraphFont"/>
    <w:rsid w:val="00BD329E"/>
  </w:style>
  <w:style w:type="paragraph" w:customStyle="1" w:styleId="paragraph">
    <w:name w:val="paragraph"/>
    <w:basedOn w:val="Normal"/>
    <w:rsid w:val="00435150"/>
    <w:pPr>
      <w:spacing w:before="100" w:beforeAutospacing="1" w:after="100" w:afterAutospacing="1"/>
    </w:pPr>
  </w:style>
  <w:style w:type="character" w:styleId="CommentReference">
    <w:name w:val="annotation reference"/>
    <w:basedOn w:val="DefaultParagraphFont"/>
    <w:uiPriority w:val="99"/>
    <w:semiHidden/>
    <w:unhideWhenUsed/>
    <w:rsid w:val="003E007A"/>
    <w:rPr>
      <w:sz w:val="16"/>
      <w:szCs w:val="16"/>
    </w:rPr>
  </w:style>
  <w:style w:type="paragraph" w:styleId="CommentText">
    <w:name w:val="annotation text"/>
    <w:basedOn w:val="Normal"/>
    <w:link w:val="CommentTextChar"/>
    <w:uiPriority w:val="99"/>
    <w:unhideWhenUsed/>
    <w:rsid w:val="003E007A"/>
    <w:rPr>
      <w:sz w:val="20"/>
      <w:szCs w:val="20"/>
    </w:rPr>
  </w:style>
  <w:style w:type="character" w:customStyle="1" w:styleId="CommentTextChar">
    <w:name w:val="Comment Text Char"/>
    <w:basedOn w:val="DefaultParagraphFont"/>
    <w:link w:val="CommentText"/>
    <w:uiPriority w:val="99"/>
    <w:rsid w:val="003E007A"/>
    <w:rPr>
      <w:sz w:val="20"/>
      <w:szCs w:val="20"/>
    </w:rPr>
  </w:style>
  <w:style w:type="paragraph" w:styleId="CommentSubject">
    <w:name w:val="annotation subject"/>
    <w:basedOn w:val="CommentText"/>
    <w:next w:val="CommentText"/>
    <w:link w:val="CommentSubjectChar"/>
    <w:uiPriority w:val="99"/>
    <w:semiHidden/>
    <w:unhideWhenUsed/>
    <w:rsid w:val="003E007A"/>
    <w:rPr>
      <w:b/>
      <w:bCs/>
    </w:rPr>
  </w:style>
  <w:style w:type="character" w:customStyle="1" w:styleId="CommentSubjectChar">
    <w:name w:val="Comment Subject Char"/>
    <w:basedOn w:val="CommentTextChar"/>
    <w:link w:val="CommentSubject"/>
    <w:uiPriority w:val="99"/>
    <w:semiHidden/>
    <w:rsid w:val="003E007A"/>
    <w:rPr>
      <w:b/>
      <w:bCs/>
      <w:sz w:val="20"/>
      <w:szCs w:val="20"/>
    </w:rPr>
  </w:style>
  <w:style w:type="paragraph" w:styleId="NormalWeb">
    <w:name w:val="Normal (Web)"/>
    <w:basedOn w:val="Normal"/>
    <w:uiPriority w:val="99"/>
    <w:unhideWhenUsed/>
    <w:rsid w:val="004C3D5C"/>
    <w:pPr>
      <w:spacing w:before="100" w:beforeAutospacing="1" w:after="100" w:afterAutospacing="1"/>
    </w:pPr>
  </w:style>
  <w:style w:type="character" w:styleId="Strong">
    <w:name w:val="Strong"/>
    <w:basedOn w:val="DefaultParagraphFont"/>
    <w:uiPriority w:val="22"/>
    <w:qFormat/>
    <w:rsid w:val="00275B60"/>
    <w:rPr>
      <w:b/>
      <w:bCs/>
    </w:rPr>
  </w:style>
  <w:style w:type="table" w:styleId="TableGrid">
    <w:name w:val="Table Grid"/>
    <w:basedOn w:val="TableNormal"/>
    <w:uiPriority w:val="39"/>
    <w:rsid w:val="00270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5783"/>
    <w:rPr>
      <w:color w:val="605E5C"/>
      <w:shd w:val="clear" w:color="auto" w:fill="E1DFDD"/>
    </w:rPr>
  </w:style>
  <w:style w:type="character" w:styleId="PlaceholderText">
    <w:name w:val="Placeholder Text"/>
    <w:basedOn w:val="DefaultParagraphFont"/>
    <w:uiPriority w:val="99"/>
    <w:semiHidden/>
    <w:rsid w:val="002A2481"/>
    <w:rPr>
      <w:color w:val="666666"/>
    </w:rPr>
  </w:style>
  <w:style w:type="paragraph" w:styleId="NoSpacing">
    <w:name w:val="No Spacing"/>
    <w:uiPriority w:val="1"/>
    <w:qFormat/>
    <w:rsid w:val="00EC6751"/>
    <w:pPr>
      <w:spacing w:after="0" w:line="240" w:lineRule="auto"/>
    </w:pPr>
    <w:rPr>
      <w:rFonts w:ascii="Times New Roman" w:eastAsia="Times New Roman" w:hAnsi="Times New Roman" w:cs="Times New Roman"/>
      <w:lang w:eastAsia="en-US"/>
    </w:rPr>
  </w:style>
  <w:style w:type="character" w:styleId="Mention">
    <w:name w:val="Mention"/>
    <w:basedOn w:val="DefaultParagraphFont"/>
    <w:uiPriority w:val="99"/>
    <w:unhideWhenUsed/>
    <w:rsid w:val="00BE1335"/>
    <w:rPr>
      <w:color w:val="2B579A"/>
      <w:shd w:val="clear" w:color="auto" w:fill="E1DFDD"/>
    </w:rPr>
  </w:style>
  <w:style w:type="paragraph" w:styleId="HTMLPreformatted">
    <w:name w:val="HTML Preformatted"/>
    <w:basedOn w:val="Normal"/>
    <w:link w:val="HTMLPreformattedChar"/>
    <w:uiPriority w:val="99"/>
    <w:semiHidden/>
    <w:unhideWhenUsed/>
    <w:rsid w:val="0039369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9369F"/>
    <w:rPr>
      <w:rFonts w:ascii="Consolas" w:eastAsia="Times New Roman" w:hAnsi="Consolas" w:cs="Times New Roman"/>
      <w:sz w:val="20"/>
      <w:szCs w:val="20"/>
      <w:lang w:eastAsia="en-US"/>
    </w:rPr>
  </w:style>
  <w:style w:type="paragraph" w:styleId="Revision">
    <w:name w:val="Revision"/>
    <w:hidden/>
    <w:uiPriority w:val="99"/>
    <w:semiHidden/>
    <w:rsid w:val="001E6087"/>
    <w:pPr>
      <w:spacing w:after="0"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6218">
      <w:bodyDiv w:val="1"/>
      <w:marLeft w:val="0"/>
      <w:marRight w:val="0"/>
      <w:marTop w:val="0"/>
      <w:marBottom w:val="0"/>
      <w:divBdr>
        <w:top w:val="none" w:sz="0" w:space="0" w:color="auto"/>
        <w:left w:val="none" w:sz="0" w:space="0" w:color="auto"/>
        <w:bottom w:val="none" w:sz="0" w:space="0" w:color="auto"/>
        <w:right w:val="none" w:sz="0" w:space="0" w:color="auto"/>
      </w:divBdr>
    </w:div>
    <w:div w:id="28798794">
      <w:bodyDiv w:val="1"/>
      <w:marLeft w:val="0"/>
      <w:marRight w:val="0"/>
      <w:marTop w:val="0"/>
      <w:marBottom w:val="0"/>
      <w:divBdr>
        <w:top w:val="none" w:sz="0" w:space="0" w:color="auto"/>
        <w:left w:val="none" w:sz="0" w:space="0" w:color="auto"/>
        <w:bottom w:val="none" w:sz="0" w:space="0" w:color="auto"/>
        <w:right w:val="none" w:sz="0" w:space="0" w:color="auto"/>
      </w:divBdr>
    </w:div>
    <w:div w:id="33626336">
      <w:bodyDiv w:val="1"/>
      <w:marLeft w:val="0"/>
      <w:marRight w:val="0"/>
      <w:marTop w:val="0"/>
      <w:marBottom w:val="0"/>
      <w:divBdr>
        <w:top w:val="none" w:sz="0" w:space="0" w:color="auto"/>
        <w:left w:val="none" w:sz="0" w:space="0" w:color="auto"/>
        <w:bottom w:val="none" w:sz="0" w:space="0" w:color="auto"/>
        <w:right w:val="none" w:sz="0" w:space="0" w:color="auto"/>
      </w:divBdr>
    </w:div>
    <w:div w:id="36859870">
      <w:bodyDiv w:val="1"/>
      <w:marLeft w:val="0"/>
      <w:marRight w:val="0"/>
      <w:marTop w:val="0"/>
      <w:marBottom w:val="0"/>
      <w:divBdr>
        <w:top w:val="none" w:sz="0" w:space="0" w:color="auto"/>
        <w:left w:val="none" w:sz="0" w:space="0" w:color="auto"/>
        <w:bottom w:val="none" w:sz="0" w:space="0" w:color="auto"/>
        <w:right w:val="none" w:sz="0" w:space="0" w:color="auto"/>
      </w:divBdr>
    </w:div>
    <w:div w:id="82386430">
      <w:bodyDiv w:val="1"/>
      <w:marLeft w:val="0"/>
      <w:marRight w:val="0"/>
      <w:marTop w:val="0"/>
      <w:marBottom w:val="0"/>
      <w:divBdr>
        <w:top w:val="none" w:sz="0" w:space="0" w:color="auto"/>
        <w:left w:val="none" w:sz="0" w:space="0" w:color="auto"/>
        <w:bottom w:val="none" w:sz="0" w:space="0" w:color="auto"/>
        <w:right w:val="none" w:sz="0" w:space="0" w:color="auto"/>
      </w:divBdr>
      <w:divsChild>
        <w:div w:id="470832494">
          <w:marLeft w:val="0"/>
          <w:marRight w:val="0"/>
          <w:marTop w:val="0"/>
          <w:marBottom w:val="0"/>
          <w:divBdr>
            <w:top w:val="none" w:sz="0" w:space="0" w:color="auto"/>
            <w:left w:val="none" w:sz="0" w:space="0" w:color="auto"/>
            <w:bottom w:val="none" w:sz="0" w:space="0" w:color="auto"/>
            <w:right w:val="none" w:sz="0" w:space="0" w:color="auto"/>
          </w:divBdr>
          <w:divsChild>
            <w:div w:id="656491982">
              <w:marLeft w:val="0"/>
              <w:marRight w:val="0"/>
              <w:marTop w:val="0"/>
              <w:marBottom w:val="0"/>
              <w:divBdr>
                <w:top w:val="none" w:sz="0" w:space="0" w:color="auto"/>
                <w:left w:val="none" w:sz="0" w:space="0" w:color="auto"/>
                <w:bottom w:val="none" w:sz="0" w:space="0" w:color="auto"/>
                <w:right w:val="none" w:sz="0" w:space="0" w:color="auto"/>
              </w:divBdr>
              <w:divsChild>
                <w:div w:id="1730155035">
                  <w:marLeft w:val="0"/>
                  <w:marRight w:val="0"/>
                  <w:marTop w:val="0"/>
                  <w:marBottom w:val="0"/>
                  <w:divBdr>
                    <w:top w:val="none" w:sz="0" w:space="0" w:color="auto"/>
                    <w:left w:val="none" w:sz="0" w:space="0" w:color="auto"/>
                    <w:bottom w:val="none" w:sz="0" w:space="0" w:color="auto"/>
                    <w:right w:val="none" w:sz="0" w:space="0" w:color="auto"/>
                  </w:divBdr>
                  <w:divsChild>
                    <w:div w:id="488399334">
                      <w:marLeft w:val="0"/>
                      <w:marRight w:val="0"/>
                      <w:marTop w:val="0"/>
                      <w:marBottom w:val="0"/>
                      <w:divBdr>
                        <w:top w:val="none" w:sz="0" w:space="0" w:color="auto"/>
                        <w:left w:val="none" w:sz="0" w:space="0" w:color="auto"/>
                        <w:bottom w:val="none" w:sz="0" w:space="0" w:color="auto"/>
                        <w:right w:val="none" w:sz="0" w:space="0" w:color="auto"/>
                      </w:divBdr>
                      <w:divsChild>
                        <w:div w:id="1695768673">
                          <w:marLeft w:val="0"/>
                          <w:marRight w:val="0"/>
                          <w:marTop w:val="0"/>
                          <w:marBottom w:val="0"/>
                          <w:divBdr>
                            <w:top w:val="none" w:sz="0" w:space="0" w:color="auto"/>
                            <w:left w:val="none" w:sz="0" w:space="0" w:color="auto"/>
                            <w:bottom w:val="none" w:sz="0" w:space="0" w:color="auto"/>
                            <w:right w:val="none" w:sz="0" w:space="0" w:color="auto"/>
                          </w:divBdr>
                          <w:divsChild>
                            <w:div w:id="7223830">
                              <w:marLeft w:val="0"/>
                              <w:marRight w:val="0"/>
                              <w:marTop w:val="0"/>
                              <w:marBottom w:val="0"/>
                              <w:divBdr>
                                <w:top w:val="none" w:sz="0" w:space="0" w:color="auto"/>
                                <w:left w:val="none" w:sz="0" w:space="0" w:color="auto"/>
                                <w:bottom w:val="none" w:sz="0" w:space="0" w:color="auto"/>
                                <w:right w:val="none" w:sz="0" w:space="0" w:color="auto"/>
                              </w:divBdr>
                              <w:divsChild>
                                <w:div w:id="602953727">
                                  <w:marLeft w:val="0"/>
                                  <w:marRight w:val="0"/>
                                  <w:marTop w:val="0"/>
                                  <w:marBottom w:val="0"/>
                                  <w:divBdr>
                                    <w:top w:val="none" w:sz="0" w:space="0" w:color="auto"/>
                                    <w:left w:val="none" w:sz="0" w:space="0" w:color="auto"/>
                                    <w:bottom w:val="none" w:sz="0" w:space="0" w:color="auto"/>
                                    <w:right w:val="none" w:sz="0" w:space="0" w:color="auto"/>
                                  </w:divBdr>
                                  <w:divsChild>
                                    <w:div w:id="10415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32923">
      <w:bodyDiv w:val="1"/>
      <w:marLeft w:val="0"/>
      <w:marRight w:val="0"/>
      <w:marTop w:val="0"/>
      <w:marBottom w:val="0"/>
      <w:divBdr>
        <w:top w:val="none" w:sz="0" w:space="0" w:color="auto"/>
        <w:left w:val="none" w:sz="0" w:space="0" w:color="auto"/>
        <w:bottom w:val="none" w:sz="0" w:space="0" w:color="auto"/>
        <w:right w:val="none" w:sz="0" w:space="0" w:color="auto"/>
      </w:divBdr>
    </w:div>
    <w:div w:id="162011444">
      <w:bodyDiv w:val="1"/>
      <w:marLeft w:val="0"/>
      <w:marRight w:val="0"/>
      <w:marTop w:val="0"/>
      <w:marBottom w:val="0"/>
      <w:divBdr>
        <w:top w:val="none" w:sz="0" w:space="0" w:color="auto"/>
        <w:left w:val="none" w:sz="0" w:space="0" w:color="auto"/>
        <w:bottom w:val="none" w:sz="0" w:space="0" w:color="auto"/>
        <w:right w:val="none" w:sz="0" w:space="0" w:color="auto"/>
      </w:divBdr>
      <w:divsChild>
        <w:div w:id="762412232">
          <w:marLeft w:val="0"/>
          <w:marRight w:val="0"/>
          <w:marTop w:val="0"/>
          <w:marBottom w:val="0"/>
          <w:divBdr>
            <w:top w:val="single" w:sz="2" w:space="0" w:color="E5E7EB"/>
            <w:left w:val="single" w:sz="2" w:space="0" w:color="E5E7EB"/>
            <w:bottom w:val="single" w:sz="2" w:space="0" w:color="E5E7EB"/>
            <w:right w:val="single" w:sz="2" w:space="0" w:color="E5E7EB"/>
          </w:divBdr>
          <w:divsChild>
            <w:div w:id="967049864">
              <w:marLeft w:val="0"/>
              <w:marRight w:val="0"/>
              <w:marTop w:val="0"/>
              <w:marBottom w:val="0"/>
              <w:divBdr>
                <w:top w:val="single" w:sz="2" w:space="0" w:color="auto"/>
                <w:left w:val="single" w:sz="2" w:space="0" w:color="auto"/>
                <w:bottom w:val="single" w:sz="2" w:space="0" w:color="auto"/>
                <w:right w:val="single" w:sz="2" w:space="0" w:color="auto"/>
              </w:divBdr>
              <w:divsChild>
                <w:div w:id="677662357">
                  <w:marLeft w:val="0"/>
                  <w:marRight w:val="0"/>
                  <w:marTop w:val="0"/>
                  <w:marBottom w:val="0"/>
                  <w:divBdr>
                    <w:top w:val="single" w:sz="2" w:space="0" w:color="auto"/>
                    <w:left w:val="single" w:sz="2" w:space="0" w:color="auto"/>
                    <w:bottom w:val="single" w:sz="2" w:space="0" w:color="auto"/>
                    <w:right w:val="single" w:sz="2" w:space="0" w:color="auto"/>
                  </w:divBdr>
                  <w:divsChild>
                    <w:div w:id="1314093983">
                      <w:marLeft w:val="0"/>
                      <w:marRight w:val="0"/>
                      <w:marTop w:val="0"/>
                      <w:marBottom w:val="0"/>
                      <w:divBdr>
                        <w:top w:val="single" w:sz="2" w:space="0" w:color="E5E7EB"/>
                        <w:left w:val="single" w:sz="2" w:space="0" w:color="E5E7EB"/>
                        <w:bottom w:val="single" w:sz="2" w:space="0" w:color="E5E7EB"/>
                        <w:right w:val="single" w:sz="2" w:space="0" w:color="E5E7EB"/>
                      </w:divBdr>
                      <w:divsChild>
                        <w:div w:id="1272938327">
                          <w:marLeft w:val="0"/>
                          <w:marRight w:val="0"/>
                          <w:marTop w:val="0"/>
                          <w:marBottom w:val="0"/>
                          <w:divBdr>
                            <w:top w:val="single" w:sz="2" w:space="0" w:color="E5E7EB"/>
                            <w:left w:val="single" w:sz="2" w:space="0" w:color="E5E7EB"/>
                            <w:bottom w:val="single" w:sz="2" w:space="0" w:color="E5E7EB"/>
                            <w:right w:val="single" w:sz="2" w:space="0" w:color="E5E7EB"/>
                          </w:divBdr>
                          <w:divsChild>
                            <w:div w:id="1377044709">
                              <w:marLeft w:val="0"/>
                              <w:marRight w:val="0"/>
                              <w:marTop w:val="0"/>
                              <w:marBottom w:val="0"/>
                              <w:divBdr>
                                <w:top w:val="single" w:sz="2" w:space="0" w:color="E5E7EB"/>
                                <w:left w:val="single" w:sz="2" w:space="0" w:color="E5E7EB"/>
                                <w:bottom w:val="single" w:sz="2" w:space="0" w:color="E5E7EB"/>
                                <w:right w:val="single" w:sz="2" w:space="0" w:color="E5E7EB"/>
                              </w:divBdr>
                              <w:divsChild>
                                <w:div w:id="2134669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6487904">
                  <w:marLeft w:val="0"/>
                  <w:marRight w:val="0"/>
                  <w:marTop w:val="0"/>
                  <w:marBottom w:val="0"/>
                  <w:divBdr>
                    <w:top w:val="single" w:sz="2" w:space="0" w:color="auto"/>
                    <w:left w:val="single" w:sz="2" w:space="0" w:color="auto"/>
                    <w:bottom w:val="single" w:sz="2" w:space="0" w:color="auto"/>
                    <w:right w:val="single" w:sz="2" w:space="0" w:color="auto"/>
                  </w:divBdr>
                  <w:divsChild>
                    <w:div w:id="1661885142">
                      <w:marLeft w:val="0"/>
                      <w:marRight w:val="0"/>
                      <w:marTop w:val="0"/>
                      <w:marBottom w:val="0"/>
                      <w:divBdr>
                        <w:top w:val="single" w:sz="2" w:space="0" w:color="E5E7EB"/>
                        <w:left w:val="single" w:sz="2" w:space="0" w:color="E5E7EB"/>
                        <w:bottom w:val="single" w:sz="2" w:space="0" w:color="E5E7EB"/>
                        <w:right w:val="single" w:sz="2" w:space="0" w:color="E5E7EB"/>
                      </w:divBdr>
                      <w:divsChild>
                        <w:div w:id="1478061259">
                          <w:marLeft w:val="0"/>
                          <w:marRight w:val="0"/>
                          <w:marTop w:val="0"/>
                          <w:marBottom w:val="0"/>
                          <w:divBdr>
                            <w:top w:val="single" w:sz="2" w:space="0" w:color="E5E7EB"/>
                            <w:left w:val="single" w:sz="2" w:space="0" w:color="E5E7EB"/>
                            <w:bottom w:val="single" w:sz="2" w:space="0" w:color="E5E7EB"/>
                            <w:right w:val="single" w:sz="2" w:space="0" w:color="E5E7EB"/>
                          </w:divBdr>
                          <w:divsChild>
                            <w:div w:id="1504008964">
                              <w:marLeft w:val="0"/>
                              <w:marRight w:val="0"/>
                              <w:marTop w:val="0"/>
                              <w:marBottom w:val="0"/>
                              <w:divBdr>
                                <w:top w:val="single" w:sz="2" w:space="0" w:color="E5E7EB"/>
                                <w:left w:val="single" w:sz="2" w:space="0" w:color="E5E7EB"/>
                                <w:bottom w:val="single" w:sz="2" w:space="0" w:color="E5E7EB"/>
                                <w:right w:val="single" w:sz="2" w:space="0" w:color="E5E7EB"/>
                              </w:divBdr>
                              <w:divsChild>
                                <w:div w:id="145779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445192">
                          <w:marLeft w:val="0"/>
                          <w:marRight w:val="0"/>
                          <w:marTop w:val="0"/>
                          <w:marBottom w:val="0"/>
                          <w:divBdr>
                            <w:top w:val="single" w:sz="2" w:space="0" w:color="E5E7EB"/>
                            <w:left w:val="single" w:sz="2" w:space="0" w:color="E5E7EB"/>
                            <w:bottom w:val="single" w:sz="2" w:space="0" w:color="E5E7EB"/>
                            <w:right w:val="single" w:sz="2" w:space="0" w:color="E5E7EB"/>
                          </w:divBdr>
                          <w:divsChild>
                            <w:div w:id="1237473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0363713">
      <w:bodyDiv w:val="1"/>
      <w:marLeft w:val="0"/>
      <w:marRight w:val="0"/>
      <w:marTop w:val="0"/>
      <w:marBottom w:val="0"/>
      <w:divBdr>
        <w:top w:val="none" w:sz="0" w:space="0" w:color="auto"/>
        <w:left w:val="none" w:sz="0" w:space="0" w:color="auto"/>
        <w:bottom w:val="none" w:sz="0" w:space="0" w:color="auto"/>
        <w:right w:val="none" w:sz="0" w:space="0" w:color="auto"/>
      </w:divBdr>
    </w:div>
    <w:div w:id="224491863">
      <w:bodyDiv w:val="1"/>
      <w:marLeft w:val="0"/>
      <w:marRight w:val="0"/>
      <w:marTop w:val="0"/>
      <w:marBottom w:val="0"/>
      <w:divBdr>
        <w:top w:val="none" w:sz="0" w:space="0" w:color="auto"/>
        <w:left w:val="none" w:sz="0" w:space="0" w:color="auto"/>
        <w:bottom w:val="none" w:sz="0" w:space="0" w:color="auto"/>
        <w:right w:val="none" w:sz="0" w:space="0" w:color="auto"/>
      </w:divBdr>
      <w:divsChild>
        <w:div w:id="129327211">
          <w:marLeft w:val="0"/>
          <w:marRight w:val="0"/>
          <w:marTop w:val="0"/>
          <w:marBottom w:val="0"/>
          <w:divBdr>
            <w:top w:val="none" w:sz="0" w:space="0" w:color="auto"/>
            <w:left w:val="none" w:sz="0" w:space="0" w:color="auto"/>
            <w:bottom w:val="none" w:sz="0" w:space="0" w:color="auto"/>
            <w:right w:val="none" w:sz="0" w:space="0" w:color="auto"/>
          </w:divBdr>
        </w:div>
        <w:div w:id="964625534">
          <w:marLeft w:val="0"/>
          <w:marRight w:val="0"/>
          <w:marTop w:val="0"/>
          <w:marBottom w:val="0"/>
          <w:divBdr>
            <w:top w:val="none" w:sz="0" w:space="0" w:color="auto"/>
            <w:left w:val="none" w:sz="0" w:space="0" w:color="auto"/>
            <w:bottom w:val="none" w:sz="0" w:space="0" w:color="auto"/>
            <w:right w:val="none" w:sz="0" w:space="0" w:color="auto"/>
          </w:divBdr>
        </w:div>
        <w:div w:id="2131319279">
          <w:marLeft w:val="0"/>
          <w:marRight w:val="0"/>
          <w:marTop w:val="0"/>
          <w:marBottom w:val="0"/>
          <w:divBdr>
            <w:top w:val="none" w:sz="0" w:space="0" w:color="auto"/>
            <w:left w:val="none" w:sz="0" w:space="0" w:color="auto"/>
            <w:bottom w:val="none" w:sz="0" w:space="0" w:color="auto"/>
            <w:right w:val="none" w:sz="0" w:space="0" w:color="auto"/>
          </w:divBdr>
        </w:div>
      </w:divsChild>
    </w:div>
    <w:div w:id="244262184">
      <w:bodyDiv w:val="1"/>
      <w:marLeft w:val="0"/>
      <w:marRight w:val="0"/>
      <w:marTop w:val="0"/>
      <w:marBottom w:val="0"/>
      <w:divBdr>
        <w:top w:val="none" w:sz="0" w:space="0" w:color="auto"/>
        <w:left w:val="none" w:sz="0" w:space="0" w:color="auto"/>
        <w:bottom w:val="none" w:sz="0" w:space="0" w:color="auto"/>
        <w:right w:val="none" w:sz="0" w:space="0" w:color="auto"/>
      </w:divBdr>
      <w:divsChild>
        <w:div w:id="42870982">
          <w:marLeft w:val="0"/>
          <w:marRight w:val="0"/>
          <w:marTop w:val="0"/>
          <w:marBottom w:val="0"/>
          <w:divBdr>
            <w:top w:val="none" w:sz="0" w:space="0" w:color="auto"/>
            <w:left w:val="none" w:sz="0" w:space="0" w:color="auto"/>
            <w:bottom w:val="none" w:sz="0" w:space="0" w:color="auto"/>
            <w:right w:val="none" w:sz="0" w:space="0" w:color="auto"/>
          </w:divBdr>
        </w:div>
        <w:div w:id="193807478">
          <w:marLeft w:val="0"/>
          <w:marRight w:val="0"/>
          <w:marTop w:val="0"/>
          <w:marBottom w:val="0"/>
          <w:divBdr>
            <w:top w:val="none" w:sz="0" w:space="0" w:color="auto"/>
            <w:left w:val="none" w:sz="0" w:space="0" w:color="auto"/>
            <w:bottom w:val="none" w:sz="0" w:space="0" w:color="auto"/>
            <w:right w:val="none" w:sz="0" w:space="0" w:color="auto"/>
          </w:divBdr>
        </w:div>
        <w:div w:id="285507033">
          <w:marLeft w:val="0"/>
          <w:marRight w:val="0"/>
          <w:marTop w:val="0"/>
          <w:marBottom w:val="0"/>
          <w:divBdr>
            <w:top w:val="none" w:sz="0" w:space="0" w:color="auto"/>
            <w:left w:val="none" w:sz="0" w:space="0" w:color="auto"/>
            <w:bottom w:val="none" w:sz="0" w:space="0" w:color="auto"/>
            <w:right w:val="none" w:sz="0" w:space="0" w:color="auto"/>
          </w:divBdr>
        </w:div>
        <w:div w:id="291635869">
          <w:marLeft w:val="0"/>
          <w:marRight w:val="0"/>
          <w:marTop w:val="0"/>
          <w:marBottom w:val="0"/>
          <w:divBdr>
            <w:top w:val="none" w:sz="0" w:space="0" w:color="auto"/>
            <w:left w:val="none" w:sz="0" w:space="0" w:color="auto"/>
            <w:bottom w:val="none" w:sz="0" w:space="0" w:color="auto"/>
            <w:right w:val="none" w:sz="0" w:space="0" w:color="auto"/>
          </w:divBdr>
        </w:div>
        <w:div w:id="321086631">
          <w:marLeft w:val="0"/>
          <w:marRight w:val="0"/>
          <w:marTop w:val="0"/>
          <w:marBottom w:val="0"/>
          <w:divBdr>
            <w:top w:val="none" w:sz="0" w:space="0" w:color="auto"/>
            <w:left w:val="none" w:sz="0" w:space="0" w:color="auto"/>
            <w:bottom w:val="none" w:sz="0" w:space="0" w:color="auto"/>
            <w:right w:val="none" w:sz="0" w:space="0" w:color="auto"/>
          </w:divBdr>
        </w:div>
        <w:div w:id="324552159">
          <w:marLeft w:val="0"/>
          <w:marRight w:val="0"/>
          <w:marTop w:val="0"/>
          <w:marBottom w:val="0"/>
          <w:divBdr>
            <w:top w:val="none" w:sz="0" w:space="0" w:color="auto"/>
            <w:left w:val="none" w:sz="0" w:space="0" w:color="auto"/>
            <w:bottom w:val="none" w:sz="0" w:space="0" w:color="auto"/>
            <w:right w:val="none" w:sz="0" w:space="0" w:color="auto"/>
          </w:divBdr>
        </w:div>
        <w:div w:id="380400892">
          <w:marLeft w:val="0"/>
          <w:marRight w:val="0"/>
          <w:marTop w:val="0"/>
          <w:marBottom w:val="0"/>
          <w:divBdr>
            <w:top w:val="none" w:sz="0" w:space="0" w:color="auto"/>
            <w:left w:val="none" w:sz="0" w:space="0" w:color="auto"/>
            <w:bottom w:val="none" w:sz="0" w:space="0" w:color="auto"/>
            <w:right w:val="none" w:sz="0" w:space="0" w:color="auto"/>
          </w:divBdr>
        </w:div>
        <w:div w:id="771628397">
          <w:marLeft w:val="0"/>
          <w:marRight w:val="0"/>
          <w:marTop w:val="0"/>
          <w:marBottom w:val="0"/>
          <w:divBdr>
            <w:top w:val="none" w:sz="0" w:space="0" w:color="auto"/>
            <w:left w:val="none" w:sz="0" w:space="0" w:color="auto"/>
            <w:bottom w:val="none" w:sz="0" w:space="0" w:color="auto"/>
            <w:right w:val="none" w:sz="0" w:space="0" w:color="auto"/>
          </w:divBdr>
        </w:div>
        <w:div w:id="869221378">
          <w:marLeft w:val="0"/>
          <w:marRight w:val="0"/>
          <w:marTop w:val="0"/>
          <w:marBottom w:val="0"/>
          <w:divBdr>
            <w:top w:val="none" w:sz="0" w:space="0" w:color="auto"/>
            <w:left w:val="none" w:sz="0" w:space="0" w:color="auto"/>
            <w:bottom w:val="none" w:sz="0" w:space="0" w:color="auto"/>
            <w:right w:val="none" w:sz="0" w:space="0" w:color="auto"/>
          </w:divBdr>
        </w:div>
        <w:div w:id="935747858">
          <w:marLeft w:val="0"/>
          <w:marRight w:val="0"/>
          <w:marTop w:val="0"/>
          <w:marBottom w:val="0"/>
          <w:divBdr>
            <w:top w:val="none" w:sz="0" w:space="0" w:color="auto"/>
            <w:left w:val="none" w:sz="0" w:space="0" w:color="auto"/>
            <w:bottom w:val="none" w:sz="0" w:space="0" w:color="auto"/>
            <w:right w:val="none" w:sz="0" w:space="0" w:color="auto"/>
          </w:divBdr>
        </w:div>
        <w:div w:id="967665491">
          <w:marLeft w:val="0"/>
          <w:marRight w:val="0"/>
          <w:marTop w:val="0"/>
          <w:marBottom w:val="0"/>
          <w:divBdr>
            <w:top w:val="none" w:sz="0" w:space="0" w:color="auto"/>
            <w:left w:val="none" w:sz="0" w:space="0" w:color="auto"/>
            <w:bottom w:val="none" w:sz="0" w:space="0" w:color="auto"/>
            <w:right w:val="none" w:sz="0" w:space="0" w:color="auto"/>
          </w:divBdr>
        </w:div>
        <w:div w:id="1111314298">
          <w:marLeft w:val="0"/>
          <w:marRight w:val="0"/>
          <w:marTop w:val="0"/>
          <w:marBottom w:val="0"/>
          <w:divBdr>
            <w:top w:val="none" w:sz="0" w:space="0" w:color="auto"/>
            <w:left w:val="none" w:sz="0" w:space="0" w:color="auto"/>
            <w:bottom w:val="none" w:sz="0" w:space="0" w:color="auto"/>
            <w:right w:val="none" w:sz="0" w:space="0" w:color="auto"/>
          </w:divBdr>
        </w:div>
        <w:div w:id="1184634738">
          <w:marLeft w:val="0"/>
          <w:marRight w:val="0"/>
          <w:marTop w:val="0"/>
          <w:marBottom w:val="0"/>
          <w:divBdr>
            <w:top w:val="none" w:sz="0" w:space="0" w:color="auto"/>
            <w:left w:val="none" w:sz="0" w:space="0" w:color="auto"/>
            <w:bottom w:val="none" w:sz="0" w:space="0" w:color="auto"/>
            <w:right w:val="none" w:sz="0" w:space="0" w:color="auto"/>
          </w:divBdr>
        </w:div>
        <w:div w:id="1265723501">
          <w:marLeft w:val="0"/>
          <w:marRight w:val="0"/>
          <w:marTop w:val="0"/>
          <w:marBottom w:val="0"/>
          <w:divBdr>
            <w:top w:val="none" w:sz="0" w:space="0" w:color="auto"/>
            <w:left w:val="none" w:sz="0" w:space="0" w:color="auto"/>
            <w:bottom w:val="none" w:sz="0" w:space="0" w:color="auto"/>
            <w:right w:val="none" w:sz="0" w:space="0" w:color="auto"/>
          </w:divBdr>
        </w:div>
        <w:div w:id="1370842145">
          <w:marLeft w:val="0"/>
          <w:marRight w:val="0"/>
          <w:marTop w:val="0"/>
          <w:marBottom w:val="0"/>
          <w:divBdr>
            <w:top w:val="none" w:sz="0" w:space="0" w:color="auto"/>
            <w:left w:val="none" w:sz="0" w:space="0" w:color="auto"/>
            <w:bottom w:val="none" w:sz="0" w:space="0" w:color="auto"/>
            <w:right w:val="none" w:sz="0" w:space="0" w:color="auto"/>
          </w:divBdr>
        </w:div>
        <w:div w:id="1667781025">
          <w:marLeft w:val="0"/>
          <w:marRight w:val="0"/>
          <w:marTop w:val="0"/>
          <w:marBottom w:val="0"/>
          <w:divBdr>
            <w:top w:val="none" w:sz="0" w:space="0" w:color="auto"/>
            <w:left w:val="none" w:sz="0" w:space="0" w:color="auto"/>
            <w:bottom w:val="none" w:sz="0" w:space="0" w:color="auto"/>
            <w:right w:val="none" w:sz="0" w:space="0" w:color="auto"/>
          </w:divBdr>
        </w:div>
        <w:div w:id="1722092366">
          <w:marLeft w:val="0"/>
          <w:marRight w:val="0"/>
          <w:marTop w:val="0"/>
          <w:marBottom w:val="0"/>
          <w:divBdr>
            <w:top w:val="none" w:sz="0" w:space="0" w:color="auto"/>
            <w:left w:val="none" w:sz="0" w:space="0" w:color="auto"/>
            <w:bottom w:val="none" w:sz="0" w:space="0" w:color="auto"/>
            <w:right w:val="none" w:sz="0" w:space="0" w:color="auto"/>
          </w:divBdr>
        </w:div>
        <w:div w:id="1770806464">
          <w:marLeft w:val="0"/>
          <w:marRight w:val="0"/>
          <w:marTop w:val="0"/>
          <w:marBottom w:val="0"/>
          <w:divBdr>
            <w:top w:val="none" w:sz="0" w:space="0" w:color="auto"/>
            <w:left w:val="none" w:sz="0" w:space="0" w:color="auto"/>
            <w:bottom w:val="none" w:sz="0" w:space="0" w:color="auto"/>
            <w:right w:val="none" w:sz="0" w:space="0" w:color="auto"/>
          </w:divBdr>
        </w:div>
        <w:div w:id="1890996846">
          <w:marLeft w:val="0"/>
          <w:marRight w:val="0"/>
          <w:marTop w:val="0"/>
          <w:marBottom w:val="0"/>
          <w:divBdr>
            <w:top w:val="none" w:sz="0" w:space="0" w:color="auto"/>
            <w:left w:val="none" w:sz="0" w:space="0" w:color="auto"/>
            <w:bottom w:val="none" w:sz="0" w:space="0" w:color="auto"/>
            <w:right w:val="none" w:sz="0" w:space="0" w:color="auto"/>
          </w:divBdr>
        </w:div>
        <w:div w:id="1940748587">
          <w:marLeft w:val="0"/>
          <w:marRight w:val="0"/>
          <w:marTop w:val="0"/>
          <w:marBottom w:val="0"/>
          <w:divBdr>
            <w:top w:val="none" w:sz="0" w:space="0" w:color="auto"/>
            <w:left w:val="none" w:sz="0" w:space="0" w:color="auto"/>
            <w:bottom w:val="none" w:sz="0" w:space="0" w:color="auto"/>
            <w:right w:val="none" w:sz="0" w:space="0" w:color="auto"/>
          </w:divBdr>
        </w:div>
        <w:div w:id="2014331480">
          <w:marLeft w:val="0"/>
          <w:marRight w:val="0"/>
          <w:marTop w:val="0"/>
          <w:marBottom w:val="0"/>
          <w:divBdr>
            <w:top w:val="none" w:sz="0" w:space="0" w:color="auto"/>
            <w:left w:val="none" w:sz="0" w:space="0" w:color="auto"/>
            <w:bottom w:val="none" w:sz="0" w:space="0" w:color="auto"/>
            <w:right w:val="none" w:sz="0" w:space="0" w:color="auto"/>
          </w:divBdr>
        </w:div>
      </w:divsChild>
    </w:div>
    <w:div w:id="269899545">
      <w:bodyDiv w:val="1"/>
      <w:marLeft w:val="0"/>
      <w:marRight w:val="0"/>
      <w:marTop w:val="0"/>
      <w:marBottom w:val="0"/>
      <w:divBdr>
        <w:top w:val="none" w:sz="0" w:space="0" w:color="auto"/>
        <w:left w:val="none" w:sz="0" w:space="0" w:color="auto"/>
        <w:bottom w:val="none" w:sz="0" w:space="0" w:color="auto"/>
        <w:right w:val="none" w:sz="0" w:space="0" w:color="auto"/>
      </w:divBdr>
    </w:div>
    <w:div w:id="270892999">
      <w:bodyDiv w:val="1"/>
      <w:marLeft w:val="0"/>
      <w:marRight w:val="0"/>
      <w:marTop w:val="0"/>
      <w:marBottom w:val="0"/>
      <w:divBdr>
        <w:top w:val="none" w:sz="0" w:space="0" w:color="auto"/>
        <w:left w:val="none" w:sz="0" w:space="0" w:color="auto"/>
        <w:bottom w:val="none" w:sz="0" w:space="0" w:color="auto"/>
        <w:right w:val="none" w:sz="0" w:space="0" w:color="auto"/>
      </w:divBdr>
    </w:div>
    <w:div w:id="295917249">
      <w:bodyDiv w:val="1"/>
      <w:marLeft w:val="0"/>
      <w:marRight w:val="0"/>
      <w:marTop w:val="0"/>
      <w:marBottom w:val="0"/>
      <w:divBdr>
        <w:top w:val="none" w:sz="0" w:space="0" w:color="auto"/>
        <w:left w:val="none" w:sz="0" w:space="0" w:color="auto"/>
        <w:bottom w:val="none" w:sz="0" w:space="0" w:color="auto"/>
        <w:right w:val="none" w:sz="0" w:space="0" w:color="auto"/>
      </w:divBdr>
    </w:div>
    <w:div w:id="304087381">
      <w:bodyDiv w:val="1"/>
      <w:marLeft w:val="0"/>
      <w:marRight w:val="0"/>
      <w:marTop w:val="0"/>
      <w:marBottom w:val="0"/>
      <w:divBdr>
        <w:top w:val="none" w:sz="0" w:space="0" w:color="auto"/>
        <w:left w:val="none" w:sz="0" w:space="0" w:color="auto"/>
        <w:bottom w:val="none" w:sz="0" w:space="0" w:color="auto"/>
        <w:right w:val="none" w:sz="0" w:space="0" w:color="auto"/>
      </w:divBdr>
    </w:div>
    <w:div w:id="337923396">
      <w:bodyDiv w:val="1"/>
      <w:marLeft w:val="0"/>
      <w:marRight w:val="0"/>
      <w:marTop w:val="0"/>
      <w:marBottom w:val="0"/>
      <w:divBdr>
        <w:top w:val="none" w:sz="0" w:space="0" w:color="auto"/>
        <w:left w:val="none" w:sz="0" w:space="0" w:color="auto"/>
        <w:bottom w:val="none" w:sz="0" w:space="0" w:color="auto"/>
        <w:right w:val="none" w:sz="0" w:space="0" w:color="auto"/>
      </w:divBdr>
    </w:div>
    <w:div w:id="348681781">
      <w:bodyDiv w:val="1"/>
      <w:marLeft w:val="0"/>
      <w:marRight w:val="0"/>
      <w:marTop w:val="0"/>
      <w:marBottom w:val="0"/>
      <w:divBdr>
        <w:top w:val="none" w:sz="0" w:space="0" w:color="auto"/>
        <w:left w:val="none" w:sz="0" w:space="0" w:color="auto"/>
        <w:bottom w:val="none" w:sz="0" w:space="0" w:color="auto"/>
        <w:right w:val="none" w:sz="0" w:space="0" w:color="auto"/>
      </w:divBdr>
    </w:div>
    <w:div w:id="358894633">
      <w:bodyDiv w:val="1"/>
      <w:marLeft w:val="0"/>
      <w:marRight w:val="0"/>
      <w:marTop w:val="0"/>
      <w:marBottom w:val="0"/>
      <w:divBdr>
        <w:top w:val="none" w:sz="0" w:space="0" w:color="auto"/>
        <w:left w:val="none" w:sz="0" w:space="0" w:color="auto"/>
        <w:bottom w:val="none" w:sz="0" w:space="0" w:color="auto"/>
        <w:right w:val="none" w:sz="0" w:space="0" w:color="auto"/>
      </w:divBdr>
    </w:div>
    <w:div w:id="366373182">
      <w:bodyDiv w:val="1"/>
      <w:marLeft w:val="0"/>
      <w:marRight w:val="0"/>
      <w:marTop w:val="0"/>
      <w:marBottom w:val="0"/>
      <w:divBdr>
        <w:top w:val="none" w:sz="0" w:space="0" w:color="auto"/>
        <w:left w:val="none" w:sz="0" w:space="0" w:color="auto"/>
        <w:bottom w:val="none" w:sz="0" w:space="0" w:color="auto"/>
        <w:right w:val="none" w:sz="0" w:space="0" w:color="auto"/>
      </w:divBdr>
    </w:div>
    <w:div w:id="381177802">
      <w:bodyDiv w:val="1"/>
      <w:marLeft w:val="0"/>
      <w:marRight w:val="0"/>
      <w:marTop w:val="0"/>
      <w:marBottom w:val="0"/>
      <w:divBdr>
        <w:top w:val="none" w:sz="0" w:space="0" w:color="auto"/>
        <w:left w:val="none" w:sz="0" w:space="0" w:color="auto"/>
        <w:bottom w:val="none" w:sz="0" w:space="0" w:color="auto"/>
        <w:right w:val="none" w:sz="0" w:space="0" w:color="auto"/>
      </w:divBdr>
    </w:div>
    <w:div w:id="388966699">
      <w:bodyDiv w:val="1"/>
      <w:marLeft w:val="0"/>
      <w:marRight w:val="0"/>
      <w:marTop w:val="0"/>
      <w:marBottom w:val="0"/>
      <w:divBdr>
        <w:top w:val="none" w:sz="0" w:space="0" w:color="auto"/>
        <w:left w:val="none" w:sz="0" w:space="0" w:color="auto"/>
        <w:bottom w:val="none" w:sz="0" w:space="0" w:color="auto"/>
        <w:right w:val="none" w:sz="0" w:space="0" w:color="auto"/>
      </w:divBdr>
    </w:div>
    <w:div w:id="421415132">
      <w:bodyDiv w:val="1"/>
      <w:marLeft w:val="0"/>
      <w:marRight w:val="0"/>
      <w:marTop w:val="0"/>
      <w:marBottom w:val="0"/>
      <w:divBdr>
        <w:top w:val="none" w:sz="0" w:space="0" w:color="auto"/>
        <w:left w:val="none" w:sz="0" w:space="0" w:color="auto"/>
        <w:bottom w:val="none" w:sz="0" w:space="0" w:color="auto"/>
        <w:right w:val="none" w:sz="0" w:space="0" w:color="auto"/>
      </w:divBdr>
    </w:div>
    <w:div w:id="447168933">
      <w:bodyDiv w:val="1"/>
      <w:marLeft w:val="0"/>
      <w:marRight w:val="0"/>
      <w:marTop w:val="0"/>
      <w:marBottom w:val="0"/>
      <w:divBdr>
        <w:top w:val="none" w:sz="0" w:space="0" w:color="auto"/>
        <w:left w:val="none" w:sz="0" w:space="0" w:color="auto"/>
        <w:bottom w:val="none" w:sz="0" w:space="0" w:color="auto"/>
        <w:right w:val="none" w:sz="0" w:space="0" w:color="auto"/>
      </w:divBdr>
    </w:div>
    <w:div w:id="451479459">
      <w:bodyDiv w:val="1"/>
      <w:marLeft w:val="0"/>
      <w:marRight w:val="0"/>
      <w:marTop w:val="0"/>
      <w:marBottom w:val="0"/>
      <w:divBdr>
        <w:top w:val="none" w:sz="0" w:space="0" w:color="auto"/>
        <w:left w:val="none" w:sz="0" w:space="0" w:color="auto"/>
        <w:bottom w:val="none" w:sz="0" w:space="0" w:color="auto"/>
        <w:right w:val="none" w:sz="0" w:space="0" w:color="auto"/>
      </w:divBdr>
      <w:divsChild>
        <w:div w:id="1747726653">
          <w:marLeft w:val="0"/>
          <w:marRight w:val="0"/>
          <w:marTop w:val="0"/>
          <w:marBottom w:val="0"/>
          <w:divBdr>
            <w:top w:val="none" w:sz="0" w:space="0" w:color="auto"/>
            <w:left w:val="none" w:sz="0" w:space="0" w:color="auto"/>
            <w:bottom w:val="none" w:sz="0" w:space="0" w:color="auto"/>
            <w:right w:val="none" w:sz="0" w:space="0" w:color="auto"/>
          </w:divBdr>
          <w:divsChild>
            <w:div w:id="853349363">
              <w:marLeft w:val="0"/>
              <w:marRight w:val="0"/>
              <w:marTop w:val="0"/>
              <w:marBottom w:val="0"/>
              <w:divBdr>
                <w:top w:val="none" w:sz="0" w:space="0" w:color="auto"/>
                <w:left w:val="none" w:sz="0" w:space="0" w:color="auto"/>
                <w:bottom w:val="none" w:sz="0" w:space="0" w:color="auto"/>
                <w:right w:val="none" w:sz="0" w:space="0" w:color="auto"/>
              </w:divBdr>
              <w:divsChild>
                <w:div w:id="1796941895">
                  <w:marLeft w:val="0"/>
                  <w:marRight w:val="0"/>
                  <w:marTop w:val="0"/>
                  <w:marBottom w:val="0"/>
                  <w:divBdr>
                    <w:top w:val="none" w:sz="0" w:space="0" w:color="auto"/>
                    <w:left w:val="none" w:sz="0" w:space="0" w:color="auto"/>
                    <w:bottom w:val="none" w:sz="0" w:space="0" w:color="auto"/>
                    <w:right w:val="none" w:sz="0" w:space="0" w:color="auto"/>
                  </w:divBdr>
                  <w:divsChild>
                    <w:div w:id="15981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8567">
      <w:bodyDiv w:val="1"/>
      <w:marLeft w:val="0"/>
      <w:marRight w:val="0"/>
      <w:marTop w:val="0"/>
      <w:marBottom w:val="0"/>
      <w:divBdr>
        <w:top w:val="none" w:sz="0" w:space="0" w:color="auto"/>
        <w:left w:val="none" w:sz="0" w:space="0" w:color="auto"/>
        <w:bottom w:val="none" w:sz="0" w:space="0" w:color="auto"/>
        <w:right w:val="none" w:sz="0" w:space="0" w:color="auto"/>
      </w:divBdr>
    </w:div>
    <w:div w:id="469178801">
      <w:bodyDiv w:val="1"/>
      <w:marLeft w:val="0"/>
      <w:marRight w:val="0"/>
      <w:marTop w:val="0"/>
      <w:marBottom w:val="0"/>
      <w:divBdr>
        <w:top w:val="none" w:sz="0" w:space="0" w:color="auto"/>
        <w:left w:val="none" w:sz="0" w:space="0" w:color="auto"/>
        <w:bottom w:val="none" w:sz="0" w:space="0" w:color="auto"/>
        <w:right w:val="none" w:sz="0" w:space="0" w:color="auto"/>
      </w:divBdr>
    </w:div>
    <w:div w:id="480119527">
      <w:bodyDiv w:val="1"/>
      <w:marLeft w:val="0"/>
      <w:marRight w:val="0"/>
      <w:marTop w:val="0"/>
      <w:marBottom w:val="0"/>
      <w:divBdr>
        <w:top w:val="none" w:sz="0" w:space="0" w:color="auto"/>
        <w:left w:val="none" w:sz="0" w:space="0" w:color="auto"/>
        <w:bottom w:val="none" w:sz="0" w:space="0" w:color="auto"/>
        <w:right w:val="none" w:sz="0" w:space="0" w:color="auto"/>
      </w:divBdr>
    </w:div>
    <w:div w:id="491410856">
      <w:bodyDiv w:val="1"/>
      <w:marLeft w:val="0"/>
      <w:marRight w:val="0"/>
      <w:marTop w:val="0"/>
      <w:marBottom w:val="0"/>
      <w:divBdr>
        <w:top w:val="none" w:sz="0" w:space="0" w:color="auto"/>
        <w:left w:val="none" w:sz="0" w:space="0" w:color="auto"/>
        <w:bottom w:val="none" w:sz="0" w:space="0" w:color="auto"/>
        <w:right w:val="none" w:sz="0" w:space="0" w:color="auto"/>
      </w:divBdr>
    </w:div>
    <w:div w:id="492913296">
      <w:bodyDiv w:val="1"/>
      <w:marLeft w:val="0"/>
      <w:marRight w:val="0"/>
      <w:marTop w:val="0"/>
      <w:marBottom w:val="0"/>
      <w:divBdr>
        <w:top w:val="none" w:sz="0" w:space="0" w:color="auto"/>
        <w:left w:val="none" w:sz="0" w:space="0" w:color="auto"/>
        <w:bottom w:val="none" w:sz="0" w:space="0" w:color="auto"/>
        <w:right w:val="none" w:sz="0" w:space="0" w:color="auto"/>
      </w:divBdr>
    </w:div>
    <w:div w:id="500781970">
      <w:bodyDiv w:val="1"/>
      <w:marLeft w:val="0"/>
      <w:marRight w:val="0"/>
      <w:marTop w:val="0"/>
      <w:marBottom w:val="0"/>
      <w:divBdr>
        <w:top w:val="none" w:sz="0" w:space="0" w:color="auto"/>
        <w:left w:val="none" w:sz="0" w:space="0" w:color="auto"/>
        <w:bottom w:val="none" w:sz="0" w:space="0" w:color="auto"/>
        <w:right w:val="none" w:sz="0" w:space="0" w:color="auto"/>
      </w:divBdr>
    </w:div>
    <w:div w:id="525749494">
      <w:bodyDiv w:val="1"/>
      <w:marLeft w:val="0"/>
      <w:marRight w:val="0"/>
      <w:marTop w:val="0"/>
      <w:marBottom w:val="0"/>
      <w:divBdr>
        <w:top w:val="none" w:sz="0" w:space="0" w:color="auto"/>
        <w:left w:val="none" w:sz="0" w:space="0" w:color="auto"/>
        <w:bottom w:val="none" w:sz="0" w:space="0" w:color="auto"/>
        <w:right w:val="none" w:sz="0" w:space="0" w:color="auto"/>
      </w:divBdr>
    </w:div>
    <w:div w:id="532961742">
      <w:bodyDiv w:val="1"/>
      <w:marLeft w:val="0"/>
      <w:marRight w:val="0"/>
      <w:marTop w:val="0"/>
      <w:marBottom w:val="0"/>
      <w:divBdr>
        <w:top w:val="none" w:sz="0" w:space="0" w:color="auto"/>
        <w:left w:val="none" w:sz="0" w:space="0" w:color="auto"/>
        <w:bottom w:val="none" w:sz="0" w:space="0" w:color="auto"/>
        <w:right w:val="none" w:sz="0" w:space="0" w:color="auto"/>
      </w:divBdr>
      <w:divsChild>
        <w:div w:id="158961">
          <w:marLeft w:val="0"/>
          <w:marRight w:val="0"/>
          <w:marTop w:val="0"/>
          <w:marBottom w:val="0"/>
          <w:divBdr>
            <w:top w:val="none" w:sz="0" w:space="0" w:color="auto"/>
            <w:left w:val="none" w:sz="0" w:space="0" w:color="auto"/>
            <w:bottom w:val="none" w:sz="0" w:space="0" w:color="auto"/>
            <w:right w:val="none" w:sz="0" w:space="0" w:color="auto"/>
          </w:divBdr>
        </w:div>
        <w:div w:id="37828127">
          <w:marLeft w:val="0"/>
          <w:marRight w:val="0"/>
          <w:marTop w:val="0"/>
          <w:marBottom w:val="0"/>
          <w:divBdr>
            <w:top w:val="none" w:sz="0" w:space="0" w:color="auto"/>
            <w:left w:val="none" w:sz="0" w:space="0" w:color="auto"/>
            <w:bottom w:val="none" w:sz="0" w:space="0" w:color="auto"/>
            <w:right w:val="none" w:sz="0" w:space="0" w:color="auto"/>
          </w:divBdr>
        </w:div>
        <w:div w:id="131946224">
          <w:marLeft w:val="0"/>
          <w:marRight w:val="0"/>
          <w:marTop w:val="0"/>
          <w:marBottom w:val="0"/>
          <w:divBdr>
            <w:top w:val="none" w:sz="0" w:space="0" w:color="auto"/>
            <w:left w:val="none" w:sz="0" w:space="0" w:color="auto"/>
            <w:bottom w:val="none" w:sz="0" w:space="0" w:color="auto"/>
            <w:right w:val="none" w:sz="0" w:space="0" w:color="auto"/>
          </w:divBdr>
        </w:div>
        <w:div w:id="154222052">
          <w:marLeft w:val="0"/>
          <w:marRight w:val="0"/>
          <w:marTop w:val="0"/>
          <w:marBottom w:val="0"/>
          <w:divBdr>
            <w:top w:val="none" w:sz="0" w:space="0" w:color="auto"/>
            <w:left w:val="none" w:sz="0" w:space="0" w:color="auto"/>
            <w:bottom w:val="none" w:sz="0" w:space="0" w:color="auto"/>
            <w:right w:val="none" w:sz="0" w:space="0" w:color="auto"/>
          </w:divBdr>
        </w:div>
        <w:div w:id="171459557">
          <w:marLeft w:val="0"/>
          <w:marRight w:val="0"/>
          <w:marTop w:val="0"/>
          <w:marBottom w:val="0"/>
          <w:divBdr>
            <w:top w:val="none" w:sz="0" w:space="0" w:color="auto"/>
            <w:left w:val="none" w:sz="0" w:space="0" w:color="auto"/>
            <w:bottom w:val="none" w:sz="0" w:space="0" w:color="auto"/>
            <w:right w:val="none" w:sz="0" w:space="0" w:color="auto"/>
          </w:divBdr>
        </w:div>
        <w:div w:id="319122208">
          <w:marLeft w:val="0"/>
          <w:marRight w:val="0"/>
          <w:marTop w:val="0"/>
          <w:marBottom w:val="0"/>
          <w:divBdr>
            <w:top w:val="none" w:sz="0" w:space="0" w:color="auto"/>
            <w:left w:val="none" w:sz="0" w:space="0" w:color="auto"/>
            <w:bottom w:val="none" w:sz="0" w:space="0" w:color="auto"/>
            <w:right w:val="none" w:sz="0" w:space="0" w:color="auto"/>
          </w:divBdr>
        </w:div>
        <w:div w:id="501554137">
          <w:marLeft w:val="0"/>
          <w:marRight w:val="0"/>
          <w:marTop w:val="0"/>
          <w:marBottom w:val="0"/>
          <w:divBdr>
            <w:top w:val="none" w:sz="0" w:space="0" w:color="auto"/>
            <w:left w:val="none" w:sz="0" w:space="0" w:color="auto"/>
            <w:bottom w:val="none" w:sz="0" w:space="0" w:color="auto"/>
            <w:right w:val="none" w:sz="0" w:space="0" w:color="auto"/>
          </w:divBdr>
        </w:div>
        <w:div w:id="641811601">
          <w:marLeft w:val="0"/>
          <w:marRight w:val="0"/>
          <w:marTop w:val="0"/>
          <w:marBottom w:val="0"/>
          <w:divBdr>
            <w:top w:val="none" w:sz="0" w:space="0" w:color="auto"/>
            <w:left w:val="none" w:sz="0" w:space="0" w:color="auto"/>
            <w:bottom w:val="none" w:sz="0" w:space="0" w:color="auto"/>
            <w:right w:val="none" w:sz="0" w:space="0" w:color="auto"/>
          </w:divBdr>
        </w:div>
        <w:div w:id="880824516">
          <w:marLeft w:val="0"/>
          <w:marRight w:val="0"/>
          <w:marTop w:val="0"/>
          <w:marBottom w:val="0"/>
          <w:divBdr>
            <w:top w:val="none" w:sz="0" w:space="0" w:color="auto"/>
            <w:left w:val="none" w:sz="0" w:space="0" w:color="auto"/>
            <w:bottom w:val="none" w:sz="0" w:space="0" w:color="auto"/>
            <w:right w:val="none" w:sz="0" w:space="0" w:color="auto"/>
          </w:divBdr>
        </w:div>
        <w:div w:id="968969778">
          <w:marLeft w:val="0"/>
          <w:marRight w:val="0"/>
          <w:marTop w:val="0"/>
          <w:marBottom w:val="0"/>
          <w:divBdr>
            <w:top w:val="none" w:sz="0" w:space="0" w:color="auto"/>
            <w:left w:val="none" w:sz="0" w:space="0" w:color="auto"/>
            <w:bottom w:val="none" w:sz="0" w:space="0" w:color="auto"/>
            <w:right w:val="none" w:sz="0" w:space="0" w:color="auto"/>
          </w:divBdr>
        </w:div>
        <w:div w:id="1126434598">
          <w:marLeft w:val="0"/>
          <w:marRight w:val="0"/>
          <w:marTop w:val="0"/>
          <w:marBottom w:val="0"/>
          <w:divBdr>
            <w:top w:val="none" w:sz="0" w:space="0" w:color="auto"/>
            <w:left w:val="none" w:sz="0" w:space="0" w:color="auto"/>
            <w:bottom w:val="none" w:sz="0" w:space="0" w:color="auto"/>
            <w:right w:val="none" w:sz="0" w:space="0" w:color="auto"/>
          </w:divBdr>
        </w:div>
        <w:div w:id="1242174181">
          <w:marLeft w:val="0"/>
          <w:marRight w:val="0"/>
          <w:marTop w:val="0"/>
          <w:marBottom w:val="0"/>
          <w:divBdr>
            <w:top w:val="none" w:sz="0" w:space="0" w:color="auto"/>
            <w:left w:val="none" w:sz="0" w:space="0" w:color="auto"/>
            <w:bottom w:val="none" w:sz="0" w:space="0" w:color="auto"/>
            <w:right w:val="none" w:sz="0" w:space="0" w:color="auto"/>
          </w:divBdr>
        </w:div>
        <w:div w:id="1272397921">
          <w:marLeft w:val="0"/>
          <w:marRight w:val="0"/>
          <w:marTop w:val="0"/>
          <w:marBottom w:val="0"/>
          <w:divBdr>
            <w:top w:val="none" w:sz="0" w:space="0" w:color="auto"/>
            <w:left w:val="none" w:sz="0" w:space="0" w:color="auto"/>
            <w:bottom w:val="none" w:sz="0" w:space="0" w:color="auto"/>
            <w:right w:val="none" w:sz="0" w:space="0" w:color="auto"/>
          </w:divBdr>
        </w:div>
        <w:div w:id="1627811718">
          <w:marLeft w:val="0"/>
          <w:marRight w:val="0"/>
          <w:marTop w:val="0"/>
          <w:marBottom w:val="0"/>
          <w:divBdr>
            <w:top w:val="none" w:sz="0" w:space="0" w:color="auto"/>
            <w:left w:val="none" w:sz="0" w:space="0" w:color="auto"/>
            <w:bottom w:val="none" w:sz="0" w:space="0" w:color="auto"/>
            <w:right w:val="none" w:sz="0" w:space="0" w:color="auto"/>
          </w:divBdr>
        </w:div>
        <w:div w:id="1648049151">
          <w:marLeft w:val="0"/>
          <w:marRight w:val="0"/>
          <w:marTop w:val="0"/>
          <w:marBottom w:val="0"/>
          <w:divBdr>
            <w:top w:val="none" w:sz="0" w:space="0" w:color="auto"/>
            <w:left w:val="none" w:sz="0" w:space="0" w:color="auto"/>
            <w:bottom w:val="none" w:sz="0" w:space="0" w:color="auto"/>
            <w:right w:val="none" w:sz="0" w:space="0" w:color="auto"/>
          </w:divBdr>
        </w:div>
        <w:div w:id="1745377895">
          <w:marLeft w:val="0"/>
          <w:marRight w:val="0"/>
          <w:marTop w:val="0"/>
          <w:marBottom w:val="0"/>
          <w:divBdr>
            <w:top w:val="none" w:sz="0" w:space="0" w:color="auto"/>
            <w:left w:val="none" w:sz="0" w:space="0" w:color="auto"/>
            <w:bottom w:val="none" w:sz="0" w:space="0" w:color="auto"/>
            <w:right w:val="none" w:sz="0" w:space="0" w:color="auto"/>
          </w:divBdr>
        </w:div>
        <w:div w:id="1800609944">
          <w:marLeft w:val="0"/>
          <w:marRight w:val="0"/>
          <w:marTop w:val="0"/>
          <w:marBottom w:val="0"/>
          <w:divBdr>
            <w:top w:val="none" w:sz="0" w:space="0" w:color="auto"/>
            <w:left w:val="none" w:sz="0" w:space="0" w:color="auto"/>
            <w:bottom w:val="none" w:sz="0" w:space="0" w:color="auto"/>
            <w:right w:val="none" w:sz="0" w:space="0" w:color="auto"/>
          </w:divBdr>
        </w:div>
        <w:div w:id="1871994444">
          <w:marLeft w:val="0"/>
          <w:marRight w:val="0"/>
          <w:marTop w:val="0"/>
          <w:marBottom w:val="0"/>
          <w:divBdr>
            <w:top w:val="none" w:sz="0" w:space="0" w:color="auto"/>
            <w:left w:val="none" w:sz="0" w:space="0" w:color="auto"/>
            <w:bottom w:val="none" w:sz="0" w:space="0" w:color="auto"/>
            <w:right w:val="none" w:sz="0" w:space="0" w:color="auto"/>
          </w:divBdr>
        </w:div>
        <w:div w:id="1886257185">
          <w:marLeft w:val="0"/>
          <w:marRight w:val="0"/>
          <w:marTop w:val="0"/>
          <w:marBottom w:val="0"/>
          <w:divBdr>
            <w:top w:val="none" w:sz="0" w:space="0" w:color="auto"/>
            <w:left w:val="none" w:sz="0" w:space="0" w:color="auto"/>
            <w:bottom w:val="none" w:sz="0" w:space="0" w:color="auto"/>
            <w:right w:val="none" w:sz="0" w:space="0" w:color="auto"/>
          </w:divBdr>
        </w:div>
        <w:div w:id="1936787930">
          <w:marLeft w:val="0"/>
          <w:marRight w:val="0"/>
          <w:marTop w:val="0"/>
          <w:marBottom w:val="0"/>
          <w:divBdr>
            <w:top w:val="none" w:sz="0" w:space="0" w:color="auto"/>
            <w:left w:val="none" w:sz="0" w:space="0" w:color="auto"/>
            <w:bottom w:val="none" w:sz="0" w:space="0" w:color="auto"/>
            <w:right w:val="none" w:sz="0" w:space="0" w:color="auto"/>
          </w:divBdr>
        </w:div>
        <w:div w:id="1941988548">
          <w:marLeft w:val="0"/>
          <w:marRight w:val="0"/>
          <w:marTop w:val="0"/>
          <w:marBottom w:val="0"/>
          <w:divBdr>
            <w:top w:val="none" w:sz="0" w:space="0" w:color="auto"/>
            <w:left w:val="none" w:sz="0" w:space="0" w:color="auto"/>
            <w:bottom w:val="none" w:sz="0" w:space="0" w:color="auto"/>
            <w:right w:val="none" w:sz="0" w:space="0" w:color="auto"/>
          </w:divBdr>
        </w:div>
        <w:div w:id="2082679067">
          <w:marLeft w:val="0"/>
          <w:marRight w:val="0"/>
          <w:marTop w:val="0"/>
          <w:marBottom w:val="0"/>
          <w:divBdr>
            <w:top w:val="none" w:sz="0" w:space="0" w:color="auto"/>
            <w:left w:val="none" w:sz="0" w:space="0" w:color="auto"/>
            <w:bottom w:val="none" w:sz="0" w:space="0" w:color="auto"/>
            <w:right w:val="none" w:sz="0" w:space="0" w:color="auto"/>
          </w:divBdr>
        </w:div>
        <w:div w:id="2137405063">
          <w:marLeft w:val="0"/>
          <w:marRight w:val="0"/>
          <w:marTop w:val="0"/>
          <w:marBottom w:val="0"/>
          <w:divBdr>
            <w:top w:val="none" w:sz="0" w:space="0" w:color="auto"/>
            <w:left w:val="none" w:sz="0" w:space="0" w:color="auto"/>
            <w:bottom w:val="none" w:sz="0" w:space="0" w:color="auto"/>
            <w:right w:val="none" w:sz="0" w:space="0" w:color="auto"/>
          </w:divBdr>
        </w:div>
      </w:divsChild>
    </w:div>
    <w:div w:id="568348081">
      <w:bodyDiv w:val="1"/>
      <w:marLeft w:val="0"/>
      <w:marRight w:val="0"/>
      <w:marTop w:val="0"/>
      <w:marBottom w:val="0"/>
      <w:divBdr>
        <w:top w:val="none" w:sz="0" w:space="0" w:color="auto"/>
        <w:left w:val="none" w:sz="0" w:space="0" w:color="auto"/>
        <w:bottom w:val="none" w:sz="0" w:space="0" w:color="auto"/>
        <w:right w:val="none" w:sz="0" w:space="0" w:color="auto"/>
      </w:divBdr>
    </w:div>
    <w:div w:id="568610455">
      <w:bodyDiv w:val="1"/>
      <w:marLeft w:val="0"/>
      <w:marRight w:val="0"/>
      <w:marTop w:val="0"/>
      <w:marBottom w:val="0"/>
      <w:divBdr>
        <w:top w:val="none" w:sz="0" w:space="0" w:color="auto"/>
        <w:left w:val="none" w:sz="0" w:space="0" w:color="auto"/>
        <w:bottom w:val="none" w:sz="0" w:space="0" w:color="auto"/>
        <w:right w:val="none" w:sz="0" w:space="0" w:color="auto"/>
      </w:divBdr>
      <w:divsChild>
        <w:div w:id="35618472">
          <w:marLeft w:val="0"/>
          <w:marRight w:val="0"/>
          <w:marTop w:val="0"/>
          <w:marBottom w:val="0"/>
          <w:divBdr>
            <w:top w:val="none" w:sz="0" w:space="0" w:color="auto"/>
            <w:left w:val="none" w:sz="0" w:space="0" w:color="auto"/>
            <w:bottom w:val="none" w:sz="0" w:space="0" w:color="auto"/>
            <w:right w:val="none" w:sz="0" w:space="0" w:color="auto"/>
          </w:divBdr>
        </w:div>
        <w:div w:id="37170670">
          <w:marLeft w:val="0"/>
          <w:marRight w:val="0"/>
          <w:marTop w:val="0"/>
          <w:marBottom w:val="0"/>
          <w:divBdr>
            <w:top w:val="none" w:sz="0" w:space="0" w:color="auto"/>
            <w:left w:val="none" w:sz="0" w:space="0" w:color="auto"/>
            <w:bottom w:val="none" w:sz="0" w:space="0" w:color="auto"/>
            <w:right w:val="none" w:sz="0" w:space="0" w:color="auto"/>
          </w:divBdr>
        </w:div>
        <w:div w:id="49696790">
          <w:marLeft w:val="0"/>
          <w:marRight w:val="0"/>
          <w:marTop w:val="0"/>
          <w:marBottom w:val="0"/>
          <w:divBdr>
            <w:top w:val="none" w:sz="0" w:space="0" w:color="auto"/>
            <w:left w:val="none" w:sz="0" w:space="0" w:color="auto"/>
            <w:bottom w:val="none" w:sz="0" w:space="0" w:color="auto"/>
            <w:right w:val="none" w:sz="0" w:space="0" w:color="auto"/>
          </w:divBdr>
        </w:div>
        <w:div w:id="147406782">
          <w:marLeft w:val="0"/>
          <w:marRight w:val="0"/>
          <w:marTop w:val="0"/>
          <w:marBottom w:val="0"/>
          <w:divBdr>
            <w:top w:val="none" w:sz="0" w:space="0" w:color="auto"/>
            <w:left w:val="none" w:sz="0" w:space="0" w:color="auto"/>
            <w:bottom w:val="none" w:sz="0" w:space="0" w:color="auto"/>
            <w:right w:val="none" w:sz="0" w:space="0" w:color="auto"/>
          </w:divBdr>
        </w:div>
        <w:div w:id="226769144">
          <w:marLeft w:val="0"/>
          <w:marRight w:val="0"/>
          <w:marTop w:val="0"/>
          <w:marBottom w:val="0"/>
          <w:divBdr>
            <w:top w:val="none" w:sz="0" w:space="0" w:color="auto"/>
            <w:left w:val="none" w:sz="0" w:space="0" w:color="auto"/>
            <w:bottom w:val="none" w:sz="0" w:space="0" w:color="auto"/>
            <w:right w:val="none" w:sz="0" w:space="0" w:color="auto"/>
          </w:divBdr>
        </w:div>
        <w:div w:id="343944838">
          <w:marLeft w:val="0"/>
          <w:marRight w:val="0"/>
          <w:marTop w:val="0"/>
          <w:marBottom w:val="0"/>
          <w:divBdr>
            <w:top w:val="none" w:sz="0" w:space="0" w:color="auto"/>
            <w:left w:val="none" w:sz="0" w:space="0" w:color="auto"/>
            <w:bottom w:val="none" w:sz="0" w:space="0" w:color="auto"/>
            <w:right w:val="none" w:sz="0" w:space="0" w:color="auto"/>
          </w:divBdr>
        </w:div>
        <w:div w:id="346639055">
          <w:marLeft w:val="0"/>
          <w:marRight w:val="0"/>
          <w:marTop w:val="0"/>
          <w:marBottom w:val="0"/>
          <w:divBdr>
            <w:top w:val="none" w:sz="0" w:space="0" w:color="auto"/>
            <w:left w:val="none" w:sz="0" w:space="0" w:color="auto"/>
            <w:bottom w:val="none" w:sz="0" w:space="0" w:color="auto"/>
            <w:right w:val="none" w:sz="0" w:space="0" w:color="auto"/>
          </w:divBdr>
        </w:div>
        <w:div w:id="658003997">
          <w:marLeft w:val="0"/>
          <w:marRight w:val="0"/>
          <w:marTop w:val="0"/>
          <w:marBottom w:val="0"/>
          <w:divBdr>
            <w:top w:val="none" w:sz="0" w:space="0" w:color="auto"/>
            <w:left w:val="none" w:sz="0" w:space="0" w:color="auto"/>
            <w:bottom w:val="none" w:sz="0" w:space="0" w:color="auto"/>
            <w:right w:val="none" w:sz="0" w:space="0" w:color="auto"/>
          </w:divBdr>
        </w:div>
        <w:div w:id="733357419">
          <w:marLeft w:val="0"/>
          <w:marRight w:val="0"/>
          <w:marTop w:val="0"/>
          <w:marBottom w:val="0"/>
          <w:divBdr>
            <w:top w:val="none" w:sz="0" w:space="0" w:color="auto"/>
            <w:left w:val="none" w:sz="0" w:space="0" w:color="auto"/>
            <w:bottom w:val="none" w:sz="0" w:space="0" w:color="auto"/>
            <w:right w:val="none" w:sz="0" w:space="0" w:color="auto"/>
          </w:divBdr>
        </w:div>
        <w:div w:id="764307230">
          <w:marLeft w:val="0"/>
          <w:marRight w:val="0"/>
          <w:marTop w:val="0"/>
          <w:marBottom w:val="0"/>
          <w:divBdr>
            <w:top w:val="none" w:sz="0" w:space="0" w:color="auto"/>
            <w:left w:val="none" w:sz="0" w:space="0" w:color="auto"/>
            <w:bottom w:val="none" w:sz="0" w:space="0" w:color="auto"/>
            <w:right w:val="none" w:sz="0" w:space="0" w:color="auto"/>
          </w:divBdr>
        </w:div>
        <w:div w:id="883757250">
          <w:marLeft w:val="0"/>
          <w:marRight w:val="0"/>
          <w:marTop w:val="0"/>
          <w:marBottom w:val="0"/>
          <w:divBdr>
            <w:top w:val="none" w:sz="0" w:space="0" w:color="auto"/>
            <w:left w:val="none" w:sz="0" w:space="0" w:color="auto"/>
            <w:bottom w:val="none" w:sz="0" w:space="0" w:color="auto"/>
            <w:right w:val="none" w:sz="0" w:space="0" w:color="auto"/>
          </w:divBdr>
        </w:div>
        <w:div w:id="953901768">
          <w:marLeft w:val="0"/>
          <w:marRight w:val="0"/>
          <w:marTop w:val="0"/>
          <w:marBottom w:val="0"/>
          <w:divBdr>
            <w:top w:val="none" w:sz="0" w:space="0" w:color="auto"/>
            <w:left w:val="none" w:sz="0" w:space="0" w:color="auto"/>
            <w:bottom w:val="none" w:sz="0" w:space="0" w:color="auto"/>
            <w:right w:val="none" w:sz="0" w:space="0" w:color="auto"/>
          </w:divBdr>
        </w:div>
        <w:div w:id="1117531187">
          <w:marLeft w:val="0"/>
          <w:marRight w:val="0"/>
          <w:marTop w:val="0"/>
          <w:marBottom w:val="0"/>
          <w:divBdr>
            <w:top w:val="none" w:sz="0" w:space="0" w:color="auto"/>
            <w:left w:val="none" w:sz="0" w:space="0" w:color="auto"/>
            <w:bottom w:val="none" w:sz="0" w:space="0" w:color="auto"/>
            <w:right w:val="none" w:sz="0" w:space="0" w:color="auto"/>
          </w:divBdr>
        </w:div>
        <w:div w:id="1160656049">
          <w:marLeft w:val="0"/>
          <w:marRight w:val="0"/>
          <w:marTop w:val="0"/>
          <w:marBottom w:val="0"/>
          <w:divBdr>
            <w:top w:val="none" w:sz="0" w:space="0" w:color="auto"/>
            <w:left w:val="none" w:sz="0" w:space="0" w:color="auto"/>
            <w:bottom w:val="none" w:sz="0" w:space="0" w:color="auto"/>
            <w:right w:val="none" w:sz="0" w:space="0" w:color="auto"/>
          </w:divBdr>
        </w:div>
        <w:div w:id="1430127634">
          <w:marLeft w:val="0"/>
          <w:marRight w:val="0"/>
          <w:marTop w:val="0"/>
          <w:marBottom w:val="0"/>
          <w:divBdr>
            <w:top w:val="none" w:sz="0" w:space="0" w:color="auto"/>
            <w:left w:val="none" w:sz="0" w:space="0" w:color="auto"/>
            <w:bottom w:val="none" w:sz="0" w:space="0" w:color="auto"/>
            <w:right w:val="none" w:sz="0" w:space="0" w:color="auto"/>
          </w:divBdr>
        </w:div>
        <w:div w:id="1674139788">
          <w:marLeft w:val="0"/>
          <w:marRight w:val="0"/>
          <w:marTop w:val="0"/>
          <w:marBottom w:val="0"/>
          <w:divBdr>
            <w:top w:val="none" w:sz="0" w:space="0" w:color="auto"/>
            <w:left w:val="none" w:sz="0" w:space="0" w:color="auto"/>
            <w:bottom w:val="none" w:sz="0" w:space="0" w:color="auto"/>
            <w:right w:val="none" w:sz="0" w:space="0" w:color="auto"/>
          </w:divBdr>
        </w:div>
        <w:div w:id="2026400183">
          <w:marLeft w:val="0"/>
          <w:marRight w:val="0"/>
          <w:marTop w:val="0"/>
          <w:marBottom w:val="0"/>
          <w:divBdr>
            <w:top w:val="none" w:sz="0" w:space="0" w:color="auto"/>
            <w:left w:val="none" w:sz="0" w:space="0" w:color="auto"/>
            <w:bottom w:val="none" w:sz="0" w:space="0" w:color="auto"/>
            <w:right w:val="none" w:sz="0" w:space="0" w:color="auto"/>
          </w:divBdr>
        </w:div>
        <w:div w:id="2035572277">
          <w:marLeft w:val="0"/>
          <w:marRight w:val="0"/>
          <w:marTop w:val="0"/>
          <w:marBottom w:val="0"/>
          <w:divBdr>
            <w:top w:val="none" w:sz="0" w:space="0" w:color="auto"/>
            <w:left w:val="none" w:sz="0" w:space="0" w:color="auto"/>
            <w:bottom w:val="none" w:sz="0" w:space="0" w:color="auto"/>
            <w:right w:val="none" w:sz="0" w:space="0" w:color="auto"/>
          </w:divBdr>
        </w:div>
        <w:div w:id="2043967961">
          <w:marLeft w:val="0"/>
          <w:marRight w:val="0"/>
          <w:marTop w:val="0"/>
          <w:marBottom w:val="0"/>
          <w:divBdr>
            <w:top w:val="none" w:sz="0" w:space="0" w:color="auto"/>
            <w:left w:val="none" w:sz="0" w:space="0" w:color="auto"/>
            <w:bottom w:val="none" w:sz="0" w:space="0" w:color="auto"/>
            <w:right w:val="none" w:sz="0" w:space="0" w:color="auto"/>
          </w:divBdr>
        </w:div>
        <w:div w:id="2067951784">
          <w:marLeft w:val="0"/>
          <w:marRight w:val="0"/>
          <w:marTop w:val="0"/>
          <w:marBottom w:val="0"/>
          <w:divBdr>
            <w:top w:val="none" w:sz="0" w:space="0" w:color="auto"/>
            <w:left w:val="none" w:sz="0" w:space="0" w:color="auto"/>
            <w:bottom w:val="none" w:sz="0" w:space="0" w:color="auto"/>
            <w:right w:val="none" w:sz="0" w:space="0" w:color="auto"/>
          </w:divBdr>
        </w:div>
        <w:div w:id="2070611011">
          <w:marLeft w:val="0"/>
          <w:marRight w:val="0"/>
          <w:marTop w:val="0"/>
          <w:marBottom w:val="0"/>
          <w:divBdr>
            <w:top w:val="none" w:sz="0" w:space="0" w:color="auto"/>
            <w:left w:val="none" w:sz="0" w:space="0" w:color="auto"/>
            <w:bottom w:val="none" w:sz="0" w:space="0" w:color="auto"/>
            <w:right w:val="none" w:sz="0" w:space="0" w:color="auto"/>
          </w:divBdr>
        </w:div>
        <w:div w:id="2084330513">
          <w:marLeft w:val="0"/>
          <w:marRight w:val="0"/>
          <w:marTop w:val="0"/>
          <w:marBottom w:val="0"/>
          <w:divBdr>
            <w:top w:val="none" w:sz="0" w:space="0" w:color="auto"/>
            <w:left w:val="none" w:sz="0" w:space="0" w:color="auto"/>
            <w:bottom w:val="none" w:sz="0" w:space="0" w:color="auto"/>
            <w:right w:val="none" w:sz="0" w:space="0" w:color="auto"/>
          </w:divBdr>
        </w:div>
        <w:div w:id="2131586897">
          <w:marLeft w:val="0"/>
          <w:marRight w:val="0"/>
          <w:marTop w:val="0"/>
          <w:marBottom w:val="0"/>
          <w:divBdr>
            <w:top w:val="none" w:sz="0" w:space="0" w:color="auto"/>
            <w:left w:val="none" w:sz="0" w:space="0" w:color="auto"/>
            <w:bottom w:val="none" w:sz="0" w:space="0" w:color="auto"/>
            <w:right w:val="none" w:sz="0" w:space="0" w:color="auto"/>
          </w:divBdr>
        </w:div>
      </w:divsChild>
    </w:div>
    <w:div w:id="588778101">
      <w:bodyDiv w:val="1"/>
      <w:marLeft w:val="0"/>
      <w:marRight w:val="0"/>
      <w:marTop w:val="0"/>
      <w:marBottom w:val="0"/>
      <w:divBdr>
        <w:top w:val="none" w:sz="0" w:space="0" w:color="auto"/>
        <w:left w:val="none" w:sz="0" w:space="0" w:color="auto"/>
        <w:bottom w:val="none" w:sz="0" w:space="0" w:color="auto"/>
        <w:right w:val="none" w:sz="0" w:space="0" w:color="auto"/>
      </w:divBdr>
    </w:div>
    <w:div w:id="589856240">
      <w:bodyDiv w:val="1"/>
      <w:marLeft w:val="0"/>
      <w:marRight w:val="0"/>
      <w:marTop w:val="0"/>
      <w:marBottom w:val="0"/>
      <w:divBdr>
        <w:top w:val="none" w:sz="0" w:space="0" w:color="auto"/>
        <w:left w:val="none" w:sz="0" w:space="0" w:color="auto"/>
        <w:bottom w:val="none" w:sz="0" w:space="0" w:color="auto"/>
        <w:right w:val="none" w:sz="0" w:space="0" w:color="auto"/>
      </w:divBdr>
    </w:div>
    <w:div w:id="590547195">
      <w:bodyDiv w:val="1"/>
      <w:marLeft w:val="0"/>
      <w:marRight w:val="0"/>
      <w:marTop w:val="0"/>
      <w:marBottom w:val="0"/>
      <w:divBdr>
        <w:top w:val="none" w:sz="0" w:space="0" w:color="auto"/>
        <w:left w:val="none" w:sz="0" w:space="0" w:color="auto"/>
        <w:bottom w:val="none" w:sz="0" w:space="0" w:color="auto"/>
        <w:right w:val="none" w:sz="0" w:space="0" w:color="auto"/>
      </w:divBdr>
    </w:div>
    <w:div w:id="599528849">
      <w:bodyDiv w:val="1"/>
      <w:marLeft w:val="0"/>
      <w:marRight w:val="0"/>
      <w:marTop w:val="0"/>
      <w:marBottom w:val="0"/>
      <w:divBdr>
        <w:top w:val="none" w:sz="0" w:space="0" w:color="auto"/>
        <w:left w:val="none" w:sz="0" w:space="0" w:color="auto"/>
        <w:bottom w:val="none" w:sz="0" w:space="0" w:color="auto"/>
        <w:right w:val="none" w:sz="0" w:space="0" w:color="auto"/>
      </w:divBdr>
    </w:div>
    <w:div w:id="614025160">
      <w:bodyDiv w:val="1"/>
      <w:marLeft w:val="0"/>
      <w:marRight w:val="0"/>
      <w:marTop w:val="0"/>
      <w:marBottom w:val="0"/>
      <w:divBdr>
        <w:top w:val="none" w:sz="0" w:space="0" w:color="auto"/>
        <w:left w:val="none" w:sz="0" w:space="0" w:color="auto"/>
        <w:bottom w:val="none" w:sz="0" w:space="0" w:color="auto"/>
        <w:right w:val="none" w:sz="0" w:space="0" w:color="auto"/>
      </w:divBdr>
    </w:div>
    <w:div w:id="632295836">
      <w:bodyDiv w:val="1"/>
      <w:marLeft w:val="0"/>
      <w:marRight w:val="0"/>
      <w:marTop w:val="0"/>
      <w:marBottom w:val="0"/>
      <w:divBdr>
        <w:top w:val="none" w:sz="0" w:space="0" w:color="auto"/>
        <w:left w:val="none" w:sz="0" w:space="0" w:color="auto"/>
        <w:bottom w:val="none" w:sz="0" w:space="0" w:color="auto"/>
        <w:right w:val="none" w:sz="0" w:space="0" w:color="auto"/>
      </w:divBdr>
    </w:div>
    <w:div w:id="637535768">
      <w:bodyDiv w:val="1"/>
      <w:marLeft w:val="0"/>
      <w:marRight w:val="0"/>
      <w:marTop w:val="0"/>
      <w:marBottom w:val="0"/>
      <w:divBdr>
        <w:top w:val="none" w:sz="0" w:space="0" w:color="auto"/>
        <w:left w:val="none" w:sz="0" w:space="0" w:color="auto"/>
        <w:bottom w:val="none" w:sz="0" w:space="0" w:color="auto"/>
        <w:right w:val="none" w:sz="0" w:space="0" w:color="auto"/>
      </w:divBdr>
      <w:divsChild>
        <w:div w:id="446119531">
          <w:marLeft w:val="0"/>
          <w:marRight w:val="0"/>
          <w:marTop w:val="0"/>
          <w:marBottom w:val="0"/>
          <w:divBdr>
            <w:top w:val="none" w:sz="0" w:space="0" w:color="auto"/>
            <w:left w:val="none" w:sz="0" w:space="0" w:color="auto"/>
            <w:bottom w:val="none" w:sz="0" w:space="0" w:color="auto"/>
            <w:right w:val="none" w:sz="0" w:space="0" w:color="auto"/>
          </w:divBdr>
          <w:divsChild>
            <w:div w:id="535044559">
              <w:marLeft w:val="0"/>
              <w:marRight w:val="0"/>
              <w:marTop w:val="0"/>
              <w:marBottom w:val="0"/>
              <w:divBdr>
                <w:top w:val="none" w:sz="0" w:space="0" w:color="auto"/>
                <w:left w:val="none" w:sz="0" w:space="0" w:color="auto"/>
                <w:bottom w:val="none" w:sz="0" w:space="0" w:color="auto"/>
                <w:right w:val="none" w:sz="0" w:space="0" w:color="auto"/>
              </w:divBdr>
              <w:divsChild>
                <w:div w:id="1214924872">
                  <w:marLeft w:val="0"/>
                  <w:marRight w:val="0"/>
                  <w:marTop w:val="0"/>
                  <w:marBottom w:val="0"/>
                  <w:divBdr>
                    <w:top w:val="none" w:sz="0" w:space="0" w:color="auto"/>
                    <w:left w:val="none" w:sz="0" w:space="0" w:color="auto"/>
                    <w:bottom w:val="none" w:sz="0" w:space="0" w:color="auto"/>
                    <w:right w:val="none" w:sz="0" w:space="0" w:color="auto"/>
                  </w:divBdr>
                  <w:divsChild>
                    <w:div w:id="20721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03828">
      <w:bodyDiv w:val="1"/>
      <w:marLeft w:val="0"/>
      <w:marRight w:val="0"/>
      <w:marTop w:val="0"/>
      <w:marBottom w:val="0"/>
      <w:divBdr>
        <w:top w:val="none" w:sz="0" w:space="0" w:color="auto"/>
        <w:left w:val="none" w:sz="0" w:space="0" w:color="auto"/>
        <w:bottom w:val="none" w:sz="0" w:space="0" w:color="auto"/>
        <w:right w:val="none" w:sz="0" w:space="0" w:color="auto"/>
      </w:divBdr>
    </w:div>
    <w:div w:id="665744474">
      <w:bodyDiv w:val="1"/>
      <w:marLeft w:val="0"/>
      <w:marRight w:val="0"/>
      <w:marTop w:val="0"/>
      <w:marBottom w:val="0"/>
      <w:divBdr>
        <w:top w:val="none" w:sz="0" w:space="0" w:color="auto"/>
        <w:left w:val="none" w:sz="0" w:space="0" w:color="auto"/>
        <w:bottom w:val="none" w:sz="0" w:space="0" w:color="auto"/>
        <w:right w:val="none" w:sz="0" w:space="0" w:color="auto"/>
      </w:divBdr>
    </w:div>
    <w:div w:id="674384108">
      <w:bodyDiv w:val="1"/>
      <w:marLeft w:val="0"/>
      <w:marRight w:val="0"/>
      <w:marTop w:val="0"/>
      <w:marBottom w:val="0"/>
      <w:divBdr>
        <w:top w:val="none" w:sz="0" w:space="0" w:color="auto"/>
        <w:left w:val="none" w:sz="0" w:space="0" w:color="auto"/>
        <w:bottom w:val="none" w:sz="0" w:space="0" w:color="auto"/>
        <w:right w:val="none" w:sz="0" w:space="0" w:color="auto"/>
      </w:divBdr>
      <w:divsChild>
        <w:div w:id="523597123">
          <w:marLeft w:val="0"/>
          <w:marRight w:val="0"/>
          <w:marTop w:val="0"/>
          <w:marBottom w:val="0"/>
          <w:divBdr>
            <w:top w:val="none" w:sz="0" w:space="0" w:color="auto"/>
            <w:left w:val="none" w:sz="0" w:space="0" w:color="auto"/>
            <w:bottom w:val="none" w:sz="0" w:space="0" w:color="auto"/>
            <w:right w:val="none" w:sz="0" w:space="0" w:color="auto"/>
          </w:divBdr>
          <w:divsChild>
            <w:div w:id="487405312">
              <w:marLeft w:val="0"/>
              <w:marRight w:val="0"/>
              <w:marTop w:val="0"/>
              <w:marBottom w:val="0"/>
              <w:divBdr>
                <w:top w:val="none" w:sz="0" w:space="0" w:color="auto"/>
                <w:left w:val="none" w:sz="0" w:space="0" w:color="auto"/>
                <w:bottom w:val="none" w:sz="0" w:space="0" w:color="auto"/>
                <w:right w:val="none" w:sz="0" w:space="0" w:color="auto"/>
              </w:divBdr>
              <w:divsChild>
                <w:div w:id="241641972">
                  <w:marLeft w:val="0"/>
                  <w:marRight w:val="0"/>
                  <w:marTop w:val="0"/>
                  <w:marBottom w:val="0"/>
                  <w:divBdr>
                    <w:top w:val="none" w:sz="0" w:space="0" w:color="auto"/>
                    <w:left w:val="none" w:sz="0" w:space="0" w:color="auto"/>
                    <w:bottom w:val="none" w:sz="0" w:space="0" w:color="auto"/>
                    <w:right w:val="none" w:sz="0" w:space="0" w:color="auto"/>
                  </w:divBdr>
                  <w:divsChild>
                    <w:div w:id="11418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559093">
      <w:bodyDiv w:val="1"/>
      <w:marLeft w:val="0"/>
      <w:marRight w:val="0"/>
      <w:marTop w:val="0"/>
      <w:marBottom w:val="0"/>
      <w:divBdr>
        <w:top w:val="none" w:sz="0" w:space="0" w:color="auto"/>
        <w:left w:val="none" w:sz="0" w:space="0" w:color="auto"/>
        <w:bottom w:val="none" w:sz="0" w:space="0" w:color="auto"/>
        <w:right w:val="none" w:sz="0" w:space="0" w:color="auto"/>
      </w:divBdr>
    </w:div>
    <w:div w:id="707292263">
      <w:bodyDiv w:val="1"/>
      <w:marLeft w:val="0"/>
      <w:marRight w:val="0"/>
      <w:marTop w:val="0"/>
      <w:marBottom w:val="0"/>
      <w:divBdr>
        <w:top w:val="none" w:sz="0" w:space="0" w:color="auto"/>
        <w:left w:val="none" w:sz="0" w:space="0" w:color="auto"/>
        <w:bottom w:val="none" w:sz="0" w:space="0" w:color="auto"/>
        <w:right w:val="none" w:sz="0" w:space="0" w:color="auto"/>
      </w:divBdr>
    </w:div>
    <w:div w:id="720057121">
      <w:bodyDiv w:val="1"/>
      <w:marLeft w:val="0"/>
      <w:marRight w:val="0"/>
      <w:marTop w:val="0"/>
      <w:marBottom w:val="0"/>
      <w:divBdr>
        <w:top w:val="none" w:sz="0" w:space="0" w:color="auto"/>
        <w:left w:val="none" w:sz="0" w:space="0" w:color="auto"/>
        <w:bottom w:val="none" w:sz="0" w:space="0" w:color="auto"/>
        <w:right w:val="none" w:sz="0" w:space="0" w:color="auto"/>
      </w:divBdr>
    </w:div>
    <w:div w:id="730889706">
      <w:bodyDiv w:val="1"/>
      <w:marLeft w:val="0"/>
      <w:marRight w:val="0"/>
      <w:marTop w:val="0"/>
      <w:marBottom w:val="0"/>
      <w:divBdr>
        <w:top w:val="none" w:sz="0" w:space="0" w:color="auto"/>
        <w:left w:val="none" w:sz="0" w:space="0" w:color="auto"/>
        <w:bottom w:val="none" w:sz="0" w:space="0" w:color="auto"/>
        <w:right w:val="none" w:sz="0" w:space="0" w:color="auto"/>
      </w:divBdr>
    </w:div>
    <w:div w:id="746001672">
      <w:bodyDiv w:val="1"/>
      <w:marLeft w:val="0"/>
      <w:marRight w:val="0"/>
      <w:marTop w:val="0"/>
      <w:marBottom w:val="0"/>
      <w:divBdr>
        <w:top w:val="none" w:sz="0" w:space="0" w:color="auto"/>
        <w:left w:val="none" w:sz="0" w:space="0" w:color="auto"/>
        <w:bottom w:val="none" w:sz="0" w:space="0" w:color="auto"/>
        <w:right w:val="none" w:sz="0" w:space="0" w:color="auto"/>
      </w:divBdr>
    </w:div>
    <w:div w:id="784927664">
      <w:bodyDiv w:val="1"/>
      <w:marLeft w:val="0"/>
      <w:marRight w:val="0"/>
      <w:marTop w:val="0"/>
      <w:marBottom w:val="0"/>
      <w:divBdr>
        <w:top w:val="none" w:sz="0" w:space="0" w:color="auto"/>
        <w:left w:val="none" w:sz="0" w:space="0" w:color="auto"/>
        <w:bottom w:val="none" w:sz="0" w:space="0" w:color="auto"/>
        <w:right w:val="none" w:sz="0" w:space="0" w:color="auto"/>
      </w:divBdr>
    </w:div>
    <w:div w:id="791943621">
      <w:bodyDiv w:val="1"/>
      <w:marLeft w:val="0"/>
      <w:marRight w:val="0"/>
      <w:marTop w:val="0"/>
      <w:marBottom w:val="0"/>
      <w:divBdr>
        <w:top w:val="none" w:sz="0" w:space="0" w:color="auto"/>
        <w:left w:val="none" w:sz="0" w:space="0" w:color="auto"/>
        <w:bottom w:val="none" w:sz="0" w:space="0" w:color="auto"/>
        <w:right w:val="none" w:sz="0" w:space="0" w:color="auto"/>
      </w:divBdr>
    </w:div>
    <w:div w:id="793209553">
      <w:bodyDiv w:val="1"/>
      <w:marLeft w:val="0"/>
      <w:marRight w:val="0"/>
      <w:marTop w:val="0"/>
      <w:marBottom w:val="0"/>
      <w:divBdr>
        <w:top w:val="none" w:sz="0" w:space="0" w:color="auto"/>
        <w:left w:val="none" w:sz="0" w:space="0" w:color="auto"/>
        <w:bottom w:val="none" w:sz="0" w:space="0" w:color="auto"/>
        <w:right w:val="none" w:sz="0" w:space="0" w:color="auto"/>
      </w:divBdr>
    </w:div>
    <w:div w:id="800654565">
      <w:bodyDiv w:val="1"/>
      <w:marLeft w:val="0"/>
      <w:marRight w:val="0"/>
      <w:marTop w:val="0"/>
      <w:marBottom w:val="0"/>
      <w:divBdr>
        <w:top w:val="none" w:sz="0" w:space="0" w:color="auto"/>
        <w:left w:val="none" w:sz="0" w:space="0" w:color="auto"/>
        <w:bottom w:val="none" w:sz="0" w:space="0" w:color="auto"/>
        <w:right w:val="none" w:sz="0" w:space="0" w:color="auto"/>
      </w:divBdr>
    </w:div>
    <w:div w:id="805582079">
      <w:bodyDiv w:val="1"/>
      <w:marLeft w:val="0"/>
      <w:marRight w:val="0"/>
      <w:marTop w:val="0"/>
      <w:marBottom w:val="0"/>
      <w:divBdr>
        <w:top w:val="none" w:sz="0" w:space="0" w:color="auto"/>
        <w:left w:val="none" w:sz="0" w:space="0" w:color="auto"/>
        <w:bottom w:val="none" w:sz="0" w:space="0" w:color="auto"/>
        <w:right w:val="none" w:sz="0" w:space="0" w:color="auto"/>
      </w:divBdr>
    </w:div>
    <w:div w:id="819079622">
      <w:bodyDiv w:val="1"/>
      <w:marLeft w:val="0"/>
      <w:marRight w:val="0"/>
      <w:marTop w:val="0"/>
      <w:marBottom w:val="0"/>
      <w:divBdr>
        <w:top w:val="none" w:sz="0" w:space="0" w:color="auto"/>
        <w:left w:val="none" w:sz="0" w:space="0" w:color="auto"/>
        <w:bottom w:val="none" w:sz="0" w:space="0" w:color="auto"/>
        <w:right w:val="none" w:sz="0" w:space="0" w:color="auto"/>
      </w:divBdr>
    </w:div>
    <w:div w:id="889730460">
      <w:bodyDiv w:val="1"/>
      <w:marLeft w:val="0"/>
      <w:marRight w:val="0"/>
      <w:marTop w:val="0"/>
      <w:marBottom w:val="0"/>
      <w:divBdr>
        <w:top w:val="none" w:sz="0" w:space="0" w:color="auto"/>
        <w:left w:val="none" w:sz="0" w:space="0" w:color="auto"/>
        <w:bottom w:val="none" w:sz="0" w:space="0" w:color="auto"/>
        <w:right w:val="none" w:sz="0" w:space="0" w:color="auto"/>
      </w:divBdr>
    </w:div>
    <w:div w:id="904608017">
      <w:bodyDiv w:val="1"/>
      <w:marLeft w:val="0"/>
      <w:marRight w:val="0"/>
      <w:marTop w:val="0"/>
      <w:marBottom w:val="0"/>
      <w:divBdr>
        <w:top w:val="none" w:sz="0" w:space="0" w:color="auto"/>
        <w:left w:val="none" w:sz="0" w:space="0" w:color="auto"/>
        <w:bottom w:val="none" w:sz="0" w:space="0" w:color="auto"/>
        <w:right w:val="none" w:sz="0" w:space="0" w:color="auto"/>
      </w:divBdr>
      <w:divsChild>
        <w:div w:id="993294798">
          <w:marLeft w:val="0"/>
          <w:marRight w:val="0"/>
          <w:marTop w:val="0"/>
          <w:marBottom w:val="0"/>
          <w:divBdr>
            <w:top w:val="single" w:sz="2" w:space="0" w:color="E5E7EB"/>
            <w:left w:val="single" w:sz="2" w:space="0" w:color="E5E7EB"/>
            <w:bottom w:val="single" w:sz="2" w:space="0" w:color="E5E7EB"/>
            <w:right w:val="single" w:sz="2" w:space="0" w:color="E5E7EB"/>
          </w:divBdr>
          <w:divsChild>
            <w:div w:id="1675649973">
              <w:marLeft w:val="0"/>
              <w:marRight w:val="0"/>
              <w:marTop w:val="0"/>
              <w:marBottom w:val="0"/>
              <w:divBdr>
                <w:top w:val="single" w:sz="2" w:space="0" w:color="auto"/>
                <w:left w:val="single" w:sz="2" w:space="0" w:color="auto"/>
                <w:bottom w:val="single" w:sz="2" w:space="0" w:color="auto"/>
                <w:right w:val="single" w:sz="2" w:space="0" w:color="auto"/>
              </w:divBdr>
              <w:divsChild>
                <w:div w:id="170797382">
                  <w:marLeft w:val="0"/>
                  <w:marRight w:val="0"/>
                  <w:marTop w:val="0"/>
                  <w:marBottom w:val="0"/>
                  <w:divBdr>
                    <w:top w:val="single" w:sz="2" w:space="0" w:color="auto"/>
                    <w:left w:val="single" w:sz="2" w:space="0" w:color="auto"/>
                    <w:bottom w:val="single" w:sz="2" w:space="0" w:color="auto"/>
                    <w:right w:val="single" w:sz="2" w:space="0" w:color="auto"/>
                  </w:divBdr>
                  <w:divsChild>
                    <w:div w:id="886453445">
                      <w:marLeft w:val="0"/>
                      <w:marRight w:val="0"/>
                      <w:marTop w:val="0"/>
                      <w:marBottom w:val="0"/>
                      <w:divBdr>
                        <w:top w:val="single" w:sz="2" w:space="0" w:color="E5E7EB"/>
                        <w:left w:val="single" w:sz="2" w:space="0" w:color="E5E7EB"/>
                        <w:bottom w:val="single" w:sz="2" w:space="0" w:color="E5E7EB"/>
                        <w:right w:val="single" w:sz="2" w:space="0" w:color="E5E7EB"/>
                      </w:divBdr>
                      <w:divsChild>
                        <w:div w:id="935939672">
                          <w:marLeft w:val="0"/>
                          <w:marRight w:val="0"/>
                          <w:marTop w:val="0"/>
                          <w:marBottom w:val="0"/>
                          <w:divBdr>
                            <w:top w:val="single" w:sz="2" w:space="0" w:color="E5E7EB"/>
                            <w:left w:val="single" w:sz="2" w:space="0" w:color="E5E7EB"/>
                            <w:bottom w:val="single" w:sz="2" w:space="0" w:color="E5E7EB"/>
                            <w:right w:val="single" w:sz="2" w:space="0" w:color="E5E7EB"/>
                          </w:divBdr>
                          <w:divsChild>
                            <w:div w:id="23337260">
                              <w:marLeft w:val="0"/>
                              <w:marRight w:val="0"/>
                              <w:marTop w:val="0"/>
                              <w:marBottom w:val="0"/>
                              <w:divBdr>
                                <w:top w:val="single" w:sz="2" w:space="0" w:color="E5E7EB"/>
                                <w:left w:val="single" w:sz="2" w:space="0" w:color="E5E7EB"/>
                                <w:bottom w:val="single" w:sz="2" w:space="0" w:color="E5E7EB"/>
                                <w:right w:val="single" w:sz="2" w:space="0" w:color="E5E7EB"/>
                              </w:divBdr>
                              <w:divsChild>
                                <w:div w:id="110238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3456109">
                          <w:marLeft w:val="0"/>
                          <w:marRight w:val="0"/>
                          <w:marTop w:val="0"/>
                          <w:marBottom w:val="0"/>
                          <w:divBdr>
                            <w:top w:val="single" w:sz="2" w:space="0" w:color="E5E7EB"/>
                            <w:left w:val="single" w:sz="2" w:space="0" w:color="E5E7EB"/>
                            <w:bottom w:val="single" w:sz="2" w:space="0" w:color="E5E7EB"/>
                            <w:right w:val="single" w:sz="2" w:space="0" w:color="E5E7EB"/>
                          </w:divBdr>
                          <w:divsChild>
                            <w:div w:id="209464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07032659">
                  <w:marLeft w:val="0"/>
                  <w:marRight w:val="0"/>
                  <w:marTop w:val="0"/>
                  <w:marBottom w:val="0"/>
                  <w:divBdr>
                    <w:top w:val="single" w:sz="2" w:space="0" w:color="auto"/>
                    <w:left w:val="single" w:sz="2" w:space="0" w:color="auto"/>
                    <w:bottom w:val="single" w:sz="2" w:space="0" w:color="auto"/>
                    <w:right w:val="single" w:sz="2" w:space="0" w:color="auto"/>
                  </w:divBdr>
                  <w:divsChild>
                    <w:div w:id="870148279">
                      <w:marLeft w:val="0"/>
                      <w:marRight w:val="0"/>
                      <w:marTop w:val="0"/>
                      <w:marBottom w:val="0"/>
                      <w:divBdr>
                        <w:top w:val="single" w:sz="2" w:space="0" w:color="E5E7EB"/>
                        <w:left w:val="single" w:sz="2" w:space="0" w:color="E5E7EB"/>
                        <w:bottom w:val="single" w:sz="2" w:space="0" w:color="E5E7EB"/>
                        <w:right w:val="single" w:sz="2" w:space="0" w:color="E5E7EB"/>
                      </w:divBdr>
                      <w:divsChild>
                        <w:div w:id="144125166">
                          <w:marLeft w:val="0"/>
                          <w:marRight w:val="0"/>
                          <w:marTop w:val="0"/>
                          <w:marBottom w:val="0"/>
                          <w:divBdr>
                            <w:top w:val="single" w:sz="2" w:space="0" w:color="E5E7EB"/>
                            <w:left w:val="single" w:sz="2" w:space="0" w:color="E5E7EB"/>
                            <w:bottom w:val="single" w:sz="2" w:space="0" w:color="E5E7EB"/>
                            <w:right w:val="single" w:sz="2" w:space="0" w:color="E5E7EB"/>
                          </w:divBdr>
                          <w:divsChild>
                            <w:div w:id="1031806244">
                              <w:marLeft w:val="0"/>
                              <w:marRight w:val="0"/>
                              <w:marTop w:val="0"/>
                              <w:marBottom w:val="0"/>
                              <w:divBdr>
                                <w:top w:val="single" w:sz="2" w:space="0" w:color="E5E7EB"/>
                                <w:left w:val="single" w:sz="2" w:space="0" w:color="E5E7EB"/>
                                <w:bottom w:val="single" w:sz="2" w:space="0" w:color="E5E7EB"/>
                                <w:right w:val="single" w:sz="2" w:space="0" w:color="E5E7EB"/>
                              </w:divBdr>
                              <w:divsChild>
                                <w:div w:id="1043750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937952988">
      <w:bodyDiv w:val="1"/>
      <w:marLeft w:val="0"/>
      <w:marRight w:val="0"/>
      <w:marTop w:val="0"/>
      <w:marBottom w:val="0"/>
      <w:divBdr>
        <w:top w:val="none" w:sz="0" w:space="0" w:color="auto"/>
        <w:left w:val="none" w:sz="0" w:space="0" w:color="auto"/>
        <w:bottom w:val="none" w:sz="0" w:space="0" w:color="auto"/>
        <w:right w:val="none" w:sz="0" w:space="0" w:color="auto"/>
      </w:divBdr>
    </w:div>
    <w:div w:id="939148107">
      <w:bodyDiv w:val="1"/>
      <w:marLeft w:val="0"/>
      <w:marRight w:val="0"/>
      <w:marTop w:val="0"/>
      <w:marBottom w:val="0"/>
      <w:divBdr>
        <w:top w:val="none" w:sz="0" w:space="0" w:color="auto"/>
        <w:left w:val="none" w:sz="0" w:space="0" w:color="auto"/>
        <w:bottom w:val="none" w:sz="0" w:space="0" w:color="auto"/>
        <w:right w:val="none" w:sz="0" w:space="0" w:color="auto"/>
      </w:divBdr>
    </w:div>
    <w:div w:id="960766295">
      <w:bodyDiv w:val="1"/>
      <w:marLeft w:val="0"/>
      <w:marRight w:val="0"/>
      <w:marTop w:val="0"/>
      <w:marBottom w:val="0"/>
      <w:divBdr>
        <w:top w:val="none" w:sz="0" w:space="0" w:color="auto"/>
        <w:left w:val="none" w:sz="0" w:space="0" w:color="auto"/>
        <w:bottom w:val="none" w:sz="0" w:space="0" w:color="auto"/>
        <w:right w:val="none" w:sz="0" w:space="0" w:color="auto"/>
      </w:divBdr>
    </w:div>
    <w:div w:id="962156681">
      <w:bodyDiv w:val="1"/>
      <w:marLeft w:val="0"/>
      <w:marRight w:val="0"/>
      <w:marTop w:val="0"/>
      <w:marBottom w:val="0"/>
      <w:divBdr>
        <w:top w:val="none" w:sz="0" w:space="0" w:color="auto"/>
        <w:left w:val="none" w:sz="0" w:space="0" w:color="auto"/>
        <w:bottom w:val="none" w:sz="0" w:space="0" w:color="auto"/>
        <w:right w:val="none" w:sz="0" w:space="0" w:color="auto"/>
      </w:divBdr>
    </w:div>
    <w:div w:id="969481418">
      <w:bodyDiv w:val="1"/>
      <w:marLeft w:val="0"/>
      <w:marRight w:val="0"/>
      <w:marTop w:val="0"/>
      <w:marBottom w:val="0"/>
      <w:divBdr>
        <w:top w:val="none" w:sz="0" w:space="0" w:color="auto"/>
        <w:left w:val="none" w:sz="0" w:space="0" w:color="auto"/>
        <w:bottom w:val="none" w:sz="0" w:space="0" w:color="auto"/>
        <w:right w:val="none" w:sz="0" w:space="0" w:color="auto"/>
      </w:divBdr>
    </w:div>
    <w:div w:id="988903040">
      <w:bodyDiv w:val="1"/>
      <w:marLeft w:val="0"/>
      <w:marRight w:val="0"/>
      <w:marTop w:val="0"/>
      <w:marBottom w:val="0"/>
      <w:divBdr>
        <w:top w:val="none" w:sz="0" w:space="0" w:color="auto"/>
        <w:left w:val="none" w:sz="0" w:space="0" w:color="auto"/>
        <w:bottom w:val="none" w:sz="0" w:space="0" w:color="auto"/>
        <w:right w:val="none" w:sz="0" w:space="0" w:color="auto"/>
      </w:divBdr>
    </w:div>
    <w:div w:id="1007170147">
      <w:bodyDiv w:val="1"/>
      <w:marLeft w:val="0"/>
      <w:marRight w:val="0"/>
      <w:marTop w:val="0"/>
      <w:marBottom w:val="0"/>
      <w:divBdr>
        <w:top w:val="none" w:sz="0" w:space="0" w:color="auto"/>
        <w:left w:val="none" w:sz="0" w:space="0" w:color="auto"/>
        <w:bottom w:val="none" w:sz="0" w:space="0" w:color="auto"/>
        <w:right w:val="none" w:sz="0" w:space="0" w:color="auto"/>
      </w:divBdr>
    </w:div>
    <w:div w:id="1023484121">
      <w:bodyDiv w:val="1"/>
      <w:marLeft w:val="0"/>
      <w:marRight w:val="0"/>
      <w:marTop w:val="0"/>
      <w:marBottom w:val="0"/>
      <w:divBdr>
        <w:top w:val="none" w:sz="0" w:space="0" w:color="auto"/>
        <w:left w:val="none" w:sz="0" w:space="0" w:color="auto"/>
        <w:bottom w:val="none" w:sz="0" w:space="0" w:color="auto"/>
        <w:right w:val="none" w:sz="0" w:space="0" w:color="auto"/>
      </w:divBdr>
    </w:div>
    <w:div w:id="1028410623">
      <w:bodyDiv w:val="1"/>
      <w:marLeft w:val="0"/>
      <w:marRight w:val="0"/>
      <w:marTop w:val="0"/>
      <w:marBottom w:val="0"/>
      <w:divBdr>
        <w:top w:val="none" w:sz="0" w:space="0" w:color="auto"/>
        <w:left w:val="none" w:sz="0" w:space="0" w:color="auto"/>
        <w:bottom w:val="none" w:sz="0" w:space="0" w:color="auto"/>
        <w:right w:val="none" w:sz="0" w:space="0" w:color="auto"/>
      </w:divBdr>
    </w:div>
    <w:div w:id="1033774699">
      <w:bodyDiv w:val="1"/>
      <w:marLeft w:val="0"/>
      <w:marRight w:val="0"/>
      <w:marTop w:val="0"/>
      <w:marBottom w:val="0"/>
      <w:divBdr>
        <w:top w:val="none" w:sz="0" w:space="0" w:color="auto"/>
        <w:left w:val="none" w:sz="0" w:space="0" w:color="auto"/>
        <w:bottom w:val="none" w:sz="0" w:space="0" w:color="auto"/>
        <w:right w:val="none" w:sz="0" w:space="0" w:color="auto"/>
      </w:divBdr>
    </w:div>
    <w:div w:id="1053507363">
      <w:bodyDiv w:val="1"/>
      <w:marLeft w:val="0"/>
      <w:marRight w:val="0"/>
      <w:marTop w:val="0"/>
      <w:marBottom w:val="0"/>
      <w:divBdr>
        <w:top w:val="none" w:sz="0" w:space="0" w:color="auto"/>
        <w:left w:val="none" w:sz="0" w:space="0" w:color="auto"/>
        <w:bottom w:val="none" w:sz="0" w:space="0" w:color="auto"/>
        <w:right w:val="none" w:sz="0" w:space="0" w:color="auto"/>
      </w:divBdr>
    </w:div>
    <w:div w:id="1059549068">
      <w:bodyDiv w:val="1"/>
      <w:marLeft w:val="0"/>
      <w:marRight w:val="0"/>
      <w:marTop w:val="0"/>
      <w:marBottom w:val="0"/>
      <w:divBdr>
        <w:top w:val="none" w:sz="0" w:space="0" w:color="auto"/>
        <w:left w:val="none" w:sz="0" w:space="0" w:color="auto"/>
        <w:bottom w:val="none" w:sz="0" w:space="0" w:color="auto"/>
        <w:right w:val="none" w:sz="0" w:space="0" w:color="auto"/>
      </w:divBdr>
    </w:div>
    <w:div w:id="1059936138">
      <w:bodyDiv w:val="1"/>
      <w:marLeft w:val="0"/>
      <w:marRight w:val="0"/>
      <w:marTop w:val="0"/>
      <w:marBottom w:val="0"/>
      <w:divBdr>
        <w:top w:val="none" w:sz="0" w:space="0" w:color="auto"/>
        <w:left w:val="none" w:sz="0" w:space="0" w:color="auto"/>
        <w:bottom w:val="none" w:sz="0" w:space="0" w:color="auto"/>
        <w:right w:val="none" w:sz="0" w:space="0" w:color="auto"/>
      </w:divBdr>
    </w:div>
    <w:div w:id="1064252935">
      <w:bodyDiv w:val="1"/>
      <w:marLeft w:val="0"/>
      <w:marRight w:val="0"/>
      <w:marTop w:val="0"/>
      <w:marBottom w:val="0"/>
      <w:divBdr>
        <w:top w:val="none" w:sz="0" w:space="0" w:color="auto"/>
        <w:left w:val="none" w:sz="0" w:space="0" w:color="auto"/>
        <w:bottom w:val="none" w:sz="0" w:space="0" w:color="auto"/>
        <w:right w:val="none" w:sz="0" w:space="0" w:color="auto"/>
      </w:divBdr>
    </w:div>
    <w:div w:id="1074014503">
      <w:bodyDiv w:val="1"/>
      <w:marLeft w:val="0"/>
      <w:marRight w:val="0"/>
      <w:marTop w:val="0"/>
      <w:marBottom w:val="0"/>
      <w:divBdr>
        <w:top w:val="none" w:sz="0" w:space="0" w:color="auto"/>
        <w:left w:val="none" w:sz="0" w:space="0" w:color="auto"/>
        <w:bottom w:val="none" w:sz="0" w:space="0" w:color="auto"/>
        <w:right w:val="none" w:sz="0" w:space="0" w:color="auto"/>
      </w:divBdr>
    </w:div>
    <w:div w:id="1082676148">
      <w:bodyDiv w:val="1"/>
      <w:marLeft w:val="0"/>
      <w:marRight w:val="0"/>
      <w:marTop w:val="0"/>
      <w:marBottom w:val="0"/>
      <w:divBdr>
        <w:top w:val="none" w:sz="0" w:space="0" w:color="auto"/>
        <w:left w:val="none" w:sz="0" w:space="0" w:color="auto"/>
        <w:bottom w:val="none" w:sz="0" w:space="0" w:color="auto"/>
        <w:right w:val="none" w:sz="0" w:space="0" w:color="auto"/>
      </w:divBdr>
    </w:div>
    <w:div w:id="1096902592">
      <w:bodyDiv w:val="1"/>
      <w:marLeft w:val="0"/>
      <w:marRight w:val="0"/>
      <w:marTop w:val="0"/>
      <w:marBottom w:val="0"/>
      <w:divBdr>
        <w:top w:val="none" w:sz="0" w:space="0" w:color="auto"/>
        <w:left w:val="none" w:sz="0" w:space="0" w:color="auto"/>
        <w:bottom w:val="none" w:sz="0" w:space="0" w:color="auto"/>
        <w:right w:val="none" w:sz="0" w:space="0" w:color="auto"/>
      </w:divBdr>
    </w:div>
    <w:div w:id="1111434534">
      <w:bodyDiv w:val="1"/>
      <w:marLeft w:val="0"/>
      <w:marRight w:val="0"/>
      <w:marTop w:val="0"/>
      <w:marBottom w:val="0"/>
      <w:divBdr>
        <w:top w:val="none" w:sz="0" w:space="0" w:color="auto"/>
        <w:left w:val="none" w:sz="0" w:space="0" w:color="auto"/>
        <w:bottom w:val="none" w:sz="0" w:space="0" w:color="auto"/>
        <w:right w:val="none" w:sz="0" w:space="0" w:color="auto"/>
      </w:divBdr>
    </w:div>
    <w:div w:id="1145506402">
      <w:bodyDiv w:val="1"/>
      <w:marLeft w:val="0"/>
      <w:marRight w:val="0"/>
      <w:marTop w:val="0"/>
      <w:marBottom w:val="0"/>
      <w:divBdr>
        <w:top w:val="none" w:sz="0" w:space="0" w:color="auto"/>
        <w:left w:val="none" w:sz="0" w:space="0" w:color="auto"/>
        <w:bottom w:val="none" w:sz="0" w:space="0" w:color="auto"/>
        <w:right w:val="none" w:sz="0" w:space="0" w:color="auto"/>
      </w:divBdr>
    </w:div>
    <w:div w:id="1173686634">
      <w:bodyDiv w:val="1"/>
      <w:marLeft w:val="0"/>
      <w:marRight w:val="0"/>
      <w:marTop w:val="0"/>
      <w:marBottom w:val="0"/>
      <w:divBdr>
        <w:top w:val="none" w:sz="0" w:space="0" w:color="auto"/>
        <w:left w:val="none" w:sz="0" w:space="0" w:color="auto"/>
        <w:bottom w:val="none" w:sz="0" w:space="0" w:color="auto"/>
        <w:right w:val="none" w:sz="0" w:space="0" w:color="auto"/>
      </w:divBdr>
    </w:div>
    <w:div w:id="1193223879">
      <w:bodyDiv w:val="1"/>
      <w:marLeft w:val="0"/>
      <w:marRight w:val="0"/>
      <w:marTop w:val="0"/>
      <w:marBottom w:val="0"/>
      <w:divBdr>
        <w:top w:val="none" w:sz="0" w:space="0" w:color="auto"/>
        <w:left w:val="none" w:sz="0" w:space="0" w:color="auto"/>
        <w:bottom w:val="none" w:sz="0" w:space="0" w:color="auto"/>
        <w:right w:val="none" w:sz="0" w:space="0" w:color="auto"/>
      </w:divBdr>
      <w:divsChild>
        <w:div w:id="126970365">
          <w:marLeft w:val="0"/>
          <w:marRight w:val="0"/>
          <w:marTop w:val="0"/>
          <w:marBottom w:val="0"/>
          <w:divBdr>
            <w:top w:val="none" w:sz="0" w:space="0" w:color="auto"/>
            <w:left w:val="none" w:sz="0" w:space="0" w:color="auto"/>
            <w:bottom w:val="none" w:sz="0" w:space="0" w:color="auto"/>
            <w:right w:val="none" w:sz="0" w:space="0" w:color="auto"/>
          </w:divBdr>
          <w:divsChild>
            <w:div w:id="858155205">
              <w:marLeft w:val="0"/>
              <w:marRight w:val="0"/>
              <w:marTop w:val="0"/>
              <w:marBottom w:val="0"/>
              <w:divBdr>
                <w:top w:val="none" w:sz="0" w:space="0" w:color="auto"/>
                <w:left w:val="none" w:sz="0" w:space="0" w:color="auto"/>
                <w:bottom w:val="none" w:sz="0" w:space="0" w:color="auto"/>
                <w:right w:val="none" w:sz="0" w:space="0" w:color="auto"/>
              </w:divBdr>
              <w:divsChild>
                <w:div w:id="2061660189">
                  <w:marLeft w:val="0"/>
                  <w:marRight w:val="0"/>
                  <w:marTop w:val="0"/>
                  <w:marBottom w:val="0"/>
                  <w:divBdr>
                    <w:top w:val="none" w:sz="0" w:space="0" w:color="auto"/>
                    <w:left w:val="none" w:sz="0" w:space="0" w:color="auto"/>
                    <w:bottom w:val="none" w:sz="0" w:space="0" w:color="auto"/>
                    <w:right w:val="none" w:sz="0" w:space="0" w:color="auto"/>
                  </w:divBdr>
                  <w:divsChild>
                    <w:div w:id="21320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20233">
      <w:bodyDiv w:val="1"/>
      <w:marLeft w:val="0"/>
      <w:marRight w:val="0"/>
      <w:marTop w:val="0"/>
      <w:marBottom w:val="0"/>
      <w:divBdr>
        <w:top w:val="none" w:sz="0" w:space="0" w:color="auto"/>
        <w:left w:val="none" w:sz="0" w:space="0" w:color="auto"/>
        <w:bottom w:val="none" w:sz="0" w:space="0" w:color="auto"/>
        <w:right w:val="none" w:sz="0" w:space="0" w:color="auto"/>
      </w:divBdr>
    </w:div>
    <w:div w:id="1225288582">
      <w:bodyDiv w:val="1"/>
      <w:marLeft w:val="0"/>
      <w:marRight w:val="0"/>
      <w:marTop w:val="0"/>
      <w:marBottom w:val="0"/>
      <w:divBdr>
        <w:top w:val="none" w:sz="0" w:space="0" w:color="auto"/>
        <w:left w:val="none" w:sz="0" w:space="0" w:color="auto"/>
        <w:bottom w:val="none" w:sz="0" w:space="0" w:color="auto"/>
        <w:right w:val="none" w:sz="0" w:space="0" w:color="auto"/>
      </w:divBdr>
    </w:div>
    <w:div w:id="1225605775">
      <w:bodyDiv w:val="1"/>
      <w:marLeft w:val="0"/>
      <w:marRight w:val="0"/>
      <w:marTop w:val="0"/>
      <w:marBottom w:val="0"/>
      <w:divBdr>
        <w:top w:val="none" w:sz="0" w:space="0" w:color="auto"/>
        <w:left w:val="none" w:sz="0" w:space="0" w:color="auto"/>
        <w:bottom w:val="none" w:sz="0" w:space="0" w:color="auto"/>
        <w:right w:val="none" w:sz="0" w:space="0" w:color="auto"/>
      </w:divBdr>
    </w:div>
    <w:div w:id="1253199297">
      <w:bodyDiv w:val="1"/>
      <w:marLeft w:val="0"/>
      <w:marRight w:val="0"/>
      <w:marTop w:val="0"/>
      <w:marBottom w:val="0"/>
      <w:divBdr>
        <w:top w:val="none" w:sz="0" w:space="0" w:color="auto"/>
        <w:left w:val="none" w:sz="0" w:space="0" w:color="auto"/>
        <w:bottom w:val="none" w:sz="0" w:space="0" w:color="auto"/>
        <w:right w:val="none" w:sz="0" w:space="0" w:color="auto"/>
      </w:divBdr>
    </w:div>
    <w:div w:id="1266231101">
      <w:bodyDiv w:val="1"/>
      <w:marLeft w:val="0"/>
      <w:marRight w:val="0"/>
      <w:marTop w:val="0"/>
      <w:marBottom w:val="0"/>
      <w:divBdr>
        <w:top w:val="none" w:sz="0" w:space="0" w:color="auto"/>
        <w:left w:val="none" w:sz="0" w:space="0" w:color="auto"/>
        <w:bottom w:val="none" w:sz="0" w:space="0" w:color="auto"/>
        <w:right w:val="none" w:sz="0" w:space="0" w:color="auto"/>
      </w:divBdr>
    </w:div>
    <w:div w:id="1267493835">
      <w:bodyDiv w:val="1"/>
      <w:marLeft w:val="0"/>
      <w:marRight w:val="0"/>
      <w:marTop w:val="0"/>
      <w:marBottom w:val="0"/>
      <w:divBdr>
        <w:top w:val="none" w:sz="0" w:space="0" w:color="auto"/>
        <w:left w:val="none" w:sz="0" w:space="0" w:color="auto"/>
        <w:bottom w:val="none" w:sz="0" w:space="0" w:color="auto"/>
        <w:right w:val="none" w:sz="0" w:space="0" w:color="auto"/>
      </w:divBdr>
    </w:div>
    <w:div w:id="1271158750">
      <w:bodyDiv w:val="1"/>
      <w:marLeft w:val="0"/>
      <w:marRight w:val="0"/>
      <w:marTop w:val="0"/>
      <w:marBottom w:val="0"/>
      <w:divBdr>
        <w:top w:val="none" w:sz="0" w:space="0" w:color="auto"/>
        <w:left w:val="none" w:sz="0" w:space="0" w:color="auto"/>
        <w:bottom w:val="none" w:sz="0" w:space="0" w:color="auto"/>
        <w:right w:val="none" w:sz="0" w:space="0" w:color="auto"/>
      </w:divBdr>
    </w:div>
    <w:div w:id="1292983445">
      <w:bodyDiv w:val="1"/>
      <w:marLeft w:val="0"/>
      <w:marRight w:val="0"/>
      <w:marTop w:val="0"/>
      <w:marBottom w:val="0"/>
      <w:divBdr>
        <w:top w:val="none" w:sz="0" w:space="0" w:color="auto"/>
        <w:left w:val="none" w:sz="0" w:space="0" w:color="auto"/>
        <w:bottom w:val="none" w:sz="0" w:space="0" w:color="auto"/>
        <w:right w:val="none" w:sz="0" w:space="0" w:color="auto"/>
      </w:divBdr>
      <w:divsChild>
        <w:div w:id="1120488629">
          <w:marLeft w:val="0"/>
          <w:marRight w:val="0"/>
          <w:marTop w:val="0"/>
          <w:marBottom w:val="0"/>
          <w:divBdr>
            <w:top w:val="none" w:sz="0" w:space="0" w:color="auto"/>
            <w:left w:val="none" w:sz="0" w:space="0" w:color="auto"/>
            <w:bottom w:val="none" w:sz="0" w:space="0" w:color="auto"/>
            <w:right w:val="none" w:sz="0" w:space="0" w:color="auto"/>
          </w:divBdr>
          <w:divsChild>
            <w:div w:id="6342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4634">
      <w:bodyDiv w:val="1"/>
      <w:marLeft w:val="0"/>
      <w:marRight w:val="0"/>
      <w:marTop w:val="0"/>
      <w:marBottom w:val="0"/>
      <w:divBdr>
        <w:top w:val="none" w:sz="0" w:space="0" w:color="auto"/>
        <w:left w:val="none" w:sz="0" w:space="0" w:color="auto"/>
        <w:bottom w:val="none" w:sz="0" w:space="0" w:color="auto"/>
        <w:right w:val="none" w:sz="0" w:space="0" w:color="auto"/>
      </w:divBdr>
    </w:div>
    <w:div w:id="1310019043">
      <w:bodyDiv w:val="1"/>
      <w:marLeft w:val="0"/>
      <w:marRight w:val="0"/>
      <w:marTop w:val="0"/>
      <w:marBottom w:val="0"/>
      <w:divBdr>
        <w:top w:val="none" w:sz="0" w:space="0" w:color="auto"/>
        <w:left w:val="none" w:sz="0" w:space="0" w:color="auto"/>
        <w:bottom w:val="none" w:sz="0" w:space="0" w:color="auto"/>
        <w:right w:val="none" w:sz="0" w:space="0" w:color="auto"/>
      </w:divBdr>
    </w:div>
    <w:div w:id="1334531661">
      <w:bodyDiv w:val="1"/>
      <w:marLeft w:val="0"/>
      <w:marRight w:val="0"/>
      <w:marTop w:val="0"/>
      <w:marBottom w:val="0"/>
      <w:divBdr>
        <w:top w:val="none" w:sz="0" w:space="0" w:color="auto"/>
        <w:left w:val="none" w:sz="0" w:space="0" w:color="auto"/>
        <w:bottom w:val="none" w:sz="0" w:space="0" w:color="auto"/>
        <w:right w:val="none" w:sz="0" w:space="0" w:color="auto"/>
      </w:divBdr>
    </w:div>
    <w:div w:id="1378703753">
      <w:bodyDiv w:val="1"/>
      <w:marLeft w:val="0"/>
      <w:marRight w:val="0"/>
      <w:marTop w:val="0"/>
      <w:marBottom w:val="0"/>
      <w:divBdr>
        <w:top w:val="none" w:sz="0" w:space="0" w:color="auto"/>
        <w:left w:val="none" w:sz="0" w:space="0" w:color="auto"/>
        <w:bottom w:val="none" w:sz="0" w:space="0" w:color="auto"/>
        <w:right w:val="none" w:sz="0" w:space="0" w:color="auto"/>
      </w:divBdr>
      <w:divsChild>
        <w:div w:id="1948737233">
          <w:marLeft w:val="0"/>
          <w:marRight w:val="0"/>
          <w:marTop w:val="0"/>
          <w:marBottom w:val="0"/>
          <w:divBdr>
            <w:top w:val="single" w:sz="2" w:space="0" w:color="E5E7EB"/>
            <w:left w:val="single" w:sz="2" w:space="0" w:color="E5E7EB"/>
            <w:bottom w:val="single" w:sz="2" w:space="0" w:color="E5E7EB"/>
            <w:right w:val="single" w:sz="2" w:space="0" w:color="E5E7EB"/>
          </w:divBdr>
          <w:divsChild>
            <w:div w:id="1551722746">
              <w:marLeft w:val="0"/>
              <w:marRight w:val="0"/>
              <w:marTop w:val="0"/>
              <w:marBottom w:val="0"/>
              <w:divBdr>
                <w:top w:val="single" w:sz="2" w:space="0" w:color="auto"/>
                <w:left w:val="single" w:sz="2" w:space="0" w:color="auto"/>
                <w:bottom w:val="single" w:sz="2" w:space="0" w:color="auto"/>
                <w:right w:val="single" w:sz="2" w:space="0" w:color="auto"/>
              </w:divBdr>
              <w:divsChild>
                <w:div w:id="522935401">
                  <w:marLeft w:val="0"/>
                  <w:marRight w:val="0"/>
                  <w:marTop w:val="0"/>
                  <w:marBottom w:val="0"/>
                  <w:divBdr>
                    <w:top w:val="single" w:sz="2" w:space="0" w:color="auto"/>
                    <w:left w:val="single" w:sz="2" w:space="0" w:color="auto"/>
                    <w:bottom w:val="single" w:sz="2" w:space="0" w:color="auto"/>
                    <w:right w:val="single" w:sz="2" w:space="0" w:color="auto"/>
                  </w:divBdr>
                  <w:divsChild>
                    <w:div w:id="890963128">
                      <w:marLeft w:val="0"/>
                      <w:marRight w:val="0"/>
                      <w:marTop w:val="0"/>
                      <w:marBottom w:val="0"/>
                      <w:divBdr>
                        <w:top w:val="single" w:sz="2" w:space="0" w:color="E5E7EB"/>
                        <w:left w:val="single" w:sz="2" w:space="0" w:color="E5E7EB"/>
                        <w:bottom w:val="single" w:sz="2" w:space="0" w:color="E5E7EB"/>
                        <w:right w:val="single" w:sz="2" w:space="0" w:color="E5E7EB"/>
                      </w:divBdr>
                      <w:divsChild>
                        <w:div w:id="626741161">
                          <w:marLeft w:val="0"/>
                          <w:marRight w:val="0"/>
                          <w:marTop w:val="0"/>
                          <w:marBottom w:val="0"/>
                          <w:divBdr>
                            <w:top w:val="single" w:sz="2" w:space="0" w:color="E5E7EB"/>
                            <w:left w:val="single" w:sz="2" w:space="0" w:color="E5E7EB"/>
                            <w:bottom w:val="single" w:sz="2" w:space="0" w:color="E5E7EB"/>
                            <w:right w:val="single" w:sz="2" w:space="0" w:color="E5E7EB"/>
                          </w:divBdr>
                          <w:divsChild>
                            <w:div w:id="726025952">
                              <w:marLeft w:val="0"/>
                              <w:marRight w:val="0"/>
                              <w:marTop w:val="0"/>
                              <w:marBottom w:val="0"/>
                              <w:divBdr>
                                <w:top w:val="single" w:sz="2" w:space="0" w:color="E5E7EB"/>
                                <w:left w:val="single" w:sz="2" w:space="0" w:color="E5E7EB"/>
                                <w:bottom w:val="single" w:sz="2" w:space="0" w:color="E5E7EB"/>
                                <w:right w:val="single" w:sz="2" w:space="0" w:color="E5E7EB"/>
                              </w:divBdr>
                              <w:divsChild>
                                <w:div w:id="1785534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9006714">
                          <w:marLeft w:val="0"/>
                          <w:marRight w:val="0"/>
                          <w:marTop w:val="0"/>
                          <w:marBottom w:val="0"/>
                          <w:divBdr>
                            <w:top w:val="single" w:sz="2" w:space="0" w:color="E5E7EB"/>
                            <w:left w:val="single" w:sz="2" w:space="0" w:color="E5E7EB"/>
                            <w:bottom w:val="single" w:sz="2" w:space="0" w:color="E5E7EB"/>
                            <w:right w:val="single" w:sz="2" w:space="0" w:color="E5E7EB"/>
                          </w:divBdr>
                          <w:divsChild>
                            <w:div w:id="2113893989">
                              <w:marLeft w:val="0"/>
                              <w:marRight w:val="0"/>
                              <w:marTop w:val="0"/>
                              <w:marBottom w:val="0"/>
                              <w:divBdr>
                                <w:top w:val="single" w:sz="2" w:space="0" w:color="E5E7EB"/>
                                <w:left w:val="single" w:sz="2" w:space="0" w:color="E5E7EB"/>
                                <w:bottom w:val="single" w:sz="2" w:space="0" w:color="E5E7EB"/>
                                <w:right w:val="single" w:sz="2" w:space="0" w:color="E5E7EB"/>
                              </w:divBdr>
                              <w:divsChild>
                                <w:div w:id="441074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9825656">
                          <w:marLeft w:val="0"/>
                          <w:marRight w:val="0"/>
                          <w:marTop w:val="0"/>
                          <w:marBottom w:val="0"/>
                          <w:divBdr>
                            <w:top w:val="single" w:sz="2" w:space="0" w:color="E5E7EB"/>
                            <w:left w:val="single" w:sz="2" w:space="0" w:color="E5E7EB"/>
                            <w:bottom w:val="single" w:sz="2" w:space="0" w:color="E5E7EB"/>
                            <w:right w:val="single" w:sz="2" w:space="0" w:color="E5E7EB"/>
                          </w:divBdr>
                          <w:divsChild>
                            <w:div w:id="73073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43688393">
                  <w:marLeft w:val="0"/>
                  <w:marRight w:val="0"/>
                  <w:marTop w:val="0"/>
                  <w:marBottom w:val="0"/>
                  <w:divBdr>
                    <w:top w:val="single" w:sz="2" w:space="0" w:color="auto"/>
                    <w:left w:val="single" w:sz="2" w:space="0" w:color="auto"/>
                    <w:bottom w:val="single" w:sz="2" w:space="0" w:color="auto"/>
                    <w:right w:val="single" w:sz="2" w:space="0" w:color="auto"/>
                  </w:divBdr>
                  <w:divsChild>
                    <w:div w:id="1686127487">
                      <w:marLeft w:val="0"/>
                      <w:marRight w:val="0"/>
                      <w:marTop w:val="0"/>
                      <w:marBottom w:val="0"/>
                      <w:divBdr>
                        <w:top w:val="single" w:sz="2" w:space="0" w:color="E5E7EB"/>
                        <w:left w:val="single" w:sz="2" w:space="0" w:color="E5E7EB"/>
                        <w:bottom w:val="single" w:sz="2" w:space="0" w:color="E5E7EB"/>
                        <w:right w:val="single" w:sz="2" w:space="0" w:color="E5E7EB"/>
                      </w:divBdr>
                      <w:divsChild>
                        <w:div w:id="2003116981">
                          <w:marLeft w:val="0"/>
                          <w:marRight w:val="0"/>
                          <w:marTop w:val="0"/>
                          <w:marBottom w:val="0"/>
                          <w:divBdr>
                            <w:top w:val="single" w:sz="2" w:space="0" w:color="E5E7EB"/>
                            <w:left w:val="single" w:sz="2" w:space="0" w:color="E5E7EB"/>
                            <w:bottom w:val="single" w:sz="2" w:space="0" w:color="E5E7EB"/>
                            <w:right w:val="single" w:sz="2" w:space="0" w:color="E5E7EB"/>
                          </w:divBdr>
                          <w:divsChild>
                            <w:div w:id="313991337">
                              <w:marLeft w:val="0"/>
                              <w:marRight w:val="0"/>
                              <w:marTop w:val="0"/>
                              <w:marBottom w:val="0"/>
                              <w:divBdr>
                                <w:top w:val="single" w:sz="2" w:space="0" w:color="E5E7EB"/>
                                <w:left w:val="single" w:sz="2" w:space="0" w:color="E5E7EB"/>
                                <w:bottom w:val="single" w:sz="2" w:space="0" w:color="E5E7EB"/>
                                <w:right w:val="single" w:sz="2" w:space="0" w:color="E5E7EB"/>
                              </w:divBdr>
                              <w:divsChild>
                                <w:div w:id="1446802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394547482">
      <w:bodyDiv w:val="1"/>
      <w:marLeft w:val="0"/>
      <w:marRight w:val="0"/>
      <w:marTop w:val="0"/>
      <w:marBottom w:val="0"/>
      <w:divBdr>
        <w:top w:val="none" w:sz="0" w:space="0" w:color="auto"/>
        <w:left w:val="none" w:sz="0" w:space="0" w:color="auto"/>
        <w:bottom w:val="none" w:sz="0" w:space="0" w:color="auto"/>
        <w:right w:val="none" w:sz="0" w:space="0" w:color="auto"/>
      </w:divBdr>
      <w:divsChild>
        <w:div w:id="112333210">
          <w:marLeft w:val="0"/>
          <w:marRight w:val="0"/>
          <w:marTop w:val="0"/>
          <w:marBottom w:val="0"/>
          <w:divBdr>
            <w:top w:val="none" w:sz="0" w:space="0" w:color="auto"/>
            <w:left w:val="none" w:sz="0" w:space="0" w:color="auto"/>
            <w:bottom w:val="none" w:sz="0" w:space="0" w:color="auto"/>
            <w:right w:val="none" w:sz="0" w:space="0" w:color="auto"/>
          </w:divBdr>
        </w:div>
        <w:div w:id="290550591">
          <w:marLeft w:val="0"/>
          <w:marRight w:val="0"/>
          <w:marTop w:val="0"/>
          <w:marBottom w:val="0"/>
          <w:divBdr>
            <w:top w:val="none" w:sz="0" w:space="0" w:color="auto"/>
            <w:left w:val="none" w:sz="0" w:space="0" w:color="auto"/>
            <w:bottom w:val="none" w:sz="0" w:space="0" w:color="auto"/>
            <w:right w:val="none" w:sz="0" w:space="0" w:color="auto"/>
          </w:divBdr>
        </w:div>
        <w:div w:id="290983975">
          <w:marLeft w:val="0"/>
          <w:marRight w:val="0"/>
          <w:marTop w:val="0"/>
          <w:marBottom w:val="0"/>
          <w:divBdr>
            <w:top w:val="none" w:sz="0" w:space="0" w:color="auto"/>
            <w:left w:val="none" w:sz="0" w:space="0" w:color="auto"/>
            <w:bottom w:val="none" w:sz="0" w:space="0" w:color="auto"/>
            <w:right w:val="none" w:sz="0" w:space="0" w:color="auto"/>
          </w:divBdr>
        </w:div>
        <w:div w:id="360404644">
          <w:marLeft w:val="0"/>
          <w:marRight w:val="0"/>
          <w:marTop w:val="0"/>
          <w:marBottom w:val="0"/>
          <w:divBdr>
            <w:top w:val="none" w:sz="0" w:space="0" w:color="auto"/>
            <w:left w:val="none" w:sz="0" w:space="0" w:color="auto"/>
            <w:bottom w:val="none" w:sz="0" w:space="0" w:color="auto"/>
            <w:right w:val="none" w:sz="0" w:space="0" w:color="auto"/>
          </w:divBdr>
        </w:div>
        <w:div w:id="505679785">
          <w:marLeft w:val="0"/>
          <w:marRight w:val="0"/>
          <w:marTop w:val="0"/>
          <w:marBottom w:val="0"/>
          <w:divBdr>
            <w:top w:val="none" w:sz="0" w:space="0" w:color="auto"/>
            <w:left w:val="none" w:sz="0" w:space="0" w:color="auto"/>
            <w:bottom w:val="none" w:sz="0" w:space="0" w:color="auto"/>
            <w:right w:val="none" w:sz="0" w:space="0" w:color="auto"/>
          </w:divBdr>
        </w:div>
        <w:div w:id="565915165">
          <w:marLeft w:val="0"/>
          <w:marRight w:val="0"/>
          <w:marTop w:val="0"/>
          <w:marBottom w:val="0"/>
          <w:divBdr>
            <w:top w:val="none" w:sz="0" w:space="0" w:color="auto"/>
            <w:left w:val="none" w:sz="0" w:space="0" w:color="auto"/>
            <w:bottom w:val="none" w:sz="0" w:space="0" w:color="auto"/>
            <w:right w:val="none" w:sz="0" w:space="0" w:color="auto"/>
          </w:divBdr>
        </w:div>
        <w:div w:id="591814004">
          <w:marLeft w:val="0"/>
          <w:marRight w:val="0"/>
          <w:marTop w:val="0"/>
          <w:marBottom w:val="0"/>
          <w:divBdr>
            <w:top w:val="none" w:sz="0" w:space="0" w:color="auto"/>
            <w:left w:val="none" w:sz="0" w:space="0" w:color="auto"/>
            <w:bottom w:val="none" w:sz="0" w:space="0" w:color="auto"/>
            <w:right w:val="none" w:sz="0" w:space="0" w:color="auto"/>
          </w:divBdr>
        </w:div>
        <w:div w:id="678393465">
          <w:marLeft w:val="0"/>
          <w:marRight w:val="0"/>
          <w:marTop w:val="0"/>
          <w:marBottom w:val="0"/>
          <w:divBdr>
            <w:top w:val="none" w:sz="0" w:space="0" w:color="auto"/>
            <w:left w:val="none" w:sz="0" w:space="0" w:color="auto"/>
            <w:bottom w:val="none" w:sz="0" w:space="0" w:color="auto"/>
            <w:right w:val="none" w:sz="0" w:space="0" w:color="auto"/>
          </w:divBdr>
        </w:div>
        <w:div w:id="741101039">
          <w:marLeft w:val="0"/>
          <w:marRight w:val="0"/>
          <w:marTop w:val="0"/>
          <w:marBottom w:val="0"/>
          <w:divBdr>
            <w:top w:val="none" w:sz="0" w:space="0" w:color="auto"/>
            <w:left w:val="none" w:sz="0" w:space="0" w:color="auto"/>
            <w:bottom w:val="none" w:sz="0" w:space="0" w:color="auto"/>
            <w:right w:val="none" w:sz="0" w:space="0" w:color="auto"/>
          </w:divBdr>
        </w:div>
        <w:div w:id="810513780">
          <w:marLeft w:val="0"/>
          <w:marRight w:val="0"/>
          <w:marTop w:val="0"/>
          <w:marBottom w:val="0"/>
          <w:divBdr>
            <w:top w:val="none" w:sz="0" w:space="0" w:color="auto"/>
            <w:left w:val="none" w:sz="0" w:space="0" w:color="auto"/>
            <w:bottom w:val="none" w:sz="0" w:space="0" w:color="auto"/>
            <w:right w:val="none" w:sz="0" w:space="0" w:color="auto"/>
          </w:divBdr>
        </w:div>
        <w:div w:id="830216231">
          <w:marLeft w:val="0"/>
          <w:marRight w:val="0"/>
          <w:marTop w:val="0"/>
          <w:marBottom w:val="0"/>
          <w:divBdr>
            <w:top w:val="none" w:sz="0" w:space="0" w:color="auto"/>
            <w:left w:val="none" w:sz="0" w:space="0" w:color="auto"/>
            <w:bottom w:val="none" w:sz="0" w:space="0" w:color="auto"/>
            <w:right w:val="none" w:sz="0" w:space="0" w:color="auto"/>
          </w:divBdr>
        </w:div>
        <w:div w:id="1130594040">
          <w:marLeft w:val="0"/>
          <w:marRight w:val="0"/>
          <w:marTop w:val="0"/>
          <w:marBottom w:val="0"/>
          <w:divBdr>
            <w:top w:val="none" w:sz="0" w:space="0" w:color="auto"/>
            <w:left w:val="none" w:sz="0" w:space="0" w:color="auto"/>
            <w:bottom w:val="none" w:sz="0" w:space="0" w:color="auto"/>
            <w:right w:val="none" w:sz="0" w:space="0" w:color="auto"/>
          </w:divBdr>
        </w:div>
        <w:div w:id="1385519283">
          <w:marLeft w:val="0"/>
          <w:marRight w:val="0"/>
          <w:marTop w:val="0"/>
          <w:marBottom w:val="0"/>
          <w:divBdr>
            <w:top w:val="none" w:sz="0" w:space="0" w:color="auto"/>
            <w:left w:val="none" w:sz="0" w:space="0" w:color="auto"/>
            <w:bottom w:val="none" w:sz="0" w:space="0" w:color="auto"/>
            <w:right w:val="none" w:sz="0" w:space="0" w:color="auto"/>
          </w:divBdr>
        </w:div>
        <w:div w:id="1405226003">
          <w:marLeft w:val="0"/>
          <w:marRight w:val="0"/>
          <w:marTop w:val="0"/>
          <w:marBottom w:val="0"/>
          <w:divBdr>
            <w:top w:val="none" w:sz="0" w:space="0" w:color="auto"/>
            <w:left w:val="none" w:sz="0" w:space="0" w:color="auto"/>
            <w:bottom w:val="none" w:sz="0" w:space="0" w:color="auto"/>
            <w:right w:val="none" w:sz="0" w:space="0" w:color="auto"/>
          </w:divBdr>
        </w:div>
        <w:div w:id="1410344875">
          <w:marLeft w:val="0"/>
          <w:marRight w:val="0"/>
          <w:marTop w:val="0"/>
          <w:marBottom w:val="0"/>
          <w:divBdr>
            <w:top w:val="none" w:sz="0" w:space="0" w:color="auto"/>
            <w:left w:val="none" w:sz="0" w:space="0" w:color="auto"/>
            <w:bottom w:val="none" w:sz="0" w:space="0" w:color="auto"/>
            <w:right w:val="none" w:sz="0" w:space="0" w:color="auto"/>
          </w:divBdr>
        </w:div>
        <w:div w:id="1428423746">
          <w:marLeft w:val="0"/>
          <w:marRight w:val="0"/>
          <w:marTop w:val="0"/>
          <w:marBottom w:val="0"/>
          <w:divBdr>
            <w:top w:val="none" w:sz="0" w:space="0" w:color="auto"/>
            <w:left w:val="none" w:sz="0" w:space="0" w:color="auto"/>
            <w:bottom w:val="none" w:sz="0" w:space="0" w:color="auto"/>
            <w:right w:val="none" w:sz="0" w:space="0" w:color="auto"/>
          </w:divBdr>
        </w:div>
        <w:div w:id="1494180448">
          <w:marLeft w:val="0"/>
          <w:marRight w:val="0"/>
          <w:marTop w:val="0"/>
          <w:marBottom w:val="0"/>
          <w:divBdr>
            <w:top w:val="none" w:sz="0" w:space="0" w:color="auto"/>
            <w:left w:val="none" w:sz="0" w:space="0" w:color="auto"/>
            <w:bottom w:val="none" w:sz="0" w:space="0" w:color="auto"/>
            <w:right w:val="none" w:sz="0" w:space="0" w:color="auto"/>
          </w:divBdr>
        </w:div>
        <w:div w:id="1579703800">
          <w:marLeft w:val="0"/>
          <w:marRight w:val="0"/>
          <w:marTop w:val="0"/>
          <w:marBottom w:val="0"/>
          <w:divBdr>
            <w:top w:val="none" w:sz="0" w:space="0" w:color="auto"/>
            <w:left w:val="none" w:sz="0" w:space="0" w:color="auto"/>
            <w:bottom w:val="none" w:sz="0" w:space="0" w:color="auto"/>
            <w:right w:val="none" w:sz="0" w:space="0" w:color="auto"/>
          </w:divBdr>
        </w:div>
        <w:div w:id="1639527014">
          <w:marLeft w:val="0"/>
          <w:marRight w:val="0"/>
          <w:marTop w:val="0"/>
          <w:marBottom w:val="0"/>
          <w:divBdr>
            <w:top w:val="none" w:sz="0" w:space="0" w:color="auto"/>
            <w:left w:val="none" w:sz="0" w:space="0" w:color="auto"/>
            <w:bottom w:val="none" w:sz="0" w:space="0" w:color="auto"/>
            <w:right w:val="none" w:sz="0" w:space="0" w:color="auto"/>
          </w:divBdr>
        </w:div>
        <w:div w:id="1752383097">
          <w:marLeft w:val="0"/>
          <w:marRight w:val="0"/>
          <w:marTop w:val="0"/>
          <w:marBottom w:val="0"/>
          <w:divBdr>
            <w:top w:val="none" w:sz="0" w:space="0" w:color="auto"/>
            <w:left w:val="none" w:sz="0" w:space="0" w:color="auto"/>
            <w:bottom w:val="none" w:sz="0" w:space="0" w:color="auto"/>
            <w:right w:val="none" w:sz="0" w:space="0" w:color="auto"/>
          </w:divBdr>
        </w:div>
        <w:div w:id="1796872663">
          <w:marLeft w:val="0"/>
          <w:marRight w:val="0"/>
          <w:marTop w:val="0"/>
          <w:marBottom w:val="0"/>
          <w:divBdr>
            <w:top w:val="none" w:sz="0" w:space="0" w:color="auto"/>
            <w:left w:val="none" w:sz="0" w:space="0" w:color="auto"/>
            <w:bottom w:val="none" w:sz="0" w:space="0" w:color="auto"/>
            <w:right w:val="none" w:sz="0" w:space="0" w:color="auto"/>
          </w:divBdr>
        </w:div>
        <w:div w:id="1967853294">
          <w:marLeft w:val="0"/>
          <w:marRight w:val="0"/>
          <w:marTop w:val="0"/>
          <w:marBottom w:val="0"/>
          <w:divBdr>
            <w:top w:val="none" w:sz="0" w:space="0" w:color="auto"/>
            <w:left w:val="none" w:sz="0" w:space="0" w:color="auto"/>
            <w:bottom w:val="none" w:sz="0" w:space="0" w:color="auto"/>
            <w:right w:val="none" w:sz="0" w:space="0" w:color="auto"/>
          </w:divBdr>
        </w:div>
        <w:div w:id="2066297576">
          <w:marLeft w:val="0"/>
          <w:marRight w:val="0"/>
          <w:marTop w:val="0"/>
          <w:marBottom w:val="0"/>
          <w:divBdr>
            <w:top w:val="none" w:sz="0" w:space="0" w:color="auto"/>
            <w:left w:val="none" w:sz="0" w:space="0" w:color="auto"/>
            <w:bottom w:val="none" w:sz="0" w:space="0" w:color="auto"/>
            <w:right w:val="none" w:sz="0" w:space="0" w:color="auto"/>
          </w:divBdr>
        </w:div>
      </w:divsChild>
    </w:div>
    <w:div w:id="1396470787">
      <w:bodyDiv w:val="1"/>
      <w:marLeft w:val="0"/>
      <w:marRight w:val="0"/>
      <w:marTop w:val="0"/>
      <w:marBottom w:val="0"/>
      <w:divBdr>
        <w:top w:val="none" w:sz="0" w:space="0" w:color="auto"/>
        <w:left w:val="none" w:sz="0" w:space="0" w:color="auto"/>
        <w:bottom w:val="none" w:sz="0" w:space="0" w:color="auto"/>
        <w:right w:val="none" w:sz="0" w:space="0" w:color="auto"/>
      </w:divBdr>
    </w:div>
    <w:div w:id="1397168723">
      <w:bodyDiv w:val="1"/>
      <w:marLeft w:val="0"/>
      <w:marRight w:val="0"/>
      <w:marTop w:val="0"/>
      <w:marBottom w:val="0"/>
      <w:divBdr>
        <w:top w:val="none" w:sz="0" w:space="0" w:color="auto"/>
        <w:left w:val="none" w:sz="0" w:space="0" w:color="auto"/>
        <w:bottom w:val="none" w:sz="0" w:space="0" w:color="auto"/>
        <w:right w:val="none" w:sz="0" w:space="0" w:color="auto"/>
      </w:divBdr>
    </w:div>
    <w:div w:id="1397824978">
      <w:bodyDiv w:val="1"/>
      <w:marLeft w:val="0"/>
      <w:marRight w:val="0"/>
      <w:marTop w:val="0"/>
      <w:marBottom w:val="0"/>
      <w:divBdr>
        <w:top w:val="none" w:sz="0" w:space="0" w:color="auto"/>
        <w:left w:val="none" w:sz="0" w:space="0" w:color="auto"/>
        <w:bottom w:val="none" w:sz="0" w:space="0" w:color="auto"/>
        <w:right w:val="none" w:sz="0" w:space="0" w:color="auto"/>
      </w:divBdr>
    </w:div>
    <w:div w:id="1404060606">
      <w:bodyDiv w:val="1"/>
      <w:marLeft w:val="0"/>
      <w:marRight w:val="0"/>
      <w:marTop w:val="0"/>
      <w:marBottom w:val="0"/>
      <w:divBdr>
        <w:top w:val="none" w:sz="0" w:space="0" w:color="auto"/>
        <w:left w:val="none" w:sz="0" w:space="0" w:color="auto"/>
        <w:bottom w:val="none" w:sz="0" w:space="0" w:color="auto"/>
        <w:right w:val="none" w:sz="0" w:space="0" w:color="auto"/>
      </w:divBdr>
    </w:div>
    <w:div w:id="1421484942">
      <w:bodyDiv w:val="1"/>
      <w:marLeft w:val="0"/>
      <w:marRight w:val="0"/>
      <w:marTop w:val="0"/>
      <w:marBottom w:val="0"/>
      <w:divBdr>
        <w:top w:val="none" w:sz="0" w:space="0" w:color="auto"/>
        <w:left w:val="none" w:sz="0" w:space="0" w:color="auto"/>
        <w:bottom w:val="none" w:sz="0" w:space="0" w:color="auto"/>
        <w:right w:val="none" w:sz="0" w:space="0" w:color="auto"/>
      </w:divBdr>
    </w:div>
    <w:div w:id="1436242622">
      <w:bodyDiv w:val="1"/>
      <w:marLeft w:val="0"/>
      <w:marRight w:val="0"/>
      <w:marTop w:val="0"/>
      <w:marBottom w:val="0"/>
      <w:divBdr>
        <w:top w:val="none" w:sz="0" w:space="0" w:color="auto"/>
        <w:left w:val="none" w:sz="0" w:space="0" w:color="auto"/>
        <w:bottom w:val="none" w:sz="0" w:space="0" w:color="auto"/>
        <w:right w:val="none" w:sz="0" w:space="0" w:color="auto"/>
      </w:divBdr>
    </w:div>
    <w:div w:id="1437167156">
      <w:bodyDiv w:val="1"/>
      <w:marLeft w:val="0"/>
      <w:marRight w:val="0"/>
      <w:marTop w:val="0"/>
      <w:marBottom w:val="0"/>
      <w:divBdr>
        <w:top w:val="none" w:sz="0" w:space="0" w:color="auto"/>
        <w:left w:val="none" w:sz="0" w:space="0" w:color="auto"/>
        <w:bottom w:val="none" w:sz="0" w:space="0" w:color="auto"/>
        <w:right w:val="none" w:sz="0" w:space="0" w:color="auto"/>
      </w:divBdr>
    </w:div>
    <w:div w:id="1449474268">
      <w:bodyDiv w:val="1"/>
      <w:marLeft w:val="0"/>
      <w:marRight w:val="0"/>
      <w:marTop w:val="0"/>
      <w:marBottom w:val="0"/>
      <w:divBdr>
        <w:top w:val="none" w:sz="0" w:space="0" w:color="auto"/>
        <w:left w:val="none" w:sz="0" w:space="0" w:color="auto"/>
        <w:bottom w:val="none" w:sz="0" w:space="0" w:color="auto"/>
        <w:right w:val="none" w:sz="0" w:space="0" w:color="auto"/>
      </w:divBdr>
    </w:div>
    <w:div w:id="1462991159">
      <w:bodyDiv w:val="1"/>
      <w:marLeft w:val="0"/>
      <w:marRight w:val="0"/>
      <w:marTop w:val="0"/>
      <w:marBottom w:val="0"/>
      <w:divBdr>
        <w:top w:val="none" w:sz="0" w:space="0" w:color="auto"/>
        <w:left w:val="none" w:sz="0" w:space="0" w:color="auto"/>
        <w:bottom w:val="none" w:sz="0" w:space="0" w:color="auto"/>
        <w:right w:val="none" w:sz="0" w:space="0" w:color="auto"/>
      </w:divBdr>
    </w:div>
    <w:div w:id="1469205808">
      <w:bodyDiv w:val="1"/>
      <w:marLeft w:val="0"/>
      <w:marRight w:val="0"/>
      <w:marTop w:val="0"/>
      <w:marBottom w:val="0"/>
      <w:divBdr>
        <w:top w:val="none" w:sz="0" w:space="0" w:color="auto"/>
        <w:left w:val="none" w:sz="0" w:space="0" w:color="auto"/>
        <w:bottom w:val="none" w:sz="0" w:space="0" w:color="auto"/>
        <w:right w:val="none" w:sz="0" w:space="0" w:color="auto"/>
      </w:divBdr>
    </w:div>
    <w:div w:id="1480654915">
      <w:bodyDiv w:val="1"/>
      <w:marLeft w:val="0"/>
      <w:marRight w:val="0"/>
      <w:marTop w:val="0"/>
      <w:marBottom w:val="0"/>
      <w:divBdr>
        <w:top w:val="none" w:sz="0" w:space="0" w:color="auto"/>
        <w:left w:val="none" w:sz="0" w:space="0" w:color="auto"/>
        <w:bottom w:val="none" w:sz="0" w:space="0" w:color="auto"/>
        <w:right w:val="none" w:sz="0" w:space="0" w:color="auto"/>
      </w:divBdr>
    </w:div>
    <w:div w:id="1496409690">
      <w:bodyDiv w:val="1"/>
      <w:marLeft w:val="0"/>
      <w:marRight w:val="0"/>
      <w:marTop w:val="0"/>
      <w:marBottom w:val="0"/>
      <w:divBdr>
        <w:top w:val="none" w:sz="0" w:space="0" w:color="auto"/>
        <w:left w:val="none" w:sz="0" w:space="0" w:color="auto"/>
        <w:bottom w:val="none" w:sz="0" w:space="0" w:color="auto"/>
        <w:right w:val="none" w:sz="0" w:space="0" w:color="auto"/>
      </w:divBdr>
      <w:divsChild>
        <w:div w:id="1752851378">
          <w:marLeft w:val="0"/>
          <w:marRight w:val="0"/>
          <w:marTop w:val="0"/>
          <w:marBottom w:val="0"/>
          <w:divBdr>
            <w:top w:val="none" w:sz="0" w:space="0" w:color="auto"/>
            <w:left w:val="none" w:sz="0" w:space="0" w:color="auto"/>
            <w:bottom w:val="none" w:sz="0" w:space="0" w:color="auto"/>
            <w:right w:val="none" w:sz="0" w:space="0" w:color="auto"/>
          </w:divBdr>
          <w:divsChild>
            <w:div w:id="2997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4876">
      <w:bodyDiv w:val="1"/>
      <w:marLeft w:val="0"/>
      <w:marRight w:val="0"/>
      <w:marTop w:val="0"/>
      <w:marBottom w:val="0"/>
      <w:divBdr>
        <w:top w:val="none" w:sz="0" w:space="0" w:color="auto"/>
        <w:left w:val="none" w:sz="0" w:space="0" w:color="auto"/>
        <w:bottom w:val="none" w:sz="0" w:space="0" w:color="auto"/>
        <w:right w:val="none" w:sz="0" w:space="0" w:color="auto"/>
      </w:divBdr>
    </w:div>
    <w:div w:id="1532189438">
      <w:bodyDiv w:val="1"/>
      <w:marLeft w:val="0"/>
      <w:marRight w:val="0"/>
      <w:marTop w:val="0"/>
      <w:marBottom w:val="0"/>
      <w:divBdr>
        <w:top w:val="none" w:sz="0" w:space="0" w:color="auto"/>
        <w:left w:val="none" w:sz="0" w:space="0" w:color="auto"/>
        <w:bottom w:val="none" w:sz="0" w:space="0" w:color="auto"/>
        <w:right w:val="none" w:sz="0" w:space="0" w:color="auto"/>
      </w:divBdr>
    </w:div>
    <w:div w:id="1536624918">
      <w:bodyDiv w:val="1"/>
      <w:marLeft w:val="0"/>
      <w:marRight w:val="0"/>
      <w:marTop w:val="0"/>
      <w:marBottom w:val="0"/>
      <w:divBdr>
        <w:top w:val="none" w:sz="0" w:space="0" w:color="auto"/>
        <w:left w:val="none" w:sz="0" w:space="0" w:color="auto"/>
        <w:bottom w:val="none" w:sz="0" w:space="0" w:color="auto"/>
        <w:right w:val="none" w:sz="0" w:space="0" w:color="auto"/>
      </w:divBdr>
    </w:div>
    <w:div w:id="1536767529">
      <w:bodyDiv w:val="1"/>
      <w:marLeft w:val="0"/>
      <w:marRight w:val="0"/>
      <w:marTop w:val="0"/>
      <w:marBottom w:val="0"/>
      <w:divBdr>
        <w:top w:val="none" w:sz="0" w:space="0" w:color="auto"/>
        <w:left w:val="none" w:sz="0" w:space="0" w:color="auto"/>
        <w:bottom w:val="none" w:sz="0" w:space="0" w:color="auto"/>
        <w:right w:val="none" w:sz="0" w:space="0" w:color="auto"/>
      </w:divBdr>
      <w:divsChild>
        <w:div w:id="681470472">
          <w:marLeft w:val="0"/>
          <w:marRight w:val="0"/>
          <w:marTop w:val="0"/>
          <w:marBottom w:val="0"/>
          <w:divBdr>
            <w:top w:val="none" w:sz="0" w:space="0" w:color="auto"/>
            <w:left w:val="none" w:sz="0" w:space="0" w:color="auto"/>
            <w:bottom w:val="none" w:sz="0" w:space="0" w:color="auto"/>
            <w:right w:val="none" w:sz="0" w:space="0" w:color="auto"/>
          </w:divBdr>
          <w:divsChild>
            <w:div w:id="4404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14561">
      <w:bodyDiv w:val="1"/>
      <w:marLeft w:val="0"/>
      <w:marRight w:val="0"/>
      <w:marTop w:val="0"/>
      <w:marBottom w:val="0"/>
      <w:divBdr>
        <w:top w:val="none" w:sz="0" w:space="0" w:color="auto"/>
        <w:left w:val="none" w:sz="0" w:space="0" w:color="auto"/>
        <w:bottom w:val="none" w:sz="0" w:space="0" w:color="auto"/>
        <w:right w:val="none" w:sz="0" w:space="0" w:color="auto"/>
      </w:divBdr>
    </w:div>
    <w:div w:id="1588491285">
      <w:bodyDiv w:val="1"/>
      <w:marLeft w:val="0"/>
      <w:marRight w:val="0"/>
      <w:marTop w:val="0"/>
      <w:marBottom w:val="0"/>
      <w:divBdr>
        <w:top w:val="none" w:sz="0" w:space="0" w:color="auto"/>
        <w:left w:val="none" w:sz="0" w:space="0" w:color="auto"/>
        <w:bottom w:val="none" w:sz="0" w:space="0" w:color="auto"/>
        <w:right w:val="none" w:sz="0" w:space="0" w:color="auto"/>
      </w:divBdr>
      <w:divsChild>
        <w:div w:id="22244413">
          <w:marLeft w:val="0"/>
          <w:marRight w:val="0"/>
          <w:marTop w:val="0"/>
          <w:marBottom w:val="0"/>
          <w:divBdr>
            <w:top w:val="none" w:sz="0" w:space="0" w:color="auto"/>
            <w:left w:val="none" w:sz="0" w:space="0" w:color="auto"/>
            <w:bottom w:val="none" w:sz="0" w:space="0" w:color="auto"/>
            <w:right w:val="none" w:sz="0" w:space="0" w:color="auto"/>
          </w:divBdr>
        </w:div>
        <w:div w:id="962736934">
          <w:marLeft w:val="0"/>
          <w:marRight w:val="0"/>
          <w:marTop w:val="0"/>
          <w:marBottom w:val="0"/>
          <w:divBdr>
            <w:top w:val="none" w:sz="0" w:space="0" w:color="auto"/>
            <w:left w:val="none" w:sz="0" w:space="0" w:color="auto"/>
            <w:bottom w:val="none" w:sz="0" w:space="0" w:color="auto"/>
            <w:right w:val="none" w:sz="0" w:space="0" w:color="auto"/>
          </w:divBdr>
        </w:div>
        <w:div w:id="1983121472">
          <w:marLeft w:val="0"/>
          <w:marRight w:val="0"/>
          <w:marTop w:val="0"/>
          <w:marBottom w:val="0"/>
          <w:divBdr>
            <w:top w:val="none" w:sz="0" w:space="0" w:color="auto"/>
            <w:left w:val="none" w:sz="0" w:space="0" w:color="auto"/>
            <w:bottom w:val="none" w:sz="0" w:space="0" w:color="auto"/>
            <w:right w:val="none" w:sz="0" w:space="0" w:color="auto"/>
          </w:divBdr>
        </w:div>
      </w:divsChild>
    </w:div>
    <w:div w:id="1624341059">
      <w:bodyDiv w:val="1"/>
      <w:marLeft w:val="0"/>
      <w:marRight w:val="0"/>
      <w:marTop w:val="0"/>
      <w:marBottom w:val="0"/>
      <w:divBdr>
        <w:top w:val="none" w:sz="0" w:space="0" w:color="auto"/>
        <w:left w:val="none" w:sz="0" w:space="0" w:color="auto"/>
        <w:bottom w:val="none" w:sz="0" w:space="0" w:color="auto"/>
        <w:right w:val="none" w:sz="0" w:space="0" w:color="auto"/>
      </w:divBdr>
    </w:div>
    <w:div w:id="1625380729">
      <w:bodyDiv w:val="1"/>
      <w:marLeft w:val="0"/>
      <w:marRight w:val="0"/>
      <w:marTop w:val="0"/>
      <w:marBottom w:val="0"/>
      <w:divBdr>
        <w:top w:val="none" w:sz="0" w:space="0" w:color="auto"/>
        <w:left w:val="none" w:sz="0" w:space="0" w:color="auto"/>
        <w:bottom w:val="none" w:sz="0" w:space="0" w:color="auto"/>
        <w:right w:val="none" w:sz="0" w:space="0" w:color="auto"/>
      </w:divBdr>
    </w:div>
    <w:div w:id="1626152452">
      <w:bodyDiv w:val="1"/>
      <w:marLeft w:val="0"/>
      <w:marRight w:val="0"/>
      <w:marTop w:val="0"/>
      <w:marBottom w:val="0"/>
      <w:divBdr>
        <w:top w:val="none" w:sz="0" w:space="0" w:color="auto"/>
        <w:left w:val="none" w:sz="0" w:space="0" w:color="auto"/>
        <w:bottom w:val="none" w:sz="0" w:space="0" w:color="auto"/>
        <w:right w:val="none" w:sz="0" w:space="0" w:color="auto"/>
      </w:divBdr>
    </w:div>
    <w:div w:id="1687365357">
      <w:bodyDiv w:val="1"/>
      <w:marLeft w:val="0"/>
      <w:marRight w:val="0"/>
      <w:marTop w:val="0"/>
      <w:marBottom w:val="0"/>
      <w:divBdr>
        <w:top w:val="none" w:sz="0" w:space="0" w:color="auto"/>
        <w:left w:val="none" w:sz="0" w:space="0" w:color="auto"/>
        <w:bottom w:val="none" w:sz="0" w:space="0" w:color="auto"/>
        <w:right w:val="none" w:sz="0" w:space="0" w:color="auto"/>
      </w:divBdr>
      <w:divsChild>
        <w:div w:id="2073195127">
          <w:marLeft w:val="0"/>
          <w:marRight w:val="0"/>
          <w:marTop w:val="0"/>
          <w:marBottom w:val="0"/>
          <w:divBdr>
            <w:top w:val="none" w:sz="0" w:space="0" w:color="auto"/>
            <w:left w:val="none" w:sz="0" w:space="0" w:color="auto"/>
            <w:bottom w:val="none" w:sz="0" w:space="0" w:color="auto"/>
            <w:right w:val="none" w:sz="0" w:space="0" w:color="auto"/>
          </w:divBdr>
          <w:divsChild>
            <w:div w:id="728727207">
              <w:marLeft w:val="0"/>
              <w:marRight w:val="0"/>
              <w:marTop w:val="0"/>
              <w:marBottom w:val="0"/>
              <w:divBdr>
                <w:top w:val="none" w:sz="0" w:space="0" w:color="auto"/>
                <w:left w:val="none" w:sz="0" w:space="0" w:color="auto"/>
                <w:bottom w:val="none" w:sz="0" w:space="0" w:color="auto"/>
                <w:right w:val="none" w:sz="0" w:space="0" w:color="auto"/>
              </w:divBdr>
              <w:divsChild>
                <w:div w:id="72897760">
                  <w:marLeft w:val="0"/>
                  <w:marRight w:val="0"/>
                  <w:marTop w:val="0"/>
                  <w:marBottom w:val="0"/>
                  <w:divBdr>
                    <w:top w:val="none" w:sz="0" w:space="0" w:color="auto"/>
                    <w:left w:val="none" w:sz="0" w:space="0" w:color="auto"/>
                    <w:bottom w:val="none" w:sz="0" w:space="0" w:color="auto"/>
                    <w:right w:val="none" w:sz="0" w:space="0" w:color="auto"/>
                  </w:divBdr>
                  <w:divsChild>
                    <w:div w:id="210556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93350">
      <w:bodyDiv w:val="1"/>
      <w:marLeft w:val="0"/>
      <w:marRight w:val="0"/>
      <w:marTop w:val="0"/>
      <w:marBottom w:val="0"/>
      <w:divBdr>
        <w:top w:val="none" w:sz="0" w:space="0" w:color="auto"/>
        <w:left w:val="none" w:sz="0" w:space="0" w:color="auto"/>
        <w:bottom w:val="none" w:sz="0" w:space="0" w:color="auto"/>
        <w:right w:val="none" w:sz="0" w:space="0" w:color="auto"/>
      </w:divBdr>
      <w:divsChild>
        <w:div w:id="34549579">
          <w:marLeft w:val="0"/>
          <w:marRight w:val="0"/>
          <w:marTop w:val="0"/>
          <w:marBottom w:val="0"/>
          <w:divBdr>
            <w:top w:val="none" w:sz="0" w:space="0" w:color="auto"/>
            <w:left w:val="none" w:sz="0" w:space="0" w:color="auto"/>
            <w:bottom w:val="none" w:sz="0" w:space="0" w:color="auto"/>
            <w:right w:val="none" w:sz="0" w:space="0" w:color="auto"/>
          </w:divBdr>
        </w:div>
        <w:div w:id="75563625">
          <w:marLeft w:val="0"/>
          <w:marRight w:val="0"/>
          <w:marTop w:val="0"/>
          <w:marBottom w:val="0"/>
          <w:divBdr>
            <w:top w:val="none" w:sz="0" w:space="0" w:color="auto"/>
            <w:left w:val="none" w:sz="0" w:space="0" w:color="auto"/>
            <w:bottom w:val="none" w:sz="0" w:space="0" w:color="auto"/>
            <w:right w:val="none" w:sz="0" w:space="0" w:color="auto"/>
          </w:divBdr>
        </w:div>
        <w:div w:id="98335516">
          <w:marLeft w:val="0"/>
          <w:marRight w:val="0"/>
          <w:marTop w:val="0"/>
          <w:marBottom w:val="0"/>
          <w:divBdr>
            <w:top w:val="none" w:sz="0" w:space="0" w:color="auto"/>
            <w:left w:val="none" w:sz="0" w:space="0" w:color="auto"/>
            <w:bottom w:val="none" w:sz="0" w:space="0" w:color="auto"/>
            <w:right w:val="none" w:sz="0" w:space="0" w:color="auto"/>
          </w:divBdr>
        </w:div>
        <w:div w:id="211961458">
          <w:marLeft w:val="0"/>
          <w:marRight w:val="0"/>
          <w:marTop w:val="0"/>
          <w:marBottom w:val="0"/>
          <w:divBdr>
            <w:top w:val="none" w:sz="0" w:space="0" w:color="auto"/>
            <w:left w:val="none" w:sz="0" w:space="0" w:color="auto"/>
            <w:bottom w:val="none" w:sz="0" w:space="0" w:color="auto"/>
            <w:right w:val="none" w:sz="0" w:space="0" w:color="auto"/>
          </w:divBdr>
        </w:div>
        <w:div w:id="236088923">
          <w:marLeft w:val="0"/>
          <w:marRight w:val="0"/>
          <w:marTop w:val="0"/>
          <w:marBottom w:val="0"/>
          <w:divBdr>
            <w:top w:val="none" w:sz="0" w:space="0" w:color="auto"/>
            <w:left w:val="none" w:sz="0" w:space="0" w:color="auto"/>
            <w:bottom w:val="none" w:sz="0" w:space="0" w:color="auto"/>
            <w:right w:val="none" w:sz="0" w:space="0" w:color="auto"/>
          </w:divBdr>
        </w:div>
        <w:div w:id="285552685">
          <w:marLeft w:val="0"/>
          <w:marRight w:val="0"/>
          <w:marTop w:val="0"/>
          <w:marBottom w:val="0"/>
          <w:divBdr>
            <w:top w:val="none" w:sz="0" w:space="0" w:color="auto"/>
            <w:left w:val="none" w:sz="0" w:space="0" w:color="auto"/>
            <w:bottom w:val="none" w:sz="0" w:space="0" w:color="auto"/>
            <w:right w:val="none" w:sz="0" w:space="0" w:color="auto"/>
          </w:divBdr>
        </w:div>
        <w:div w:id="294024652">
          <w:marLeft w:val="0"/>
          <w:marRight w:val="0"/>
          <w:marTop w:val="0"/>
          <w:marBottom w:val="0"/>
          <w:divBdr>
            <w:top w:val="none" w:sz="0" w:space="0" w:color="auto"/>
            <w:left w:val="none" w:sz="0" w:space="0" w:color="auto"/>
            <w:bottom w:val="none" w:sz="0" w:space="0" w:color="auto"/>
            <w:right w:val="none" w:sz="0" w:space="0" w:color="auto"/>
          </w:divBdr>
        </w:div>
        <w:div w:id="316957633">
          <w:marLeft w:val="0"/>
          <w:marRight w:val="0"/>
          <w:marTop w:val="0"/>
          <w:marBottom w:val="0"/>
          <w:divBdr>
            <w:top w:val="none" w:sz="0" w:space="0" w:color="auto"/>
            <w:left w:val="none" w:sz="0" w:space="0" w:color="auto"/>
            <w:bottom w:val="none" w:sz="0" w:space="0" w:color="auto"/>
            <w:right w:val="none" w:sz="0" w:space="0" w:color="auto"/>
          </w:divBdr>
        </w:div>
        <w:div w:id="344524481">
          <w:marLeft w:val="0"/>
          <w:marRight w:val="0"/>
          <w:marTop w:val="0"/>
          <w:marBottom w:val="0"/>
          <w:divBdr>
            <w:top w:val="none" w:sz="0" w:space="0" w:color="auto"/>
            <w:left w:val="none" w:sz="0" w:space="0" w:color="auto"/>
            <w:bottom w:val="none" w:sz="0" w:space="0" w:color="auto"/>
            <w:right w:val="none" w:sz="0" w:space="0" w:color="auto"/>
          </w:divBdr>
        </w:div>
        <w:div w:id="553587148">
          <w:marLeft w:val="0"/>
          <w:marRight w:val="0"/>
          <w:marTop w:val="0"/>
          <w:marBottom w:val="0"/>
          <w:divBdr>
            <w:top w:val="none" w:sz="0" w:space="0" w:color="auto"/>
            <w:left w:val="none" w:sz="0" w:space="0" w:color="auto"/>
            <w:bottom w:val="none" w:sz="0" w:space="0" w:color="auto"/>
            <w:right w:val="none" w:sz="0" w:space="0" w:color="auto"/>
          </w:divBdr>
        </w:div>
        <w:div w:id="837765973">
          <w:marLeft w:val="0"/>
          <w:marRight w:val="0"/>
          <w:marTop w:val="0"/>
          <w:marBottom w:val="0"/>
          <w:divBdr>
            <w:top w:val="none" w:sz="0" w:space="0" w:color="auto"/>
            <w:left w:val="none" w:sz="0" w:space="0" w:color="auto"/>
            <w:bottom w:val="none" w:sz="0" w:space="0" w:color="auto"/>
            <w:right w:val="none" w:sz="0" w:space="0" w:color="auto"/>
          </w:divBdr>
        </w:div>
        <w:div w:id="1019895546">
          <w:marLeft w:val="0"/>
          <w:marRight w:val="0"/>
          <w:marTop w:val="0"/>
          <w:marBottom w:val="0"/>
          <w:divBdr>
            <w:top w:val="none" w:sz="0" w:space="0" w:color="auto"/>
            <w:left w:val="none" w:sz="0" w:space="0" w:color="auto"/>
            <w:bottom w:val="none" w:sz="0" w:space="0" w:color="auto"/>
            <w:right w:val="none" w:sz="0" w:space="0" w:color="auto"/>
          </w:divBdr>
        </w:div>
        <w:div w:id="1019938428">
          <w:marLeft w:val="0"/>
          <w:marRight w:val="0"/>
          <w:marTop w:val="0"/>
          <w:marBottom w:val="0"/>
          <w:divBdr>
            <w:top w:val="none" w:sz="0" w:space="0" w:color="auto"/>
            <w:left w:val="none" w:sz="0" w:space="0" w:color="auto"/>
            <w:bottom w:val="none" w:sz="0" w:space="0" w:color="auto"/>
            <w:right w:val="none" w:sz="0" w:space="0" w:color="auto"/>
          </w:divBdr>
        </w:div>
        <w:div w:id="1053695365">
          <w:marLeft w:val="0"/>
          <w:marRight w:val="0"/>
          <w:marTop w:val="0"/>
          <w:marBottom w:val="0"/>
          <w:divBdr>
            <w:top w:val="none" w:sz="0" w:space="0" w:color="auto"/>
            <w:left w:val="none" w:sz="0" w:space="0" w:color="auto"/>
            <w:bottom w:val="none" w:sz="0" w:space="0" w:color="auto"/>
            <w:right w:val="none" w:sz="0" w:space="0" w:color="auto"/>
          </w:divBdr>
        </w:div>
        <w:div w:id="1260721527">
          <w:marLeft w:val="0"/>
          <w:marRight w:val="0"/>
          <w:marTop w:val="0"/>
          <w:marBottom w:val="0"/>
          <w:divBdr>
            <w:top w:val="none" w:sz="0" w:space="0" w:color="auto"/>
            <w:left w:val="none" w:sz="0" w:space="0" w:color="auto"/>
            <w:bottom w:val="none" w:sz="0" w:space="0" w:color="auto"/>
            <w:right w:val="none" w:sz="0" w:space="0" w:color="auto"/>
          </w:divBdr>
        </w:div>
        <w:div w:id="1264070487">
          <w:marLeft w:val="0"/>
          <w:marRight w:val="0"/>
          <w:marTop w:val="0"/>
          <w:marBottom w:val="0"/>
          <w:divBdr>
            <w:top w:val="none" w:sz="0" w:space="0" w:color="auto"/>
            <w:left w:val="none" w:sz="0" w:space="0" w:color="auto"/>
            <w:bottom w:val="none" w:sz="0" w:space="0" w:color="auto"/>
            <w:right w:val="none" w:sz="0" w:space="0" w:color="auto"/>
          </w:divBdr>
        </w:div>
        <w:div w:id="1339696443">
          <w:marLeft w:val="0"/>
          <w:marRight w:val="0"/>
          <w:marTop w:val="0"/>
          <w:marBottom w:val="0"/>
          <w:divBdr>
            <w:top w:val="none" w:sz="0" w:space="0" w:color="auto"/>
            <w:left w:val="none" w:sz="0" w:space="0" w:color="auto"/>
            <w:bottom w:val="none" w:sz="0" w:space="0" w:color="auto"/>
            <w:right w:val="none" w:sz="0" w:space="0" w:color="auto"/>
          </w:divBdr>
        </w:div>
        <w:div w:id="1460025150">
          <w:marLeft w:val="0"/>
          <w:marRight w:val="0"/>
          <w:marTop w:val="0"/>
          <w:marBottom w:val="0"/>
          <w:divBdr>
            <w:top w:val="none" w:sz="0" w:space="0" w:color="auto"/>
            <w:left w:val="none" w:sz="0" w:space="0" w:color="auto"/>
            <w:bottom w:val="none" w:sz="0" w:space="0" w:color="auto"/>
            <w:right w:val="none" w:sz="0" w:space="0" w:color="auto"/>
          </w:divBdr>
        </w:div>
        <w:div w:id="1484394483">
          <w:marLeft w:val="0"/>
          <w:marRight w:val="0"/>
          <w:marTop w:val="0"/>
          <w:marBottom w:val="0"/>
          <w:divBdr>
            <w:top w:val="none" w:sz="0" w:space="0" w:color="auto"/>
            <w:left w:val="none" w:sz="0" w:space="0" w:color="auto"/>
            <w:bottom w:val="none" w:sz="0" w:space="0" w:color="auto"/>
            <w:right w:val="none" w:sz="0" w:space="0" w:color="auto"/>
          </w:divBdr>
        </w:div>
        <w:div w:id="1518688976">
          <w:marLeft w:val="0"/>
          <w:marRight w:val="0"/>
          <w:marTop w:val="0"/>
          <w:marBottom w:val="0"/>
          <w:divBdr>
            <w:top w:val="none" w:sz="0" w:space="0" w:color="auto"/>
            <w:left w:val="none" w:sz="0" w:space="0" w:color="auto"/>
            <w:bottom w:val="none" w:sz="0" w:space="0" w:color="auto"/>
            <w:right w:val="none" w:sz="0" w:space="0" w:color="auto"/>
          </w:divBdr>
        </w:div>
        <w:div w:id="1620797770">
          <w:marLeft w:val="0"/>
          <w:marRight w:val="0"/>
          <w:marTop w:val="0"/>
          <w:marBottom w:val="0"/>
          <w:divBdr>
            <w:top w:val="none" w:sz="0" w:space="0" w:color="auto"/>
            <w:left w:val="none" w:sz="0" w:space="0" w:color="auto"/>
            <w:bottom w:val="none" w:sz="0" w:space="0" w:color="auto"/>
            <w:right w:val="none" w:sz="0" w:space="0" w:color="auto"/>
          </w:divBdr>
        </w:div>
        <w:div w:id="1989477281">
          <w:marLeft w:val="0"/>
          <w:marRight w:val="0"/>
          <w:marTop w:val="0"/>
          <w:marBottom w:val="0"/>
          <w:divBdr>
            <w:top w:val="none" w:sz="0" w:space="0" w:color="auto"/>
            <w:left w:val="none" w:sz="0" w:space="0" w:color="auto"/>
            <w:bottom w:val="none" w:sz="0" w:space="0" w:color="auto"/>
            <w:right w:val="none" w:sz="0" w:space="0" w:color="auto"/>
          </w:divBdr>
        </w:div>
        <w:div w:id="2093893027">
          <w:marLeft w:val="0"/>
          <w:marRight w:val="0"/>
          <w:marTop w:val="0"/>
          <w:marBottom w:val="0"/>
          <w:divBdr>
            <w:top w:val="none" w:sz="0" w:space="0" w:color="auto"/>
            <w:left w:val="none" w:sz="0" w:space="0" w:color="auto"/>
            <w:bottom w:val="none" w:sz="0" w:space="0" w:color="auto"/>
            <w:right w:val="none" w:sz="0" w:space="0" w:color="auto"/>
          </w:divBdr>
        </w:div>
      </w:divsChild>
    </w:div>
    <w:div w:id="1729766446">
      <w:bodyDiv w:val="1"/>
      <w:marLeft w:val="0"/>
      <w:marRight w:val="0"/>
      <w:marTop w:val="0"/>
      <w:marBottom w:val="0"/>
      <w:divBdr>
        <w:top w:val="none" w:sz="0" w:space="0" w:color="auto"/>
        <w:left w:val="none" w:sz="0" w:space="0" w:color="auto"/>
        <w:bottom w:val="none" w:sz="0" w:space="0" w:color="auto"/>
        <w:right w:val="none" w:sz="0" w:space="0" w:color="auto"/>
      </w:divBdr>
      <w:divsChild>
        <w:div w:id="1171218742">
          <w:marLeft w:val="0"/>
          <w:marRight w:val="0"/>
          <w:marTop w:val="0"/>
          <w:marBottom w:val="0"/>
          <w:divBdr>
            <w:top w:val="none" w:sz="0" w:space="0" w:color="auto"/>
            <w:left w:val="none" w:sz="0" w:space="0" w:color="auto"/>
            <w:bottom w:val="none" w:sz="0" w:space="0" w:color="auto"/>
            <w:right w:val="none" w:sz="0" w:space="0" w:color="auto"/>
          </w:divBdr>
          <w:divsChild>
            <w:div w:id="1330982450">
              <w:marLeft w:val="0"/>
              <w:marRight w:val="0"/>
              <w:marTop w:val="0"/>
              <w:marBottom w:val="0"/>
              <w:divBdr>
                <w:top w:val="none" w:sz="0" w:space="0" w:color="auto"/>
                <w:left w:val="none" w:sz="0" w:space="0" w:color="auto"/>
                <w:bottom w:val="none" w:sz="0" w:space="0" w:color="auto"/>
                <w:right w:val="none" w:sz="0" w:space="0" w:color="auto"/>
              </w:divBdr>
              <w:divsChild>
                <w:div w:id="1344940530">
                  <w:marLeft w:val="0"/>
                  <w:marRight w:val="0"/>
                  <w:marTop w:val="0"/>
                  <w:marBottom w:val="0"/>
                  <w:divBdr>
                    <w:top w:val="none" w:sz="0" w:space="0" w:color="auto"/>
                    <w:left w:val="none" w:sz="0" w:space="0" w:color="auto"/>
                    <w:bottom w:val="none" w:sz="0" w:space="0" w:color="auto"/>
                    <w:right w:val="none" w:sz="0" w:space="0" w:color="auto"/>
                  </w:divBdr>
                  <w:divsChild>
                    <w:div w:id="4505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4365">
      <w:bodyDiv w:val="1"/>
      <w:marLeft w:val="0"/>
      <w:marRight w:val="0"/>
      <w:marTop w:val="0"/>
      <w:marBottom w:val="0"/>
      <w:divBdr>
        <w:top w:val="none" w:sz="0" w:space="0" w:color="auto"/>
        <w:left w:val="none" w:sz="0" w:space="0" w:color="auto"/>
        <w:bottom w:val="none" w:sz="0" w:space="0" w:color="auto"/>
        <w:right w:val="none" w:sz="0" w:space="0" w:color="auto"/>
      </w:divBdr>
    </w:div>
    <w:div w:id="1750886702">
      <w:bodyDiv w:val="1"/>
      <w:marLeft w:val="0"/>
      <w:marRight w:val="0"/>
      <w:marTop w:val="0"/>
      <w:marBottom w:val="0"/>
      <w:divBdr>
        <w:top w:val="none" w:sz="0" w:space="0" w:color="auto"/>
        <w:left w:val="none" w:sz="0" w:space="0" w:color="auto"/>
        <w:bottom w:val="none" w:sz="0" w:space="0" w:color="auto"/>
        <w:right w:val="none" w:sz="0" w:space="0" w:color="auto"/>
      </w:divBdr>
    </w:div>
    <w:div w:id="1751997747">
      <w:bodyDiv w:val="1"/>
      <w:marLeft w:val="0"/>
      <w:marRight w:val="0"/>
      <w:marTop w:val="0"/>
      <w:marBottom w:val="0"/>
      <w:divBdr>
        <w:top w:val="none" w:sz="0" w:space="0" w:color="auto"/>
        <w:left w:val="none" w:sz="0" w:space="0" w:color="auto"/>
        <w:bottom w:val="none" w:sz="0" w:space="0" w:color="auto"/>
        <w:right w:val="none" w:sz="0" w:space="0" w:color="auto"/>
      </w:divBdr>
      <w:divsChild>
        <w:div w:id="1378041459">
          <w:marLeft w:val="0"/>
          <w:marRight w:val="0"/>
          <w:marTop w:val="0"/>
          <w:marBottom w:val="0"/>
          <w:divBdr>
            <w:top w:val="single" w:sz="2" w:space="0" w:color="E5E7EB"/>
            <w:left w:val="single" w:sz="2" w:space="0" w:color="E5E7EB"/>
            <w:bottom w:val="single" w:sz="2" w:space="0" w:color="E5E7EB"/>
            <w:right w:val="single" w:sz="2" w:space="0" w:color="E5E7EB"/>
          </w:divBdr>
          <w:divsChild>
            <w:div w:id="1637446559">
              <w:marLeft w:val="0"/>
              <w:marRight w:val="0"/>
              <w:marTop w:val="0"/>
              <w:marBottom w:val="0"/>
              <w:divBdr>
                <w:top w:val="single" w:sz="2" w:space="0" w:color="auto"/>
                <w:left w:val="single" w:sz="2" w:space="0" w:color="auto"/>
                <w:bottom w:val="single" w:sz="2" w:space="0" w:color="auto"/>
                <w:right w:val="single" w:sz="2" w:space="0" w:color="auto"/>
              </w:divBdr>
              <w:divsChild>
                <w:div w:id="84114103">
                  <w:marLeft w:val="0"/>
                  <w:marRight w:val="0"/>
                  <w:marTop w:val="0"/>
                  <w:marBottom w:val="0"/>
                  <w:divBdr>
                    <w:top w:val="single" w:sz="2" w:space="0" w:color="auto"/>
                    <w:left w:val="single" w:sz="2" w:space="0" w:color="auto"/>
                    <w:bottom w:val="single" w:sz="2" w:space="0" w:color="auto"/>
                    <w:right w:val="single" w:sz="2" w:space="0" w:color="auto"/>
                  </w:divBdr>
                  <w:divsChild>
                    <w:div w:id="734401437">
                      <w:marLeft w:val="0"/>
                      <w:marRight w:val="0"/>
                      <w:marTop w:val="0"/>
                      <w:marBottom w:val="0"/>
                      <w:divBdr>
                        <w:top w:val="single" w:sz="2" w:space="0" w:color="E5E7EB"/>
                        <w:left w:val="single" w:sz="2" w:space="0" w:color="E5E7EB"/>
                        <w:bottom w:val="single" w:sz="2" w:space="0" w:color="E5E7EB"/>
                        <w:right w:val="single" w:sz="2" w:space="0" w:color="E5E7EB"/>
                      </w:divBdr>
                      <w:divsChild>
                        <w:div w:id="1325285">
                          <w:marLeft w:val="0"/>
                          <w:marRight w:val="0"/>
                          <w:marTop w:val="0"/>
                          <w:marBottom w:val="0"/>
                          <w:divBdr>
                            <w:top w:val="single" w:sz="2" w:space="0" w:color="E5E7EB"/>
                            <w:left w:val="single" w:sz="2" w:space="0" w:color="E5E7EB"/>
                            <w:bottom w:val="single" w:sz="2" w:space="0" w:color="E5E7EB"/>
                            <w:right w:val="single" w:sz="2" w:space="0" w:color="E5E7EB"/>
                          </w:divBdr>
                          <w:divsChild>
                            <w:div w:id="551232528">
                              <w:marLeft w:val="0"/>
                              <w:marRight w:val="0"/>
                              <w:marTop w:val="0"/>
                              <w:marBottom w:val="0"/>
                              <w:divBdr>
                                <w:top w:val="single" w:sz="2" w:space="0" w:color="E5E7EB"/>
                                <w:left w:val="single" w:sz="2" w:space="0" w:color="E5E7EB"/>
                                <w:bottom w:val="single" w:sz="2" w:space="0" w:color="E5E7EB"/>
                                <w:right w:val="single" w:sz="2" w:space="0" w:color="E5E7EB"/>
                              </w:divBdr>
                              <w:divsChild>
                                <w:div w:id="12148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546692">
                          <w:marLeft w:val="0"/>
                          <w:marRight w:val="0"/>
                          <w:marTop w:val="0"/>
                          <w:marBottom w:val="0"/>
                          <w:divBdr>
                            <w:top w:val="single" w:sz="2" w:space="0" w:color="E5E7EB"/>
                            <w:left w:val="single" w:sz="2" w:space="0" w:color="E5E7EB"/>
                            <w:bottom w:val="single" w:sz="2" w:space="0" w:color="E5E7EB"/>
                            <w:right w:val="single" w:sz="2" w:space="0" w:color="E5E7EB"/>
                          </w:divBdr>
                          <w:divsChild>
                            <w:div w:id="479201274">
                              <w:marLeft w:val="0"/>
                              <w:marRight w:val="0"/>
                              <w:marTop w:val="0"/>
                              <w:marBottom w:val="0"/>
                              <w:divBdr>
                                <w:top w:val="single" w:sz="2" w:space="0" w:color="E5E7EB"/>
                                <w:left w:val="single" w:sz="2" w:space="0" w:color="E5E7EB"/>
                                <w:bottom w:val="single" w:sz="2" w:space="0" w:color="E5E7EB"/>
                                <w:right w:val="single" w:sz="2" w:space="0" w:color="E5E7EB"/>
                              </w:divBdr>
                              <w:divsChild>
                                <w:div w:id="828406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7929940">
                          <w:marLeft w:val="0"/>
                          <w:marRight w:val="0"/>
                          <w:marTop w:val="0"/>
                          <w:marBottom w:val="0"/>
                          <w:divBdr>
                            <w:top w:val="single" w:sz="2" w:space="0" w:color="E5E7EB"/>
                            <w:left w:val="single" w:sz="2" w:space="0" w:color="E5E7EB"/>
                            <w:bottom w:val="single" w:sz="2" w:space="0" w:color="E5E7EB"/>
                            <w:right w:val="single" w:sz="2" w:space="0" w:color="E5E7EB"/>
                          </w:divBdr>
                          <w:divsChild>
                            <w:div w:id="1612587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05622396">
                  <w:marLeft w:val="0"/>
                  <w:marRight w:val="0"/>
                  <w:marTop w:val="0"/>
                  <w:marBottom w:val="0"/>
                  <w:divBdr>
                    <w:top w:val="single" w:sz="2" w:space="0" w:color="auto"/>
                    <w:left w:val="single" w:sz="2" w:space="0" w:color="auto"/>
                    <w:bottom w:val="single" w:sz="2" w:space="0" w:color="auto"/>
                    <w:right w:val="single" w:sz="2" w:space="0" w:color="auto"/>
                  </w:divBdr>
                  <w:divsChild>
                    <w:div w:id="1704667523">
                      <w:marLeft w:val="0"/>
                      <w:marRight w:val="0"/>
                      <w:marTop w:val="0"/>
                      <w:marBottom w:val="0"/>
                      <w:divBdr>
                        <w:top w:val="single" w:sz="2" w:space="0" w:color="E5E7EB"/>
                        <w:left w:val="single" w:sz="2" w:space="0" w:color="E5E7EB"/>
                        <w:bottom w:val="single" w:sz="2" w:space="0" w:color="E5E7EB"/>
                        <w:right w:val="single" w:sz="2" w:space="0" w:color="E5E7EB"/>
                      </w:divBdr>
                      <w:divsChild>
                        <w:div w:id="2086949439">
                          <w:marLeft w:val="0"/>
                          <w:marRight w:val="0"/>
                          <w:marTop w:val="0"/>
                          <w:marBottom w:val="0"/>
                          <w:divBdr>
                            <w:top w:val="single" w:sz="2" w:space="0" w:color="E5E7EB"/>
                            <w:left w:val="single" w:sz="2" w:space="0" w:color="E5E7EB"/>
                            <w:bottom w:val="single" w:sz="2" w:space="0" w:color="E5E7EB"/>
                            <w:right w:val="single" w:sz="2" w:space="0" w:color="E5E7EB"/>
                          </w:divBdr>
                          <w:divsChild>
                            <w:div w:id="474416438">
                              <w:marLeft w:val="0"/>
                              <w:marRight w:val="0"/>
                              <w:marTop w:val="0"/>
                              <w:marBottom w:val="0"/>
                              <w:divBdr>
                                <w:top w:val="single" w:sz="2" w:space="0" w:color="E5E7EB"/>
                                <w:left w:val="single" w:sz="2" w:space="0" w:color="E5E7EB"/>
                                <w:bottom w:val="single" w:sz="2" w:space="0" w:color="E5E7EB"/>
                                <w:right w:val="single" w:sz="2" w:space="0" w:color="E5E7EB"/>
                              </w:divBdr>
                              <w:divsChild>
                                <w:div w:id="1380593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63912303">
      <w:bodyDiv w:val="1"/>
      <w:marLeft w:val="0"/>
      <w:marRight w:val="0"/>
      <w:marTop w:val="0"/>
      <w:marBottom w:val="0"/>
      <w:divBdr>
        <w:top w:val="none" w:sz="0" w:space="0" w:color="auto"/>
        <w:left w:val="none" w:sz="0" w:space="0" w:color="auto"/>
        <w:bottom w:val="none" w:sz="0" w:space="0" w:color="auto"/>
        <w:right w:val="none" w:sz="0" w:space="0" w:color="auto"/>
      </w:divBdr>
      <w:divsChild>
        <w:div w:id="381831776">
          <w:marLeft w:val="0"/>
          <w:marRight w:val="0"/>
          <w:marTop w:val="0"/>
          <w:marBottom w:val="0"/>
          <w:divBdr>
            <w:top w:val="none" w:sz="0" w:space="0" w:color="auto"/>
            <w:left w:val="none" w:sz="0" w:space="0" w:color="auto"/>
            <w:bottom w:val="none" w:sz="0" w:space="0" w:color="auto"/>
            <w:right w:val="none" w:sz="0" w:space="0" w:color="auto"/>
          </w:divBdr>
        </w:div>
        <w:div w:id="1870409321">
          <w:marLeft w:val="0"/>
          <w:marRight w:val="0"/>
          <w:marTop w:val="0"/>
          <w:marBottom w:val="0"/>
          <w:divBdr>
            <w:top w:val="none" w:sz="0" w:space="0" w:color="auto"/>
            <w:left w:val="none" w:sz="0" w:space="0" w:color="auto"/>
            <w:bottom w:val="none" w:sz="0" w:space="0" w:color="auto"/>
            <w:right w:val="none" w:sz="0" w:space="0" w:color="auto"/>
          </w:divBdr>
        </w:div>
        <w:div w:id="2042364458">
          <w:marLeft w:val="0"/>
          <w:marRight w:val="0"/>
          <w:marTop w:val="0"/>
          <w:marBottom w:val="0"/>
          <w:divBdr>
            <w:top w:val="none" w:sz="0" w:space="0" w:color="auto"/>
            <w:left w:val="none" w:sz="0" w:space="0" w:color="auto"/>
            <w:bottom w:val="none" w:sz="0" w:space="0" w:color="auto"/>
            <w:right w:val="none" w:sz="0" w:space="0" w:color="auto"/>
          </w:divBdr>
        </w:div>
      </w:divsChild>
    </w:div>
    <w:div w:id="1777821527">
      <w:bodyDiv w:val="1"/>
      <w:marLeft w:val="0"/>
      <w:marRight w:val="0"/>
      <w:marTop w:val="0"/>
      <w:marBottom w:val="0"/>
      <w:divBdr>
        <w:top w:val="none" w:sz="0" w:space="0" w:color="auto"/>
        <w:left w:val="none" w:sz="0" w:space="0" w:color="auto"/>
        <w:bottom w:val="none" w:sz="0" w:space="0" w:color="auto"/>
        <w:right w:val="none" w:sz="0" w:space="0" w:color="auto"/>
      </w:divBdr>
    </w:div>
    <w:div w:id="1780375619">
      <w:bodyDiv w:val="1"/>
      <w:marLeft w:val="0"/>
      <w:marRight w:val="0"/>
      <w:marTop w:val="0"/>
      <w:marBottom w:val="0"/>
      <w:divBdr>
        <w:top w:val="none" w:sz="0" w:space="0" w:color="auto"/>
        <w:left w:val="none" w:sz="0" w:space="0" w:color="auto"/>
        <w:bottom w:val="none" w:sz="0" w:space="0" w:color="auto"/>
        <w:right w:val="none" w:sz="0" w:space="0" w:color="auto"/>
      </w:divBdr>
    </w:div>
    <w:div w:id="1800025502">
      <w:bodyDiv w:val="1"/>
      <w:marLeft w:val="0"/>
      <w:marRight w:val="0"/>
      <w:marTop w:val="0"/>
      <w:marBottom w:val="0"/>
      <w:divBdr>
        <w:top w:val="none" w:sz="0" w:space="0" w:color="auto"/>
        <w:left w:val="none" w:sz="0" w:space="0" w:color="auto"/>
        <w:bottom w:val="none" w:sz="0" w:space="0" w:color="auto"/>
        <w:right w:val="none" w:sz="0" w:space="0" w:color="auto"/>
      </w:divBdr>
    </w:div>
    <w:div w:id="1816290468">
      <w:bodyDiv w:val="1"/>
      <w:marLeft w:val="0"/>
      <w:marRight w:val="0"/>
      <w:marTop w:val="0"/>
      <w:marBottom w:val="0"/>
      <w:divBdr>
        <w:top w:val="none" w:sz="0" w:space="0" w:color="auto"/>
        <w:left w:val="none" w:sz="0" w:space="0" w:color="auto"/>
        <w:bottom w:val="none" w:sz="0" w:space="0" w:color="auto"/>
        <w:right w:val="none" w:sz="0" w:space="0" w:color="auto"/>
      </w:divBdr>
      <w:divsChild>
        <w:div w:id="70393508">
          <w:marLeft w:val="0"/>
          <w:marRight w:val="0"/>
          <w:marTop w:val="0"/>
          <w:marBottom w:val="0"/>
          <w:divBdr>
            <w:top w:val="none" w:sz="0" w:space="0" w:color="auto"/>
            <w:left w:val="none" w:sz="0" w:space="0" w:color="auto"/>
            <w:bottom w:val="none" w:sz="0" w:space="0" w:color="auto"/>
            <w:right w:val="none" w:sz="0" w:space="0" w:color="auto"/>
          </w:divBdr>
        </w:div>
        <w:div w:id="1576351807">
          <w:marLeft w:val="0"/>
          <w:marRight w:val="0"/>
          <w:marTop w:val="0"/>
          <w:marBottom w:val="0"/>
          <w:divBdr>
            <w:top w:val="none" w:sz="0" w:space="0" w:color="auto"/>
            <w:left w:val="none" w:sz="0" w:space="0" w:color="auto"/>
            <w:bottom w:val="none" w:sz="0" w:space="0" w:color="auto"/>
            <w:right w:val="none" w:sz="0" w:space="0" w:color="auto"/>
          </w:divBdr>
        </w:div>
        <w:div w:id="1709455720">
          <w:marLeft w:val="0"/>
          <w:marRight w:val="0"/>
          <w:marTop w:val="0"/>
          <w:marBottom w:val="0"/>
          <w:divBdr>
            <w:top w:val="none" w:sz="0" w:space="0" w:color="auto"/>
            <w:left w:val="none" w:sz="0" w:space="0" w:color="auto"/>
            <w:bottom w:val="none" w:sz="0" w:space="0" w:color="auto"/>
            <w:right w:val="none" w:sz="0" w:space="0" w:color="auto"/>
          </w:divBdr>
        </w:div>
      </w:divsChild>
    </w:div>
    <w:div w:id="1858931073">
      <w:bodyDiv w:val="1"/>
      <w:marLeft w:val="0"/>
      <w:marRight w:val="0"/>
      <w:marTop w:val="0"/>
      <w:marBottom w:val="0"/>
      <w:divBdr>
        <w:top w:val="none" w:sz="0" w:space="0" w:color="auto"/>
        <w:left w:val="none" w:sz="0" w:space="0" w:color="auto"/>
        <w:bottom w:val="none" w:sz="0" w:space="0" w:color="auto"/>
        <w:right w:val="none" w:sz="0" w:space="0" w:color="auto"/>
      </w:divBdr>
    </w:div>
    <w:div w:id="1861968721">
      <w:bodyDiv w:val="1"/>
      <w:marLeft w:val="0"/>
      <w:marRight w:val="0"/>
      <w:marTop w:val="0"/>
      <w:marBottom w:val="0"/>
      <w:divBdr>
        <w:top w:val="none" w:sz="0" w:space="0" w:color="auto"/>
        <w:left w:val="none" w:sz="0" w:space="0" w:color="auto"/>
        <w:bottom w:val="none" w:sz="0" w:space="0" w:color="auto"/>
        <w:right w:val="none" w:sz="0" w:space="0" w:color="auto"/>
      </w:divBdr>
    </w:div>
    <w:div w:id="1894340578">
      <w:bodyDiv w:val="1"/>
      <w:marLeft w:val="0"/>
      <w:marRight w:val="0"/>
      <w:marTop w:val="0"/>
      <w:marBottom w:val="0"/>
      <w:divBdr>
        <w:top w:val="none" w:sz="0" w:space="0" w:color="auto"/>
        <w:left w:val="none" w:sz="0" w:space="0" w:color="auto"/>
        <w:bottom w:val="none" w:sz="0" w:space="0" w:color="auto"/>
        <w:right w:val="none" w:sz="0" w:space="0" w:color="auto"/>
      </w:divBdr>
      <w:divsChild>
        <w:div w:id="1195657514">
          <w:marLeft w:val="0"/>
          <w:marRight w:val="0"/>
          <w:marTop w:val="0"/>
          <w:marBottom w:val="0"/>
          <w:divBdr>
            <w:top w:val="none" w:sz="0" w:space="0" w:color="auto"/>
            <w:left w:val="none" w:sz="0" w:space="0" w:color="auto"/>
            <w:bottom w:val="none" w:sz="0" w:space="0" w:color="auto"/>
            <w:right w:val="none" w:sz="0" w:space="0" w:color="auto"/>
          </w:divBdr>
          <w:divsChild>
            <w:div w:id="913203312">
              <w:marLeft w:val="0"/>
              <w:marRight w:val="0"/>
              <w:marTop w:val="0"/>
              <w:marBottom w:val="0"/>
              <w:divBdr>
                <w:top w:val="none" w:sz="0" w:space="0" w:color="auto"/>
                <w:left w:val="none" w:sz="0" w:space="0" w:color="auto"/>
                <w:bottom w:val="none" w:sz="0" w:space="0" w:color="auto"/>
                <w:right w:val="none" w:sz="0" w:space="0" w:color="auto"/>
              </w:divBdr>
              <w:divsChild>
                <w:div w:id="205916018">
                  <w:marLeft w:val="0"/>
                  <w:marRight w:val="0"/>
                  <w:marTop w:val="0"/>
                  <w:marBottom w:val="0"/>
                  <w:divBdr>
                    <w:top w:val="none" w:sz="0" w:space="0" w:color="auto"/>
                    <w:left w:val="none" w:sz="0" w:space="0" w:color="auto"/>
                    <w:bottom w:val="none" w:sz="0" w:space="0" w:color="auto"/>
                    <w:right w:val="none" w:sz="0" w:space="0" w:color="auto"/>
                  </w:divBdr>
                  <w:divsChild>
                    <w:div w:id="1777284710">
                      <w:marLeft w:val="0"/>
                      <w:marRight w:val="0"/>
                      <w:marTop w:val="0"/>
                      <w:marBottom w:val="0"/>
                      <w:divBdr>
                        <w:top w:val="none" w:sz="0" w:space="0" w:color="auto"/>
                        <w:left w:val="none" w:sz="0" w:space="0" w:color="auto"/>
                        <w:bottom w:val="none" w:sz="0" w:space="0" w:color="auto"/>
                        <w:right w:val="none" w:sz="0" w:space="0" w:color="auto"/>
                      </w:divBdr>
                      <w:divsChild>
                        <w:div w:id="1102073010">
                          <w:marLeft w:val="0"/>
                          <w:marRight w:val="0"/>
                          <w:marTop w:val="0"/>
                          <w:marBottom w:val="0"/>
                          <w:divBdr>
                            <w:top w:val="none" w:sz="0" w:space="0" w:color="auto"/>
                            <w:left w:val="none" w:sz="0" w:space="0" w:color="auto"/>
                            <w:bottom w:val="none" w:sz="0" w:space="0" w:color="auto"/>
                            <w:right w:val="none" w:sz="0" w:space="0" w:color="auto"/>
                          </w:divBdr>
                          <w:divsChild>
                            <w:div w:id="808133663">
                              <w:marLeft w:val="0"/>
                              <w:marRight w:val="0"/>
                              <w:marTop w:val="0"/>
                              <w:marBottom w:val="0"/>
                              <w:divBdr>
                                <w:top w:val="none" w:sz="0" w:space="0" w:color="auto"/>
                                <w:left w:val="none" w:sz="0" w:space="0" w:color="auto"/>
                                <w:bottom w:val="none" w:sz="0" w:space="0" w:color="auto"/>
                                <w:right w:val="none" w:sz="0" w:space="0" w:color="auto"/>
                              </w:divBdr>
                              <w:divsChild>
                                <w:div w:id="698774801">
                                  <w:marLeft w:val="0"/>
                                  <w:marRight w:val="0"/>
                                  <w:marTop w:val="0"/>
                                  <w:marBottom w:val="0"/>
                                  <w:divBdr>
                                    <w:top w:val="none" w:sz="0" w:space="0" w:color="auto"/>
                                    <w:left w:val="none" w:sz="0" w:space="0" w:color="auto"/>
                                    <w:bottom w:val="none" w:sz="0" w:space="0" w:color="auto"/>
                                    <w:right w:val="none" w:sz="0" w:space="0" w:color="auto"/>
                                  </w:divBdr>
                                  <w:divsChild>
                                    <w:div w:id="990214424">
                                      <w:marLeft w:val="0"/>
                                      <w:marRight w:val="0"/>
                                      <w:marTop w:val="0"/>
                                      <w:marBottom w:val="0"/>
                                      <w:divBdr>
                                        <w:top w:val="none" w:sz="0" w:space="0" w:color="auto"/>
                                        <w:left w:val="none" w:sz="0" w:space="0" w:color="auto"/>
                                        <w:bottom w:val="none" w:sz="0" w:space="0" w:color="auto"/>
                                        <w:right w:val="none" w:sz="0" w:space="0" w:color="auto"/>
                                      </w:divBdr>
                                      <w:divsChild>
                                        <w:div w:id="1289361801">
                                          <w:marLeft w:val="0"/>
                                          <w:marRight w:val="0"/>
                                          <w:marTop w:val="0"/>
                                          <w:marBottom w:val="0"/>
                                          <w:divBdr>
                                            <w:top w:val="none" w:sz="0" w:space="0" w:color="auto"/>
                                            <w:left w:val="none" w:sz="0" w:space="0" w:color="auto"/>
                                            <w:bottom w:val="none" w:sz="0" w:space="0" w:color="auto"/>
                                            <w:right w:val="none" w:sz="0" w:space="0" w:color="auto"/>
                                          </w:divBdr>
                                          <w:divsChild>
                                            <w:div w:id="476142687">
                                              <w:marLeft w:val="0"/>
                                              <w:marRight w:val="0"/>
                                              <w:marTop w:val="0"/>
                                              <w:marBottom w:val="0"/>
                                              <w:divBdr>
                                                <w:top w:val="none" w:sz="0" w:space="0" w:color="auto"/>
                                                <w:left w:val="none" w:sz="0" w:space="0" w:color="auto"/>
                                                <w:bottom w:val="none" w:sz="0" w:space="0" w:color="auto"/>
                                                <w:right w:val="none" w:sz="0" w:space="0" w:color="auto"/>
                                              </w:divBdr>
                                              <w:divsChild>
                                                <w:div w:id="103962067">
                                                  <w:marLeft w:val="0"/>
                                                  <w:marRight w:val="0"/>
                                                  <w:marTop w:val="0"/>
                                                  <w:marBottom w:val="0"/>
                                                  <w:divBdr>
                                                    <w:top w:val="none" w:sz="0" w:space="0" w:color="auto"/>
                                                    <w:left w:val="none" w:sz="0" w:space="0" w:color="auto"/>
                                                    <w:bottom w:val="none" w:sz="0" w:space="0" w:color="auto"/>
                                                    <w:right w:val="none" w:sz="0" w:space="0" w:color="auto"/>
                                                  </w:divBdr>
                                                  <w:divsChild>
                                                    <w:div w:id="723409226">
                                                      <w:marLeft w:val="0"/>
                                                      <w:marRight w:val="0"/>
                                                      <w:marTop w:val="0"/>
                                                      <w:marBottom w:val="0"/>
                                                      <w:divBdr>
                                                        <w:top w:val="none" w:sz="0" w:space="0" w:color="auto"/>
                                                        <w:left w:val="none" w:sz="0" w:space="0" w:color="auto"/>
                                                        <w:bottom w:val="none" w:sz="0" w:space="0" w:color="auto"/>
                                                        <w:right w:val="none" w:sz="0" w:space="0" w:color="auto"/>
                                                      </w:divBdr>
                                                      <w:divsChild>
                                                        <w:div w:id="12781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9028667">
      <w:bodyDiv w:val="1"/>
      <w:marLeft w:val="0"/>
      <w:marRight w:val="0"/>
      <w:marTop w:val="0"/>
      <w:marBottom w:val="0"/>
      <w:divBdr>
        <w:top w:val="none" w:sz="0" w:space="0" w:color="auto"/>
        <w:left w:val="none" w:sz="0" w:space="0" w:color="auto"/>
        <w:bottom w:val="none" w:sz="0" w:space="0" w:color="auto"/>
        <w:right w:val="none" w:sz="0" w:space="0" w:color="auto"/>
      </w:divBdr>
    </w:div>
    <w:div w:id="1934439608">
      <w:bodyDiv w:val="1"/>
      <w:marLeft w:val="0"/>
      <w:marRight w:val="0"/>
      <w:marTop w:val="0"/>
      <w:marBottom w:val="0"/>
      <w:divBdr>
        <w:top w:val="none" w:sz="0" w:space="0" w:color="auto"/>
        <w:left w:val="none" w:sz="0" w:space="0" w:color="auto"/>
        <w:bottom w:val="none" w:sz="0" w:space="0" w:color="auto"/>
        <w:right w:val="none" w:sz="0" w:space="0" w:color="auto"/>
      </w:divBdr>
    </w:div>
    <w:div w:id="1953779567">
      <w:bodyDiv w:val="1"/>
      <w:marLeft w:val="0"/>
      <w:marRight w:val="0"/>
      <w:marTop w:val="0"/>
      <w:marBottom w:val="0"/>
      <w:divBdr>
        <w:top w:val="none" w:sz="0" w:space="0" w:color="auto"/>
        <w:left w:val="none" w:sz="0" w:space="0" w:color="auto"/>
        <w:bottom w:val="none" w:sz="0" w:space="0" w:color="auto"/>
        <w:right w:val="none" w:sz="0" w:space="0" w:color="auto"/>
      </w:divBdr>
    </w:div>
    <w:div w:id="1955667965">
      <w:bodyDiv w:val="1"/>
      <w:marLeft w:val="0"/>
      <w:marRight w:val="0"/>
      <w:marTop w:val="0"/>
      <w:marBottom w:val="0"/>
      <w:divBdr>
        <w:top w:val="none" w:sz="0" w:space="0" w:color="auto"/>
        <w:left w:val="none" w:sz="0" w:space="0" w:color="auto"/>
        <w:bottom w:val="none" w:sz="0" w:space="0" w:color="auto"/>
        <w:right w:val="none" w:sz="0" w:space="0" w:color="auto"/>
      </w:divBdr>
    </w:div>
    <w:div w:id="1957447914">
      <w:bodyDiv w:val="1"/>
      <w:marLeft w:val="0"/>
      <w:marRight w:val="0"/>
      <w:marTop w:val="0"/>
      <w:marBottom w:val="0"/>
      <w:divBdr>
        <w:top w:val="none" w:sz="0" w:space="0" w:color="auto"/>
        <w:left w:val="none" w:sz="0" w:space="0" w:color="auto"/>
        <w:bottom w:val="none" w:sz="0" w:space="0" w:color="auto"/>
        <w:right w:val="none" w:sz="0" w:space="0" w:color="auto"/>
      </w:divBdr>
      <w:divsChild>
        <w:div w:id="1427773595">
          <w:marLeft w:val="0"/>
          <w:marRight w:val="0"/>
          <w:marTop w:val="0"/>
          <w:marBottom w:val="0"/>
          <w:divBdr>
            <w:top w:val="none" w:sz="0" w:space="0" w:color="auto"/>
            <w:left w:val="none" w:sz="0" w:space="0" w:color="auto"/>
            <w:bottom w:val="none" w:sz="0" w:space="0" w:color="auto"/>
            <w:right w:val="none" w:sz="0" w:space="0" w:color="auto"/>
          </w:divBdr>
          <w:divsChild>
            <w:div w:id="3948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368">
      <w:bodyDiv w:val="1"/>
      <w:marLeft w:val="0"/>
      <w:marRight w:val="0"/>
      <w:marTop w:val="0"/>
      <w:marBottom w:val="0"/>
      <w:divBdr>
        <w:top w:val="none" w:sz="0" w:space="0" w:color="auto"/>
        <w:left w:val="none" w:sz="0" w:space="0" w:color="auto"/>
        <w:bottom w:val="none" w:sz="0" w:space="0" w:color="auto"/>
        <w:right w:val="none" w:sz="0" w:space="0" w:color="auto"/>
      </w:divBdr>
    </w:div>
    <w:div w:id="1972199873">
      <w:bodyDiv w:val="1"/>
      <w:marLeft w:val="0"/>
      <w:marRight w:val="0"/>
      <w:marTop w:val="0"/>
      <w:marBottom w:val="0"/>
      <w:divBdr>
        <w:top w:val="none" w:sz="0" w:space="0" w:color="auto"/>
        <w:left w:val="none" w:sz="0" w:space="0" w:color="auto"/>
        <w:bottom w:val="none" w:sz="0" w:space="0" w:color="auto"/>
        <w:right w:val="none" w:sz="0" w:space="0" w:color="auto"/>
      </w:divBdr>
    </w:div>
    <w:div w:id="1974211295">
      <w:bodyDiv w:val="1"/>
      <w:marLeft w:val="0"/>
      <w:marRight w:val="0"/>
      <w:marTop w:val="0"/>
      <w:marBottom w:val="0"/>
      <w:divBdr>
        <w:top w:val="none" w:sz="0" w:space="0" w:color="auto"/>
        <w:left w:val="none" w:sz="0" w:space="0" w:color="auto"/>
        <w:bottom w:val="none" w:sz="0" w:space="0" w:color="auto"/>
        <w:right w:val="none" w:sz="0" w:space="0" w:color="auto"/>
      </w:divBdr>
    </w:div>
    <w:div w:id="2022319534">
      <w:bodyDiv w:val="1"/>
      <w:marLeft w:val="0"/>
      <w:marRight w:val="0"/>
      <w:marTop w:val="0"/>
      <w:marBottom w:val="0"/>
      <w:divBdr>
        <w:top w:val="none" w:sz="0" w:space="0" w:color="auto"/>
        <w:left w:val="none" w:sz="0" w:space="0" w:color="auto"/>
        <w:bottom w:val="none" w:sz="0" w:space="0" w:color="auto"/>
        <w:right w:val="none" w:sz="0" w:space="0" w:color="auto"/>
      </w:divBdr>
    </w:div>
    <w:div w:id="2065060602">
      <w:bodyDiv w:val="1"/>
      <w:marLeft w:val="0"/>
      <w:marRight w:val="0"/>
      <w:marTop w:val="0"/>
      <w:marBottom w:val="0"/>
      <w:divBdr>
        <w:top w:val="none" w:sz="0" w:space="0" w:color="auto"/>
        <w:left w:val="none" w:sz="0" w:space="0" w:color="auto"/>
        <w:bottom w:val="none" w:sz="0" w:space="0" w:color="auto"/>
        <w:right w:val="none" w:sz="0" w:space="0" w:color="auto"/>
      </w:divBdr>
    </w:div>
    <w:div w:id="2090807882">
      <w:bodyDiv w:val="1"/>
      <w:marLeft w:val="0"/>
      <w:marRight w:val="0"/>
      <w:marTop w:val="0"/>
      <w:marBottom w:val="0"/>
      <w:divBdr>
        <w:top w:val="none" w:sz="0" w:space="0" w:color="auto"/>
        <w:left w:val="none" w:sz="0" w:space="0" w:color="auto"/>
        <w:bottom w:val="none" w:sz="0" w:space="0" w:color="auto"/>
        <w:right w:val="none" w:sz="0" w:space="0" w:color="auto"/>
      </w:divBdr>
      <w:divsChild>
        <w:div w:id="785320193">
          <w:marLeft w:val="0"/>
          <w:marRight w:val="0"/>
          <w:marTop w:val="0"/>
          <w:marBottom w:val="0"/>
          <w:divBdr>
            <w:top w:val="none" w:sz="0" w:space="0" w:color="auto"/>
            <w:left w:val="none" w:sz="0" w:space="0" w:color="auto"/>
            <w:bottom w:val="none" w:sz="0" w:space="0" w:color="auto"/>
            <w:right w:val="none" w:sz="0" w:space="0" w:color="auto"/>
          </w:divBdr>
          <w:divsChild>
            <w:div w:id="1171483587">
              <w:marLeft w:val="0"/>
              <w:marRight w:val="0"/>
              <w:marTop w:val="0"/>
              <w:marBottom w:val="0"/>
              <w:divBdr>
                <w:top w:val="none" w:sz="0" w:space="0" w:color="auto"/>
                <w:left w:val="none" w:sz="0" w:space="0" w:color="auto"/>
                <w:bottom w:val="none" w:sz="0" w:space="0" w:color="auto"/>
                <w:right w:val="none" w:sz="0" w:space="0" w:color="auto"/>
              </w:divBdr>
              <w:divsChild>
                <w:div w:id="35545824">
                  <w:marLeft w:val="0"/>
                  <w:marRight w:val="0"/>
                  <w:marTop w:val="0"/>
                  <w:marBottom w:val="0"/>
                  <w:divBdr>
                    <w:top w:val="none" w:sz="0" w:space="0" w:color="auto"/>
                    <w:left w:val="none" w:sz="0" w:space="0" w:color="auto"/>
                    <w:bottom w:val="none" w:sz="0" w:space="0" w:color="auto"/>
                    <w:right w:val="none" w:sz="0" w:space="0" w:color="auto"/>
                  </w:divBdr>
                  <w:divsChild>
                    <w:div w:id="848372415">
                      <w:marLeft w:val="0"/>
                      <w:marRight w:val="0"/>
                      <w:marTop w:val="0"/>
                      <w:marBottom w:val="0"/>
                      <w:divBdr>
                        <w:top w:val="none" w:sz="0" w:space="0" w:color="auto"/>
                        <w:left w:val="none" w:sz="0" w:space="0" w:color="auto"/>
                        <w:bottom w:val="none" w:sz="0" w:space="0" w:color="auto"/>
                        <w:right w:val="none" w:sz="0" w:space="0" w:color="auto"/>
                      </w:divBdr>
                      <w:divsChild>
                        <w:div w:id="444232697">
                          <w:marLeft w:val="0"/>
                          <w:marRight w:val="0"/>
                          <w:marTop w:val="0"/>
                          <w:marBottom w:val="0"/>
                          <w:divBdr>
                            <w:top w:val="none" w:sz="0" w:space="0" w:color="auto"/>
                            <w:left w:val="none" w:sz="0" w:space="0" w:color="auto"/>
                            <w:bottom w:val="none" w:sz="0" w:space="0" w:color="auto"/>
                            <w:right w:val="none" w:sz="0" w:space="0" w:color="auto"/>
                          </w:divBdr>
                          <w:divsChild>
                            <w:div w:id="776946510">
                              <w:marLeft w:val="0"/>
                              <w:marRight w:val="0"/>
                              <w:marTop w:val="0"/>
                              <w:marBottom w:val="0"/>
                              <w:divBdr>
                                <w:top w:val="none" w:sz="0" w:space="0" w:color="auto"/>
                                <w:left w:val="none" w:sz="0" w:space="0" w:color="auto"/>
                                <w:bottom w:val="none" w:sz="0" w:space="0" w:color="auto"/>
                                <w:right w:val="none" w:sz="0" w:space="0" w:color="auto"/>
                              </w:divBdr>
                              <w:divsChild>
                                <w:div w:id="56326434">
                                  <w:marLeft w:val="0"/>
                                  <w:marRight w:val="0"/>
                                  <w:marTop w:val="0"/>
                                  <w:marBottom w:val="0"/>
                                  <w:divBdr>
                                    <w:top w:val="none" w:sz="0" w:space="0" w:color="auto"/>
                                    <w:left w:val="none" w:sz="0" w:space="0" w:color="auto"/>
                                    <w:bottom w:val="none" w:sz="0" w:space="0" w:color="auto"/>
                                    <w:right w:val="none" w:sz="0" w:space="0" w:color="auto"/>
                                  </w:divBdr>
                                  <w:divsChild>
                                    <w:div w:id="786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70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patents.google.com/patent/CN110470507B/en?q=(soil+punch)&amp;oq=soil+punch"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grandviewresearch.com/industry-analysis/smart-agriculture-farming-market" TargetMode="External"/><Relationship Id="rId89" Type="http://schemas.openxmlformats.org/officeDocument/2006/relationships/hyperlink" Target="https://www.ers.usda.gov/" TargetMode="External"/><Relationship Id="rId16" Type="http://schemas.openxmlformats.org/officeDocument/2006/relationships/hyperlink" Target="https://www.amitytech.com/crop-management-tools/soil-samplers/" TargetMode="External"/><Relationship Id="rId11" Type="http://schemas.openxmlformats.org/officeDocument/2006/relationships/hyperlink" Target="https://www.ams-samplers.com/soil-probes/?srsltid=AfmBOooCz73JXL5CJCZstnSxcL71dH0DrRpJWqvqxQZTRj4dp-7FCFa0&amp;utm_source=chatgpt.com" TargetMode="External"/><Relationship Id="rId32" Type="http://schemas.openxmlformats.org/officeDocument/2006/relationships/image" Target="media/image20.png"/><Relationship Id="rId37" Type="http://schemas.openxmlformats.org/officeDocument/2006/relationships/hyperlink" Target="https://wintexagro.com/products/wintex-1000/?utm_source=chatgpt.com"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engineering.purdue.edu/~frosch/ftp/Talbott/11%20-%20References/files/California%20Trenching%20and%20Shoring%20Manual.pdf" TargetMode="External"/><Relationship Id="rId5" Type="http://schemas.openxmlformats.org/officeDocument/2006/relationships/webSettings" Target="webSettings.xml"/><Relationship Id="rId90" Type="http://schemas.openxmlformats.org/officeDocument/2006/relationships/hyperlink" Target="https://data.worldbank.org/topic/agriculture-and-rural-developmen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patents.google.com/patent/EP1895090B1/en?q=(soil+punch)&amp;oq=soil+punch"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cbinsights.com/research/agriculture-tech-trends/" TargetMode="External"/><Relationship Id="rId85" Type="http://schemas.openxmlformats.org/officeDocument/2006/relationships/hyperlink" Target="https://www.ifpri.org/publication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hyperlink" Target="https://patents.google.com/patent/US7827873B2/en?q=(soil+collection)&amp;oq=soil+collection&amp;page=1"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www.grandviewresearch.com/industry-analysis/soil-testing-market" TargetMode="External"/><Relationship Id="rId88" Type="http://schemas.openxmlformats.org/officeDocument/2006/relationships/hyperlink" Target="https://www.unep.org/resources" TargetMode="External"/><Relationship Id="rId91" Type="http://schemas.openxmlformats.org/officeDocument/2006/relationships/hyperlink" Target="https://www.envirotecnics.com/wp-content/uploads/2020/07/AMS-soil-sampling-envirotecnic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eader" Target="header1.xml"/><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patents.google.com/patent/US11076525B2/en?q=(soil+punch)&amp;oq=soil+punch"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soils.org/files/certifications/certified/education/self-study/exam-pdfs/243.pdf" TargetMode="External"/><Relationship Id="rId81" Type="http://schemas.openxmlformats.org/officeDocument/2006/relationships/hyperlink" Target="https://www.enr.com/market_data" TargetMode="External"/><Relationship Id="rId86" Type="http://schemas.openxmlformats.org/officeDocument/2006/relationships/hyperlink" Target="https://www.mordorintelligence.com/industry-reports/geotechnical-engineering-market" TargetMode="External"/><Relationship Id="rId9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hyperlink" Target="https://www.amitytech.com/crop-management-tools/soil-samplers/"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cropnutrition.com/resource-library/third-party-soil-sampling-what-you-need-to-know/"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4.png"/><Relationship Id="rId40" Type="http://schemas.openxmlformats.org/officeDocument/2006/relationships/image" Target="media/image25.jpe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science.nasa.gov/earth-science/" TargetMode="External"/><Relationship Id="rId61" Type="http://schemas.openxmlformats.org/officeDocument/2006/relationships/image" Target="media/image42.png"/><Relationship Id="rId82" Type="http://schemas.openxmlformats.org/officeDocument/2006/relationships/hyperlink" Target="https://www.gartner.com/en/research/methodologies/market-research" TargetMode="External"/><Relationship Id="rId19" Type="http://schemas.openxmlformats.org/officeDocument/2006/relationships/image" Target="media/image9.png"/><Relationship Id="rId14" Type="http://schemas.openxmlformats.org/officeDocument/2006/relationships/hyperlink" Target="https://wintexagro.com/products/wintex-1000/?utm_source=chatgpt.com" TargetMode="External"/><Relationship Id="rId30" Type="http://schemas.openxmlformats.org/officeDocument/2006/relationships/image" Target="media/image18.png"/><Relationship Id="rId35" Type="http://schemas.openxmlformats.org/officeDocument/2006/relationships/hyperlink" Target="https://www.ams-samplers.com/soil-probes/?srsltid=AfmBOooCz73JXL5CJCZstnSxcL71dH0DrRpJWqvqxQZTRj4dp-7FCFa0&amp;utm_source=chatgpt.com" TargetMode="External"/><Relationship Id="rId56" Type="http://schemas.openxmlformats.org/officeDocument/2006/relationships/image" Target="media/image37.png"/><Relationship Id="rId77" Type="http://schemas.openxmlformats.org/officeDocument/2006/relationships/hyperlink" Target="https://content.ces.ncsu.edu/careful-soil-sampling-the-key-to-reliable-soil-test-infor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7AEE0-AF2A-2E45-9AEC-94488849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79</Pages>
  <Words>14312</Words>
  <Characters>81582</Characters>
  <Application>Microsoft Office Word</Application>
  <DocSecurity>0</DocSecurity>
  <Lines>679</Lines>
  <Paragraphs>191</Paragraphs>
  <ScaleCrop>false</ScaleCrop>
  <Company/>
  <LinksUpToDate>false</LinksUpToDate>
  <CharactersWithSpaces>95703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Iyer, Sankaran Suresh</dc:creator>
  <cp:keywords/>
  <dc:description/>
  <cp:lastModifiedBy>Iyer, Sankaran Suresh</cp:lastModifiedBy>
  <cp:revision>1638</cp:revision>
  <cp:lastPrinted>2025-02-08T08:26:00Z</cp:lastPrinted>
  <dcterms:created xsi:type="dcterms:W3CDTF">2025-01-20T15:30:00Z</dcterms:created>
  <dcterms:modified xsi:type="dcterms:W3CDTF">2025-04-12T16:30:00Z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2025-04-12T16:30:39Z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7483819c-8e95-4aff-b317-c4e518888971</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ies>
</file>